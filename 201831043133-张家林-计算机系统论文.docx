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9B52AE" w14:textId="77777777" w:rsidR="000B6263" w:rsidRDefault="000B6263">
      <w:pPr>
        <w:adjustRightInd w:val="0"/>
        <w:snapToGrid w:val="0"/>
        <w:jc w:val="center"/>
        <w:rPr>
          <w:b/>
          <w:sz w:val="28"/>
          <w:szCs w:val="28"/>
        </w:rPr>
      </w:pPr>
    </w:p>
    <w:p w14:paraId="64BFCF66" w14:textId="77777777" w:rsidR="000B6263" w:rsidRDefault="000B6263">
      <w:pPr>
        <w:adjustRightInd w:val="0"/>
        <w:snapToGrid w:val="0"/>
        <w:jc w:val="center"/>
        <w:rPr>
          <w:b/>
          <w:sz w:val="28"/>
          <w:szCs w:val="28"/>
        </w:rPr>
      </w:pPr>
    </w:p>
    <w:p w14:paraId="2D84755D" w14:textId="77777777" w:rsidR="000B6263" w:rsidDel="00D910DA" w:rsidRDefault="00A07C5E">
      <w:pPr>
        <w:jc w:val="center"/>
        <w:rPr>
          <w:del w:id="0" w:author="admin" w:date="2020-06-05T11:24:00Z"/>
          <w:sz w:val="21"/>
        </w:rPr>
      </w:pPr>
      <w:bookmarkStart w:id="1" w:name="_Toc8970076"/>
      <w:del w:id="2" w:author="admin" w:date="2020-06-05T11:24:00Z">
        <w:r w:rsidDel="00D910DA">
          <w:rPr>
            <w:noProof/>
            <w:sz w:val="21"/>
          </w:rPr>
          <w:drawing>
            <wp:inline distT="0" distB="0" distL="0" distR="0" wp14:anchorId="3732CBF7" wp14:editId="32C78BC9">
              <wp:extent cx="2291080" cy="420370"/>
              <wp:effectExtent l="0" t="0" r="0" b="0"/>
              <wp:docPr id="1"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it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1080" cy="420370"/>
                      </a:xfrm>
                      <a:prstGeom prst="rect">
                        <a:avLst/>
                      </a:prstGeom>
                      <a:noFill/>
                      <a:ln>
                        <a:noFill/>
                      </a:ln>
                    </pic:spPr>
                  </pic:pic>
                </a:graphicData>
              </a:graphic>
            </wp:inline>
          </w:drawing>
        </w:r>
      </w:del>
    </w:p>
    <w:p w14:paraId="4D974D8C" w14:textId="77777777" w:rsidR="000B6263" w:rsidRDefault="000B6263">
      <w:pPr>
        <w:spacing w:line="240" w:lineRule="exact"/>
        <w:ind w:right="1758"/>
        <w:jc w:val="center"/>
        <w:rPr>
          <w:rFonts w:eastAsia="黑体"/>
          <w:b/>
          <w:spacing w:val="20"/>
          <w:w w:val="90"/>
          <w:sz w:val="52"/>
        </w:rPr>
      </w:pPr>
    </w:p>
    <w:p w14:paraId="4086C8C1" w14:textId="77777777" w:rsidR="000B6263" w:rsidRDefault="000B6263">
      <w:pPr>
        <w:ind w:right="4"/>
        <w:jc w:val="center"/>
        <w:rPr>
          <w:rFonts w:eastAsia="华文新魏"/>
          <w:b/>
          <w:spacing w:val="20"/>
          <w:w w:val="90"/>
          <w:sz w:val="84"/>
          <w:szCs w:val="84"/>
        </w:rPr>
      </w:pPr>
      <w:r>
        <w:rPr>
          <w:rFonts w:eastAsia="华文新魏" w:hint="eastAsia"/>
          <w:b/>
          <w:spacing w:val="20"/>
          <w:w w:val="90"/>
          <w:sz w:val="84"/>
          <w:szCs w:val="84"/>
        </w:rPr>
        <w:t>计算机系统</w:t>
      </w:r>
      <w:ins w:id="3" w:author="admin" w:date="2020-06-05T11:24:00Z">
        <w:r w:rsidR="00D910DA">
          <w:rPr>
            <w:rFonts w:eastAsia="华文新魏" w:hint="eastAsia"/>
            <w:b/>
            <w:spacing w:val="20"/>
            <w:w w:val="90"/>
            <w:sz w:val="84"/>
            <w:szCs w:val="84"/>
          </w:rPr>
          <w:t>基础</w:t>
        </w:r>
      </w:ins>
    </w:p>
    <w:p w14:paraId="0DD0663D" w14:textId="77777777" w:rsidR="000B6263" w:rsidRDefault="000B6263">
      <w:pPr>
        <w:jc w:val="center"/>
      </w:pPr>
      <w:r>
        <w:t xml:space="preserve"> </w:t>
      </w:r>
    </w:p>
    <w:p w14:paraId="0EEEE8A3" w14:textId="77777777" w:rsidR="000B6263" w:rsidRDefault="00D910DA">
      <w:pPr>
        <w:jc w:val="center"/>
        <w:rPr>
          <w:b/>
          <w:sz w:val="48"/>
        </w:rPr>
      </w:pPr>
      <w:ins w:id="4" w:author="admin" w:date="2020-06-05T11:25:00Z">
        <w:r>
          <w:rPr>
            <w:rFonts w:hint="eastAsia"/>
            <w:b/>
            <w:sz w:val="48"/>
          </w:rPr>
          <w:t>结业</w:t>
        </w:r>
      </w:ins>
      <w:del w:id="5" w:author="admin" w:date="2020-06-05T11:24:00Z">
        <w:r w:rsidR="000B6263" w:rsidDel="00D910DA">
          <w:rPr>
            <w:rFonts w:hint="eastAsia"/>
            <w:b/>
            <w:sz w:val="48"/>
          </w:rPr>
          <w:delText>大作业</w:delText>
        </w:r>
      </w:del>
      <w:ins w:id="6" w:author="admin" w:date="2020-06-05T11:24:00Z">
        <w:r>
          <w:rPr>
            <w:rFonts w:hint="eastAsia"/>
            <w:b/>
            <w:sz w:val="48"/>
          </w:rPr>
          <w:t>论文</w:t>
        </w:r>
      </w:ins>
    </w:p>
    <w:p w14:paraId="7E5F6AB6" w14:textId="77777777" w:rsidR="000B6263" w:rsidRDefault="000B6263">
      <w:pPr>
        <w:jc w:val="center"/>
        <w:rPr>
          <w:sz w:val="28"/>
        </w:rPr>
      </w:pPr>
    </w:p>
    <w:p w14:paraId="2D8DBC7B" w14:textId="77777777" w:rsidR="000B6263" w:rsidRDefault="000B6263">
      <w:pPr>
        <w:rPr>
          <w:sz w:val="28"/>
        </w:rPr>
      </w:pPr>
    </w:p>
    <w:p w14:paraId="318497F8" w14:textId="06ECFE46" w:rsidR="000B6263" w:rsidRDefault="000B6263">
      <w:pPr>
        <w:spacing w:line="420" w:lineRule="auto"/>
        <w:ind w:firstLineChars="373" w:firstLine="1343"/>
        <w:rPr>
          <w:rFonts w:eastAsia="黑体"/>
          <w:sz w:val="28"/>
          <w:u w:val="single"/>
        </w:rPr>
      </w:pPr>
      <w:r>
        <w:rPr>
          <w:rFonts w:eastAsia="黑体"/>
          <w:sz w:val="36"/>
        </w:rPr>
        <w:t>题</w:t>
      </w:r>
      <w:r>
        <w:rPr>
          <w:rFonts w:eastAsia="黑体"/>
          <w:sz w:val="36"/>
        </w:rPr>
        <w:t xml:space="preserve"> </w:t>
      </w:r>
      <w:r>
        <w:rPr>
          <w:rFonts w:eastAsia="黑体" w:hint="eastAsia"/>
          <w:sz w:val="36"/>
        </w:rPr>
        <w:t xml:space="preserve">   </w:t>
      </w:r>
      <w:r>
        <w:rPr>
          <w:rFonts w:eastAsia="黑体"/>
          <w:sz w:val="36"/>
        </w:rPr>
        <w:t xml:space="preserve"> </w:t>
      </w:r>
      <w:r>
        <w:rPr>
          <w:rFonts w:eastAsia="黑体"/>
          <w:sz w:val="36"/>
        </w:rPr>
        <w:t>目</w:t>
      </w:r>
      <w:r>
        <w:rPr>
          <w:rFonts w:eastAsia="黑体"/>
          <w:sz w:val="28"/>
        </w:rPr>
        <w:t xml:space="preserve"> </w:t>
      </w:r>
      <w:r>
        <w:rPr>
          <w:rFonts w:eastAsia="黑体" w:hint="eastAsia"/>
          <w:sz w:val="36"/>
          <w:u w:val="single"/>
        </w:rPr>
        <w:t xml:space="preserve"> </w:t>
      </w:r>
      <w:del w:id="7" w:author="admin" w:date="2020-06-05T11:25:00Z">
        <w:r w:rsidDel="00D910DA">
          <w:rPr>
            <w:rFonts w:eastAsia="黑体" w:hint="eastAsia"/>
            <w:sz w:val="36"/>
            <w:u w:val="single"/>
          </w:rPr>
          <w:delText>程序人生</w:delText>
        </w:r>
        <w:r w:rsidDel="00D910DA">
          <w:rPr>
            <w:rFonts w:eastAsia="黑体" w:hint="eastAsia"/>
            <w:sz w:val="36"/>
            <w:u w:val="single"/>
          </w:rPr>
          <w:delText>-Hello</w:delText>
        </w:r>
        <w:r w:rsidDel="00D910DA">
          <w:rPr>
            <w:rFonts w:eastAsia="黑体"/>
            <w:sz w:val="36"/>
            <w:u w:val="single"/>
          </w:rPr>
          <w:delText>’</w:delText>
        </w:r>
        <w:r w:rsidDel="00D910DA">
          <w:rPr>
            <w:rFonts w:eastAsia="黑体" w:hint="eastAsia"/>
            <w:sz w:val="36"/>
            <w:u w:val="single"/>
          </w:rPr>
          <w:delText>s P2P</w:delText>
        </w:r>
      </w:del>
      <w:ins w:id="8" w:author="admin" w:date="2020-06-05T11:25:00Z">
        <w:del w:id="9" w:author="张 家林" w:date="2020-06-11T15:58:00Z">
          <w:r w:rsidR="00D910DA" w:rsidDel="00F40CA5">
            <w:rPr>
              <w:rFonts w:eastAsia="黑体"/>
              <w:sz w:val="36"/>
              <w:u w:val="single"/>
            </w:rPr>
            <w:delText xml:space="preserve">      </w:delText>
          </w:r>
        </w:del>
      </w:ins>
      <w:proofErr w:type="spellStart"/>
      <w:ins w:id="10" w:author="张 家林" w:date="2020-06-11T15:58:00Z">
        <w:r w:rsidR="00F40CA5">
          <w:rPr>
            <w:rFonts w:eastAsia="黑体" w:hint="eastAsia"/>
            <w:sz w:val="36"/>
            <w:u w:val="single"/>
          </w:rPr>
          <w:t>hell</w:t>
        </w:r>
        <w:r w:rsidR="00F40CA5">
          <w:rPr>
            <w:rFonts w:eastAsia="黑体"/>
            <w:sz w:val="36"/>
            <w:u w:val="single"/>
          </w:rPr>
          <w:t>o.c</w:t>
        </w:r>
        <w:proofErr w:type="spellEnd"/>
        <w:r w:rsidR="00F40CA5">
          <w:rPr>
            <w:rFonts w:eastAsia="黑体" w:hint="eastAsia"/>
            <w:sz w:val="36"/>
            <w:u w:val="single"/>
          </w:rPr>
          <w:t>程序的一生</w:t>
        </w:r>
      </w:ins>
      <w:ins w:id="11" w:author="admin" w:date="2020-06-05T11:25:00Z">
        <w:r w:rsidR="00D910DA">
          <w:rPr>
            <w:rFonts w:eastAsia="黑体"/>
            <w:sz w:val="36"/>
            <w:u w:val="single"/>
          </w:rPr>
          <w:t xml:space="preserve"> </w:t>
        </w:r>
      </w:ins>
      <w:ins w:id="12" w:author="张 家林" w:date="2020-06-11T15:59:00Z">
        <w:r w:rsidR="00F40CA5">
          <w:rPr>
            <w:rFonts w:eastAsia="黑体"/>
            <w:sz w:val="36"/>
            <w:u w:val="single"/>
          </w:rPr>
          <w:t xml:space="preserve"> </w:t>
        </w:r>
      </w:ins>
      <w:ins w:id="13" w:author="admin" w:date="2020-06-05T11:25:00Z">
        <w:del w:id="14" w:author="张 家林" w:date="2020-06-11T15:59:00Z">
          <w:r w:rsidR="00D910DA" w:rsidDel="00F40CA5">
            <w:rPr>
              <w:rFonts w:eastAsia="黑体"/>
              <w:sz w:val="36"/>
              <w:u w:val="single"/>
            </w:rPr>
            <w:delText xml:space="preserve"> </w:delText>
          </w:r>
        </w:del>
        <w:del w:id="15" w:author="张 家林" w:date="2020-06-11T15:58:00Z">
          <w:r w:rsidR="00D910DA" w:rsidDel="00F40CA5">
            <w:rPr>
              <w:rFonts w:eastAsia="黑体"/>
              <w:sz w:val="36"/>
              <w:u w:val="single"/>
            </w:rPr>
            <w:delText xml:space="preserve">         </w:delText>
          </w:r>
        </w:del>
      </w:ins>
      <w:del w:id="16" w:author="admin" w:date="2020-06-05T11:25:00Z">
        <w:r w:rsidDel="00D910DA">
          <w:rPr>
            <w:rFonts w:eastAsia="黑体" w:hint="eastAsia"/>
            <w:sz w:val="36"/>
            <w:u w:val="single"/>
          </w:rPr>
          <w:tab/>
        </w:r>
      </w:del>
      <w:del w:id="17" w:author="张 家林" w:date="2020-06-11T15:58:00Z">
        <w:r w:rsidDel="00F40CA5">
          <w:rPr>
            <w:rFonts w:eastAsia="黑体"/>
            <w:sz w:val="28"/>
            <w:u w:val="single"/>
          </w:rPr>
          <w:delText xml:space="preserve"> </w:delText>
        </w:r>
      </w:del>
    </w:p>
    <w:p w14:paraId="46C6E467" w14:textId="4CE373C2" w:rsidR="000B6263" w:rsidRDefault="000B6263">
      <w:pPr>
        <w:spacing w:line="420" w:lineRule="auto"/>
        <w:ind w:firstLineChars="448" w:firstLine="1344"/>
        <w:rPr>
          <w:rFonts w:eastAsia="黑体"/>
          <w:sz w:val="30"/>
        </w:rPr>
      </w:pPr>
      <w:r>
        <w:rPr>
          <w:rFonts w:eastAsia="黑体"/>
          <w:sz w:val="30"/>
        </w:rPr>
        <w:t>专</w:t>
      </w:r>
      <w:r>
        <w:rPr>
          <w:rFonts w:eastAsia="黑体"/>
          <w:sz w:val="30"/>
        </w:rPr>
        <w:t xml:space="preserve">       </w:t>
      </w:r>
      <w:r>
        <w:rPr>
          <w:rFonts w:eastAsia="黑体"/>
          <w:sz w:val="30"/>
        </w:rPr>
        <w:t>业</w:t>
      </w:r>
      <w:r>
        <w:rPr>
          <w:rFonts w:eastAsia="黑体"/>
          <w:sz w:val="30"/>
        </w:rPr>
        <w:t xml:space="preserve"> </w:t>
      </w:r>
      <w:r>
        <w:rPr>
          <w:rFonts w:eastAsia="黑体"/>
          <w:sz w:val="30"/>
          <w:u w:val="single"/>
        </w:rPr>
        <w:t xml:space="preserve">      </w:t>
      </w:r>
      <w:del w:id="18" w:author="admin" w:date="2020-06-05T11:25:00Z">
        <w:r w:rsidR="009347FE" w:rsidDel="00D910DA">
          <w:rPr>
            <w:rFonts w:eastAsia="黑体" w:hint="eastAsia"/>
            <w:sz w:val="30"/>
            <w:u w:val="single"/>
          </w:rPr>
          <w:delText>计算机专业</w:delText>
        </w:r>
      </w:del>
      <w:ins w:id="19" w:author="admin" w:date="2020-06-05T11:25:00Z">
        <w:r w:rsidR="00D910DA">
          <w:rPr>
            <w:rFonts w:eastAsia="黑体" w:hint="eastAsia"/>
            <w:sz w:val="30"/>
            <w:u w:val="single"/>
          </w:rPr>
          <w:t xml:space="preserve"> </w:t>
        </w:r>
        <w:r w:rsidR="00D910DA">
          <w:rPr>
            <w:rFonts w:eastAsia="黑体"/>
            <w:sz w:val="30"/>
            <w:u w:val="single"/>
          </w:rPr>
          <w:t xml:space="preserve"> </w:t>
        </w:r>
      </w:ins>
      <w:ins w:id="20" w:author="张 家林" w:date="2020-06-11T15:59:00Z">
        <w:r w:rsidR="00F40CA5">
          <w:rPr>
            <w:rFonts w:eastAsia="黑体" w:hint="eastAsia"/>
            <w:sz w:val="30"/>
            <w:u w:val="single"/>
          </w:rPr>
          <w:t>软件工程</w:t>
        </w:r>
      </w:ins>
      <w:ins w:id="21" w:author="admin" w:date="2020-06-05T11:25:00Z">
        <w:r w:rsidR="00D910DA">
          <w:rPr>
            <w:rFonts w:eastAsia="黑体"/>
            <w:sz w:val="30"/>
            <w:u w:val="single"/>
          </w:rPr>
          <w:t xml:space="preserve">    </w:t>
        </w:r>
        <w:del w:id="22" w:author="张 家林" w:date="2020-06-11T15:59:00Z">
          <w:r w:rsidR="00D910DA" w:rsidDel="00F40CA5">
            <w:rPr>
              <w:rFonts w:eastAsia="黑体"/>
              <w:sz w:val="30"/>
              <w:u w:val="single"/>
            </w:rPr>
            <w:delText xml:space="preserve">    </w:delText>
          </w:r>
        </w:del>
      </w:ins>
      <w:del w:id="23" w:author="张 家林" w:date="2020-06-11T15:59:00Z">
        <w:r w:rsidDel="00F40CA5">
          <w:rPr>
            <w:rFonts w:eastAsia="黑体"/>
            <w:sz w:val="30"/>
            <w:u w:val="single"/>
          </w:rPr>
          <w:delText xml:space="preserve"> </w:delText>
        </w:r>
        <w:r w:rsidR="009347FE" w:rsidDel="00F40CA5">
          <w:rPr>
            <w:rFonts w:eastAsia="黑体"/>
            <w:sz w:val="30"/>
            <w:u w:val="single"/>
          </w:rPr>
          <w:delText xml:space="preserve">    </w:delText>
        </w:r>
      </w:del>
      <w:r>
        <w:rPr>
          <w:rFonts w:eastAsia="黑体"/>
          <w:sz w:val="30"/>
          <w:u w:val="single"/>
        </w:rPr>
        <w:t xml:space="preserve"> </w:t>
      </w:r>
      <w:ins w:id="24" w:author="张 家林" w:date="2020-06-11T15:59:00Z">
        <w:r w:rsidR="00F40CA5">
          <w:rPr>
            <w:rFonts w:eastAsia="黑体"/>
            <w:sz w:val="30"/>
            <w:u w:val="single"/>
          </w:rPr>
          <w:t xml:space="preserve"> </w:t>
        </w:r>
      </w:ins>
      <w:del w:id="25" w:author="张 家林" w:date="2020-06-11T15:59:00Z">
        <w:r w:rsidDel="00F40CA5">
          <w:rPr>
            <w:rFonts w:eastAsia="黑体"/>
            <w:sz w:val="30"/>
            <w:u w:val="single"/>
          </w:rPr>
          <w:delText xml:space="preserve"> </w:delText>
        </w:r>
      </w:del>
    </w:p>
    <w:p w14:paraId="57351F0E" w14:textId="2F21FD77" w:rsidR="000B6263" w:rsidRDefault="000B6263">
      <w:pPr>
        <w:tabs>
          <w:tab w:val="left" w:pos="6825"/>
        </w:tabs>
        <w:spacing w:line="420"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sidR="009347FE">
        <w:rPr>
          <w:rFonts w:eastAsia="黑体"/>
          <w:sz w:val="30"/>
          <w:u w:val="single"/>
        </w:rPr>
        <w:t xml:space="preserve">      </w:t>
      </w:r>
      <w:del w:id="26" w:author="admin" w:date="2020-06-05T11:25:00Z">
        <w:r w:rsidR="009347FE" w:rsidDel="00D910DA">
          <w:rPr>
            <w:rFonts w:eastAsia="黑体" w:hint="eastAsia"/>
            <w:sz w:val="30"/>
            <w:u w:val="single"/>
          </w:rPr>
          <w:delText>1172510217</w:delText>
        </w:r>
      </w:del>
      <w:ins w:id="27" w:author="admin" w:date="2020-06-05T11:25:00Z">
        <w:r w:rsidR="00D910DA">
          <w:rPr>
            <w:rFonts w:eastAsia="黑体"/>
            <w:sz w:val="30"/>
            <w:u w:val="single"/>
          </w:rPr>
          <w:t xml:space="preserve"> </w:t>
        </w:r>
      </w:ins>
      <w:ins w:id="28" w:author="张 家林" w:date="2020-06-11T15:59:00Z">
        <w:r w:rsidR="00F40CA5">
          <w:rPr>
            <w:rFonts w:eastAsia="黑体" w:hint="eastAsia"/>
            <w:sz w:val="30"/>
            <w:u w:val="single"/>
          </w:rPr>
          <w:t>201831043133</w:t>
        </w:r>
      </w:ins>
      <w:ins w:id="29" w:author="admin" w:date="2020-06-05T11:25:00Z">
        <w:r w:rsidR="00D910DA">
          <w:rPr>
            <w:rFonts w:eastAsia="黑体"/>
            <w:sz w:val="30"/>
            <w:u w:val="single"/>
          </w:rPr>
          <w:t xml:space="preserve">  </w:t>
        </w:r>
      </w:ins>
      <w:ins w:id="30" w:author="张 家林" w:date="2020-06-11T15:59:00Z">
        <w:r w:rsidR="00F40CA5">
          <w:rPr>
            <w:rFonts w:eastAsia="黑体"/>
            <w:sz w:val="30"/>
            <w:u w:val="single"/>
          </w:rPr>
          <w:t xml:space="preserve"> </w:t>
        </w:r>
      </w:ins>
      <w:ins w:id="31" w:author="admin" w:date="2020-06-05T11:25:00Z">
        <w:del w:id="32" w:author="张 家林" w:date="2020-06-11T15:59:00Z">
          <w:r w:rsidR="00D910DA" w:rsidDel="00F40CA5">
            <w:rPr>
              <w:rFonts w:eastAsia="黑体"/>
              <w:sz w:val="30"/>
              <w:u w:val="single"/>
            </w:rPr>
            <w:delText xml:space="preserve">       </w:delText>
          </w:r>
        </w:del>
      </w:ins>
      <w:del w:id="33" w:author="张 家林" w:date="2020-06-11T15:59:00Z">
        <w:r w:rsidR="009347FE" w:rsidDel="00F40CA5">
          <w:rPr>
            <w:rFonts w:eastAsia="黑体"/>
            <w:sz w:val="30"/>
            <w:u w:val="single"/>
          </w:rPr>
          <w:delText xml:space="preserve">     </w:delText>
        </w:r>
        <w:r w:rsidDel="00F40CA5">
          <w:rPr>
            <w:rFonts w:eastAsia="黑体"/>
            <w:sz w:val="30"/>
            <w:u w:val="single"/>
          </w:rPr>
          <w:delText xml:space="preserve">  </w:delText>
        </w:r>
      </w:del>
    </w:p>
    <w:p w14:paraId="2BF53B8C" w14:textId="40D7243F" w:rsidR="000B6263" w:rsidRDefault="000B6263">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w:t>
      </w:r>
      <w:del w:id="34" w:author="admin" w:date="2020-06-05T11:26:00Z">
        <w:r w:rsidR="00B166E4" w:rsidDel="00D910DA">
          <w:rPr>
            <w:rFonts w:eastAsia="黑体" w:hint="eastAsia"/>
            <w:sz w:val="30"/>
            <w:u w:val="single"/>
          </w:rPr>
          <w:delText>1703002</w:delText>
        </w:r>
      </w:del>
      <w:ins w:id="35" w:author="admin" w:date="2020-06-05T11:26:00Z">
        <w:r w:rsidR="00D910DA">
          <w:rPr>
            <w:rFonts w:eastAsia="黑体"/>
            <w:sz w:val="30"/>
            <w:u w:val="single"/>
          </w:rPr>
          <w:t xml:space="preserve">    </w:t>
        </w:r>
      </w:ins>
      <w:ins w:id="36" w:author="张 家林" w:date="2020-06-11T15:59:00Z">
        <w:r w:rsidR="00F40CA5">
          <w:rPr>
            <w:rFonts w:eastAsia="黑体" w:hint="eastAsia"/>
            <w:sz w:val="30"/>
            <w:u w:val="single"/>
          </w:rPr>
          <w:t>1802</w:t>
        </w:r>
      </w:ins>
      <w:ins w:id="37" w:author="admin" w:date="2020-06-05T11:26:00Z">
        <w:r w:rsidR="00D910DA">
          <w:rPr>
            <w:rFonts w:eastAsia="黑体"/>
            <w:sz w:val="30"/>
            <w:u w:val="single"/>
          </w:rPr>
          <w:t xml:space="preserve">    </w:t>
        </w:r>
      </w:ins>
      <w:del w:id="38" w:author="admin" w:date="2020-06-05T11:26:00Z">
        <w:r w:rsidR="00B166E4" w:rsidDel="00D910DA">
          <w:rPr>
            <w:rFonts w:eastAsia="黑体"/>
            <w:sz w:val="30"/>
            <w:u w:val="single"/>
          </w:rPr>
          <w:delText xml:space="preserve"> </w:delText>
        </w:r>
      </w:del>
      <w:r w:rsidR="00B166E4">
        <w:rPr>
          <w:rFonts w:eastAsia="黑体"/>
          <w:sz w:val="30"/>
          <w:u w:val="single"/>
        </w:rPr>
        <w:t xml:space="preserve">   </w:t>
      </w:r>
      <w:del w:id="39" w:author="张 家林" w:date="2020-06-11T15:59:00Z">
        <w:r w:rsidR="00B166E4" w:rsidDel="00F40CA5">
          <w:rPr>
            <w:rFonts w:eastAsia="黑体"/>
            <w:sz w:val="30"/>
            <w:u w:val="single"/>
          </w:rPr>
          <w:delText xml:space="preserve">  </w:delText>
        </w:r>
        <w:r w:rsidDel="00F40CA5">
          <w:rPr>
            <w:rFonts w:eastAsia="黑体"/>
            <w:sz w:val="30"/>
            <w:u w:val="single"/>
          </w:rPr>
          <w:delText xml:space="preserve">   </w:delText>
        </w:r>
      </w:del>
    </w:p>
    <w:p w14:paraId="79FA2D11" w14:textId="1F9DE1D2" w:rsidR="000B6263" w:rsidRDefault="000B6263">
      <w:pPr>
        <w:tabs>
          <w:tab w:val="left" w:pos="7035"/>
        </w:tabs>
        <w:spacing w:line="420" w:lineRule="auto"/>
        <w:ind w:firstLineChars="448" w:firstLine="1344"/>
        <w:rPr>
          <w:rFonts w:eastAsia="黑体"/>
          <w:sz w:val="30"/>
          <w:u w:val="single"/>
        </w:rPr>
      </w:pPr>
      <w:del w:id="40" w:author="admin" w:date="2020-06-05T11:25:00Z">
        <w:r w:rsidDel="00D910DA">
          <w:rPr>
            <w:rFonts w:eastAsia="黑体" w:hint="eastAsia"/>
            <w:sz w:val="30"/>
          </w:rPr>
          <w:delText>学</w:delText>
        </w:r>
      </w:del>
      <w:ins w:id="41" w:author="admin" w:date="2020-06-05T11:26:00Z">
        <w:r w:rsidR="00D910DA">
          <w:rPr>
            <w:rFonts w:eastAsia="黑体" w:hint="eastAsia"/>
            <w:sz w:val="30"/>
          </w:rPr>
          <w:t>姓</w:t>
        </w:r>
      </w:ins>
      <w:r>
        <w:rPr>
          <w:rFonts w:eastAsia="黑体"/>
          <w:sz w:val="30"/>
        </w:rPr>
        <w:t xml:space="preserve">       </w:t>
      </w:r>
      <w:del w:id="42" w:author="admin" w:date="2020-06-05T11:26:00Z">
        <w:r w:rsidDel="00D910DA">
          <w:rPr>
            <w:rFonts w:eastAsia="黑体" w:hint="eastAsia"/>
            <w:sz w:val="30"/>
          </w:rPr>
          <w:delText>生</w:delText>
        </w:r>
      </w:del>
      <w:ins w:id="43" w:author="admin" w:date="2020-06-05T11:26:00Z">
        <w:r w:rsidR="00D910DA">
          <w:rPr>
            <w:rFonts w:eastAsia="黑体" w:hint="eastAsia"/>
            <w:sz w:val="30"/>
          </w:rPr>
          <w:t>名</w:t>
        </w:r>
      </w:ins>
      <w:r>
        <w:rPr>
          <w:rFonts w:eastAsia="黑体"/>
          <w:sz w:val="30"/>
        </w:rPr>
        <w:t xml:space="preserve"> </w:t>
      </w:r>
      <w:r w:rsidR="00A97B28">
        <w:rPr>
          <w:rFonts w:eastAsia="黑体"/>
          <w:sz w:val="30"/>
          <w:u w:val="single"/>
        </w:rPr>
        <w:t xml:space="preserve">        </w:t>
      </w:r>
      <w:del w:id="44" w:author="admin" w:date="2020-06-05T11:25:00Z">
        <w:r w:rsidR="00A97B28" w:rsidDel="00D910DA">
          <w:rPr>
            <w:rFonts w:eastAsia="黑体" w:hint="eastAsia"/>
            <w:sz w:val="30"/>
            <w:u w:val="single"/>
          </w:rPr>
          <w:delText>张景润</w:delText>
        </w:r>
      </w:del>
      <w:ins w:id="45" w:author="admin" w:date="2020-06-05T11:25:00Z">
        <w:r w:rsidR="00D910DA">
          <w:rPr>
            <w:rFonts w:eastAsia="黑体" w:hint="eastAsia"/>
            <w:sz w:val="30"/>
            <w:u w:val="single"/>
          </w:rPr>
          <w:t xml:space="preserve"> </w:t>
        </w:r>
      </w:ins>
      <w:ins w:id="46" w:author="张 家林" w:date="2020-06-11T15:59:00Z">
        <w:r w:rsidR="00F40CA5">
          <w:rPr>
            <w:rFonts w:eastAsia="黑体" w:hint="eastAsia"/>
            <w:sz w:val="30"/>
            <w:u w:val="single"/>
          </w:rPr>
          <w:t>张家林</w:t>
        </w:r>
      </w:ins>
      <w:ins w:id="47" w:author="admin" w:date="2020-06-05T11:25:00Z">
        <w:r w:rsidR="00D910DA">
          <w:rPr>
            <w:rFonts w:eastAsia="黑体"/>
            <w:sz w:val="30"/>
            <w:u w:val="single"/>
          </w:rPr>
          <w:t xml:space="preserve">     </w:t>
        </w:r>
      </w:ins>
      <w:r>
        <w:rPr>
          <w:rFonts w:eastAsia="黑体"/>
          <w:sz w:val="30"/>
          <w:u w:val="single"/>
        </w:rPr>
        <w:t xml:space="preserve">  </w:t>
      </w:r>
      <w:del w:id="48" w:author="张 家林" w:date="2020-06-11T15:59:00Z">
        <w:r w:rsidDel="00F40CA5">
          <w:rPr>
            <w:rFonts w:eastAsia="黑体"/>
            <w:sz w:val="30"/>
            <w:u w:val="single"/>
          </w:rPr>
          <w:delText xml:space="preserve">      </w:delText>
        </w:r>
        <w:r w:rsidR="00A97B28" w:rsidDel="00F40CA5">
          <w:rPr>
            <w:rFonts w:eastAsia="黑体" w:hint="eastAsia"/>
            <w:sz w:val="30"/>
            <w:u w:val="single"/>
          </w:rPr>
          <w:delText xml:space="preserve"> </w:delText>
        </w:r>
      </w:del>
    </w:p>
    <w:p w14:paraId="0D9FE2C2" w14:textId="77777777" w:rsidR="000B6263" w:rsidDel="00D910DA" w:rsidRDefault="000B6263">
      <w:pPr>
        <w:tabs>
          <w:tab w:val="left" w:pos="6825"/>
        </w:tabs>
        <w:spacing w:line="420" w:lineRule="auto"/>
        <w:ind w:firstLineChars="448" w:firstLine="1344"/>
        <w:rPr>
          <w:del w:id="49" w:author="admin" w:date="2020-06-05T11:25:00Z"/>
          <w:rFonts w:eastAsia="黑体"/>
          <w:w w:val="95"/>
          <w:sz w:val="30"/>
        </w:rPr>
      </w:pPr>
      <w:del w:id="50" w:author="admin" w:date="2020-06-05T11:25:00Z">
        <w:r w:rsidDel="00D910DA">
          <w:rPr>
            <w:rFonts w:eastAsia="黑体"/>
            <w:sz w:val="30"/>
          </w:rPr>
          <w:delText>指</w:delText>
        </w:r>
        <w:r w:rsidDel="00D910DA">
          <w:rPr>
            <w:rFonts w:eastAsia="黑体"/>
            <w:sz w:val="30"/>
          </w:rPr>
          <w:delText xml:space="preserve"> </w:delText>
        </w:r>
        <w:r w:rsidDel="00D910DA">
          <w:rPr>
            <w:rFonts w:eastAsia="黑体"/>
            <w:sz w:val="30"/>
          </w:rPr>
          <w:delText>导</w:delText>
        </w:r>
        <w:r w:rsidDel="00D910DA">
          <w:rPr>
            <w:rFonts w:eastAsia="黑体"/>
            <w:sz w:val="30"/>
          </w:rPr>
          <w:delText xml:space="preserve"> </w:delText>
        </w:r>
        <w:r w:rsidDel="00D910DA">
          <w:rPr>
            <w:rFonts w:eastAsia="黑体"/>
            <w:sz w:val="30"/>
          </w:rPr>
          <w:delText>教</w:delText>
        </w:r>
        <w:r w:rsidDel="00D910DA">
          <w:rPr>
            <w:rFonts w:eastAsia="黑体"/>
            <w:sz w:val="30"/>
          </w:rPr>
          <w:delText xml:space="preserve"> </w:delText>
        </w:r>
        <w:r w:rsidDel="00D910DA">
          <w:rPr>
            <w:rFonts w:eastAsia="黑体"/>
            <w:sz w:val="30"/>
          </w:rPr>
          <w:delText>师</w:delText>
        </w:r>
        <w:r w:rsidDel="00D910DA">
          <w:rPr>
            <w:rFonts w:eastAsia="黑体"/>
            <w:w w:val="95"/>
            <w:sz w:val="30"/>
          </w:rPr>
          <w:delText xml:space="preserve"> </w:delText>
        </w:r>
        <w:r w:rsidDel="00D910DA">
          <w:rPr>
            <w:rFonts w:eastAsia="黑体"/>
            <w:w w:val="95"/>
            <w:sz w:val="30"/>
            <w:u w:val="single"/>
          </w:rPr>
          <w:delText xml:space="preserve">         </w:delText>
        </w:r>
        <w:r w:rsidR="00A97B28" w:rsidDel="00D910DA">
          <w:rPr>
            <w:rFonts w:eastAsia="黑体" w:hint="eastAsia"/>
            <w:w w:val="95"/>
            <w:sz w:val="30"/>
            <w:u w:val="single"/>
          </w:rPr>
          <w:delText>史先俊</w:delText>
        </w:r>
        <w:r w:rsidR="00265935" w:rsidDel="00D910DA">
          <w:rPr>
            <w:rFonts w:eastAsia="黑体"/>
            <w:w w:val="95"/>
            <w:sz w:val="30"/>
            <w:u w:val="single"/>
          </w:rPr>
          <w:delText xml:space="preserve">   </w:delText>
        </w:r>
        <w:r w:rsidDel="00D910DA">
          <w:rPr>
            <w:rFonts w:eastAsia="黑体"/>
            <w:w w:val="95"/>
            <w:sz w:val="30"/>
            <w:u w:val="single"/>
          </w:rPr>
          <w:delText xml:space="preserve">  </w:delText>
        </w:r>
        <w:r w:rsidDel="00D910DA">
          <w:rPr>
            <w:rFonts w:eastAsia="黑体"/>
            <w:w w:val="95"/>
            <w:sz w:val="30"/>
            <w:u w:val="single"/>
          </w:rPr>
          <w:delText xml:space="preserve">　　</w:delText>
        </w:r>
      </w:del>
    </w:p>
    <w:p w14:paraId="49CAF070" w14:textId="77777777" w:rsidR="000B6263" w:rsidRDefault="000B6263">
      <w:pPr>
        <w:tabs>
          <w:tab w:val="left" w:pos="2730"/>
        </w:tabs>
        <w:ind w:right="1340"/>
        <w:jc w:val="center"/>
        <w:rPr>
          <w:sz w:val="28"/>
        </w:rPr>
      </w:pPr>
    </w:p>
    <w:p w14:paraId="0976C8DD" w14:textId="77777777" w:rsidR="000B6263" w:rsidRDefault="000B6263">
      <w:pPr>
        <w:tabs>
          <w:tab w:val="left" w:pos="2730"/>
        </w:tabs>
        <w:ind w:right="1340"/>
        <w:jc w:val="center"/>
        <w:rPr>
          <w:sz w:val="28"/>
        </w:rPr>
      </w:pPr>
    </w:p>
    <w:p w14:paraId="2D048766" w14:textId="77777777" w:rsidR="000B6263" w:rsidRDefault="000B6263">
      <w:pPr>
        <w:tabs>
          <w:tab w:val="left" w:pos="2730"/>
        </w:tabs>
        <w:ind w:right="1340"/>
        <w:jc w:val="center"/>
        <w:rPr>
          <w:sz w:val="28"/>
        </w:rPr>
      </w:pPr>
    </w:p>
    <w:p w14:paraId="21CB27FA" w14:textId="77777777" w:rsidR="000B6263" w:rsidRDefault="000B6263">
      <w:pPr>
        <w:tabs>
          <w:tab w:val="left" w:pos="2730"/>
        </w:tabs>
        <w:ind w:right="1340"/>
        <w:jc w:val="center"/>
        <w:rPr>
          <w:sz w:val="28"/>
        </w:rPr>
      </w:pPr>
    </w:p>
    <w:p w14:paraId="09C96615" w14:textId="77777777" w:rsidR="000B6263" w:rsidRDefault="000B6263">
      <w:pPr>
        <w:tabs>
          <w:tab w:val="left" w:pos="2730"/>
        </w:tabs>
        <w:ind w:right="1340"/>
        <w:jc w:val="center"/>
        <w:rPr>
          <w:sz w:val="28"/>
        </w:rPr>
      </w:pPr>
    </w:p>
    <w:p w14:paraId="0E5DF951" w14:textId="77777777" w:rsidR="000B6263" w:rsidRDefault="000B6263">
      <w:pPr>
        <w:tabs>
          <w:tab w:val="left" w:pos="2730"/>
        </w:tabs>
        <w:ind w:right="1340"/>
        <w:jc w:val="center"/>
        <w:rPr>
          <w:sz w:val="28"/>
        </w:rPr>
      </w:pPr>
    </w:p>
    <w:bookmarkEnd w:id="1"/>
    <w:p w14:paraId="4632490E" w14:textId="77777777" w:rsidR="000B6263" w:rsidRDefault="000B6263">
      <w:pPr>
        <w:jc w:val="center"/>
        <w:rPr>
          <w:rFonts w:ascii="黑体" w:eastAsia="黑体"/>
          <w:b/>
          <w:sz w:val="44"/>
          <w:szCs w:val="36"/>
        </w:rPr>
      </w:pPr>
      <w:r>
        <w:rPr>
          <w:rFonts w:ascii="黑体" w:eastAsia="黑体" w:hint="eastAsia"/>
          <w:b/>
          <w:sz w:val="44"/>
          <w:szCs w:val="36"/>
        </w:rPr>
        <w:t>计算机科学</w:t>
      </w:r>
      <w:del w:id="51" w:author="admin" w:date="2020-06-05T11:25:00Z">
        <w:r w:rsidDel="00D910DA">
          <w:rPr>
            <w:rFonts w:ascii="黑体" w:eastAsia="黑体" w:hint="eastAsia"/>
            <w:b/>
            <w:sz w:val="44"/>
            <w:szCs w:val="36"/>
          </w:rPr>
          <w:delText>与技术</w:delText>
        </w:r>
      </w:del>
      <w:r>
        <w:rPr>
          <w:rFonts w:ascii="黑体" w:eastAsia="黑体" w:hint="eastAsia"/>
          <w:b/>
          <w:sz w:val="44"/>
          <w:szCs w:val="36"/>
        </w:rPr>
        <w:t>学院</w:t>
      </w:r>
    </w:p>
    <w:p w14:paraId="12297382" w14:textId="77777777" w:rsidR="000B6263" w:rsidRDefault="000B6263">
      <w:pPr>
        <w:jc w:val="center"/>
        <w:rPr>
          <w:rFonts w:ascii="黑体" w:eastAsia="黑体"/>
          <w:b/>
          <w:sz w:val="36"/>
          <w:szCs w:val="36"/>
        </w:rPr>
      </w:pPr>
      <w:del w:id="52" w:author="admin" w:date="2020-06-05T11:25:00Z">
        <w:r w:rsidDel="00D910DA">
          <w:rPr>
            <w:rFonts w:ascii="黑体" w:eastAsia="黑体" w:hint="eastAsia"/>
            <w:b/>
            <w:sz w:val="36"/>
            <w:szCs w:val="36"/>
          </w:rPr>
          <w:delText>2018</w:delText>
        </w:r>
      </w:del>
      <w:ins w:id="53" w:author="admin" w:date="2020-06-05T11:25:00Z">
        <w:r w:rsidR="00D910DA">
          <w:rPr>
            <w:rFonts w:ascii="黑体" w:eastAsia="黑体" w:hint="eastAsia"/>
            <w:b/>
            <w:sz w:val="36"/>
            <w:szCs w:val="36"/>
          </w:rPr>
          <w:t>2020</w:t>
        </w:r>
      </w:ins>
      <w:r>
        <w:rPr>
          <w:rFonts w:ascii="黑体" w:eastAsia="黑体" w:hint="eastAsia"/>
          <w:b/>
          <w:sz w:val="36"/>
          <w:szCs w:val="36"/>
        </w:rPr>
        <w:t>年</w:t>
      </w:r>
      <w:del w:id="54" w:author="admin" w:date="2020-06-05T11:25:00Z">
        <w:r w:rsidDel="00D910DA">
          <w:rPr>
            <w:rFonts w:ascii="黑体" w:eastAsia="黑体" w:hint="eastAsia"/>
            <w:b/>
            <w:sz w:val="36"/>
            <w:szCs w:val="36"/>
          </w:rPr>
          <w:delText>12</w:delText>
        </w:r>
      </w:del>
      <w:ins w:id="55" w:author="admin" w:date="2020-06-05T11:25:00Z">
        <w:r w:rsidR="00D910DA">
          <w:rPr>
            <w:rFonts w:ascii="黑体" w:eastAsia="黑体" w:hint="eastAsia"/>
            <w:b/>
            <w:sz w:val="36"/>
            <w:szCs w:val="36"/>
          </w:rPr>
          <w:t>6</w:t>
        </w:r>
      </w:ins>
      <w:r>
        <w:rPr>
          <w:rFonts w:ascii="黑体" w:eastAsia="黑体" w:hint="eastAsia"/>
          <w:b/>
          <w:sz w:val="36"/>
          <w:szCs w:val="36"/>
        </w:rPr>
        <w:t>月</w:t>
      </w:r>
    </w:p>
    <w:p w14:paraId="5B40F866" w14:textId="77777777" w:rsidR="000B6263" w:rsidRDefault="000B6263">
      <w:pPr>
        <w:pageBreakBefore/>
        <w:snapToGrid w:val="0"/>
        <w:spacing w:beforeLines="100" w:before="240" w:afterLines="80" w:after="192"/>
        <w:jc w:val="center"/>
        <w:rPr>
          <w:rFonts w:ascii="黑体" w:eastAsia="黑体"/>
          <w:b/>
          <w:sz w:val="36"/>
          <w:szCs w:val="36"/>
        </w:rPr>
      </w:pPr>
      <w:bookmarkStart w:id="56" w:name="_Toc225579639"/>
      <w:bookmarkStart w:id="57" w:name="_Toc250450163"/>
      <w:r>
        <w:rPr>
          <w:rFonts w:ascii="黑体" w:eastAsia="黑体" w:hint="eastAsia"/>
          <w:b/>
          <w:sz w:val="36"/>
          <w:szCs w:val="36"/>
        </w:rPr>
        <w:lastRenderedPageBreak/>
        <w:t>摘  要</w:t>
      </w:r>
      <w:bookmarkEnd w:id="56"/>
      <w:bookmarkEnd w:id="57"/>
    </w:p>
    <w:p w14:paraId="66864768" w14:textId="77777777" w:rsidR="000B6263" w:rsidRDefault="00776B38">
      <w:pPr>
        <w:pStyle w:val="a7"/>
        <w:adjustRightInd w:val="0"/>
        <w:snapToGrid w:val="0"/>
        <w:ind w:firstLineChars="200" w:firstLine="480"/>
        <w:rPr>
          <w:rFonts w:hAnsi="宋体"/>
          <w:sz w:val="24"/>
          <w:szCs w:val="24"/>
        </w:rPr>
      </w:pPr>
      <w:r>
        <w:rPr>
          <w:rFonts w:hAnsi="宋体" w:hint="eastAsia"/>
          <w:sz w:val="24"/>
          <w:szCs w:val="24"/>
        </w:rPr>
        <w:t>本论文将</w:t>
      </w:r>
      <w:r>
        <w:rPr>
          <w:rFonts w:hAnsi="宋体"/>
          <w:sz w:val="24"/>
          <w:szCs w:val="24"/>
        </w:rPr>
        <w:t>CSAPP</w:t>
      </w:r>
      <w:r>
        <w:rPr>
          <w:rFonts w:hAnsi="宋体" w:hint="eastAsia"/>
          <w:sz w:val="24"/>
          <w:szCs w:val="24"/>
        </w:rPr>
        <w:t>课程所学内容通过hello小程序</w:t>
      </w:r>
      <w:ins w:id="58" w:author="3287215331@qq.com" w:date="2018-12-31T21:51:00Z">
        <w:r w:rsidR="00E04270">
          <w:rPr>
            <w:rFonts w:hAnsi="宋体" w:hint="eastAsia"/>
            <w:sz w:val="24"/>
            <w:szCs w:val="24"/>
          </w:rPr>
          <w:t>的一生，对我们所学</w:t>
        </w:r>
      </w:ins>
      <w:r>
        <w:rPr>
          <w:rFonts w:hAnsi="宋体" w:hint="eastAsia"/>
          <w:sz w:val="24"/>
          <w:szCs w:val="24"/>
        </w:rPr>
        <w:t>进行全面的梳理与回顾。</w:t>
      </w:r>
      <w:ins w:id="59" w:author="3287215331@qq.com" w:date="2018-12-31T21:51:00Z">
        <w:r w:rsidR="00E04270">
          <w:rPr>
            <w:rFonts w:hAnsi="宋体" w:hint="eastAsia"/>
            <w:sz w:val="24"/>
            <w:szCs w:val="24"/>
          </w:rPr>
          <w:t>我们</w:t>
        </w:r>
      </w:ins>
      <w:r w:rsidR="003800B5">
        <w:rPr>
          <w:rFonts w:hAnsi="宋体" w:hint="eastAsia"/>
          <w:sz w:val="24"/>
          <w:szCs w:val="24"/>
        </w:rPr>
        <w:t>主要在Ubuntu下进行相关操作，合理运用</w:t>
      </w:r>
      <w:ins w:id="60" w:author="3287215331@qq.com" w:date="2018-12-31T21:51:00Z">
        <w:r w:rsidR="00E04270">
          <w:rPr>
            <w:rFonts w:hAnsi="宋体" w:hint="eastAsia"/>
            <w:sz w:val="24"/>
            <w:szCs w:val="24"/>
          </w:rPr>
          <w:t>了</w:t>
        </w:r>
      </w:ins>
      <w:r w:rsidR="0019111C">
        <w:rPr>
          <w:rFonts w:hAnsi="宋体" w:hint="eastAsia"/>
          <w:sz w:val="24"/>
          <w:szCs w:val="24"/>
        </w:rPr>
        <w:t>Ubuntu下的操作工具，进行细致的历程分析</w:t>
      </w:r>
      <w:ins w:id="61" w:author="3287215331@qq.com" w:date="2018-12-31T21:51:00Z">
        <w:r w:rsidR="00E04270">
          <w:rPr>
            <w:rFonts w:hAnsi="宋体" w:hint="eastAsia"/>
            <w:sz w:val="24"/>
            <w:szCs w:val="24"/>
          </w:rPr>
          <w:t>，目的是加深对</w:t>
        </w:r>
      </w:ins>
      <w:ins w:id="62" w:author="3287215331@qq.com" w:date="2018-12-31T21:52:00Z">
        <w:r w:rsidR="00E04270">
          <w:rPr>
            <w:rFonts w:hAnsi="宋体" w:hint="eastAsia"/>
            <w:sz w:val="24"/>
            <w:szCs w:val="24"/>
          </w:rPr>
          <w:t>计算机系统的了解。</w:t>
        </w:r>
      </w:ins>
      <w:del w:id="63" w:author="3287215331@qq.com" w:date="2018-12-31T21:51:00Z">
        <w:r w:rsidR="0019111C" w:rsidDel="00E04270">
          <w:rPr>
            <w:rFonts w:hAnsi="宋体" w:hint="eastAsia"/>
            <w:sz w:val="24"/>
            <w:szCs w:val="24"/>
          </w:rPr>
          <w:delText>。</w:delText>
        </w:r>
      </w:del>
    </w:p>
    <w:p w14:paraId="486E3F44" w14:textId="77777777" w:rsidR="000B6263" w:rsidRDefault="000B6263">
      <w:pPr>
        <w:pStyle w:val="a7"/>
        <w:adjustRightInd w:val="0"/>
        <w:snapToGrid w:val="0"/>
        <w:rPr>
          <w:rFonts w:hAnsi="宋体"/>
          <w:sz w:val="24"/>
          <w:szCs w:val="24"/>
        </w:rPr>
      </w:pPr>
    </w:p>
    <w:p w14:paraId="487DEF6A" w14:textId="77777777" w:rsidR="000B6263" w:rsidRPr="009E3CA1" w:rsidRDefault="000B6263" w:rsidP="009E3CA1">
      <w:pPr>
        <w:pStyle w:val="a7"/>
        <w:adjustRightInd w:val="0"/>
        <w:snapToGrid w:val="0"/>
        <w:rPr>
          <w:rFonts w:hAnsi="宋体"/>
          <w:sz w:val="24"/>
          <w:szCs w:val="24"/>
        </w:rPr>
      </w:pPr>
      <w:r>
        <w:rPr>
          <w:rFonts w:hAnsi="宋体"/>
          <w:b/>
          <w:bCs/>
          <w:sz w:val="24"/>
          <w:szCs w:val="24"/>
        </w:rPr>
        <w:t>关键词：</w:t>
      </w:r>
      <w:r w:rsidR="0019111C">
        <w:rPr>
          <w:rFonts w:hAnsi="宋体" w:hint="eastAsia"/>
          <w:sz w:val="24"/>
          <w:szCs w:val="24"/>
        </w:rPr>
        <w:t>历程；</w:t>
      </w:r>
      <w:r w:rsidR="00D33544">
        <w:rPr>
          <w:rFonts w:hAnsi="宋体" w:hint="eastAsia"/>
          <w:sz w:val="24"/>
          <w:szCs w:val="24"/>
        </w:rPr>
        <w:t>h</w:t>
      </w:r>
      <w:r w:rsidR="009E3CA1">
        <w:rPr>
          <w:rFonts w:hAnsi="宋体" w:hint="eastAsia"/>
          <w:sz w:val="24"/>
          <w:szCs w:val="24"/>
        </w:rPr>
        <w:t>ello</w:t>
      </w:r>
      <w:r w:rsidR="0019111C">
        <w:rPr>
          <w:rFonts w:hAnsi="宋体" w:hint="eastAsia"/>
          <w:sz w:val="24"/>
          <w:szCs w:val="24"/>
        </w:rPr>
        <w:t>程序</w:t>
      </w:r>
      <w:r>
        <w:rPr>
          <w:rFonts w:hAnsi="宋体"/>
          <w:sz w:val="24"/>
          <w:szCs w:val="24"/>
        </w:rPr>
        <w:t>；</w:t>
      </w:r>
      <w:r w:rsidR="0019111C">
        <w:rPr>
          <w:rFonts w:hAnsi="宋体" w:hint="eastAsia"/>
          <w:sz w:val="24"/>
          <w:szCs w:val="24"/>
        </w:rPr>
        <w:t>知识梳理</w:t>
      </w:r>
      <w:ins w:id="64" w:author="3287215331@qq.com" w:date="2018-12-31T21:52:00Z">
        <w:r w:rsidR="00E04270">
          <w:rPr>
            <w:rFonts w:hAnsi="宋体" w:hint="eastAsia"/>
            <w:sz w:val="24"/>
            <w:szCs w:val="24"/>
          </w:rPr>
          <w:t>；U</w:t>
        </w:r>
        <w:r w:rsidR="00E04270">
          <w:rPr>
            <w:rFonts w:hAnsi="宋体"/>
            <w:sz w:val="24"/>
            <w:szCs w:val="24"/>
          </w:rPr>
          <w:t>buntu</w:t>
        </w:r>
        <w:r w:rsidR="00E04270">
          <w:rPr>
            <w:rFonts w:hAnsi="宋体" w:hint="eastAsia"/>
            <w:sz w:val="24"/>
            <w:szCs w:val="24"/>
          </w:rPr>
          <w:t>；</w:t>
        </w:r>
      </w:ins>
      <w:del w:id="65" w:author="3287215331@qq.com" w:date="2018-12-31T21:52:00Z">
        <w:r w:rsidDel="00E04270">
          <w:rPr>
            <w:rFonts w:hAnsi="宋体"/>
            <w:sz w:val="24"/>
            <w:szCs w:val="24"/>
          </w:rPr>
          <w:delText>；</w:delText>
        </w:r>
        <w:r w:rsidDel="00E04270">
          <w:rPr>
            <w:rFonts w:hAnsi="宋体" w:hint="eastAsia"/>
            <w:sz w:val="24"/>
            <w:szCs w:val="24"/>
          </w:rPr>
          <w:delText xml:space="preserve"> </w:delText>
        </w:r>
      </w:del>
      <w:r>
        <w:rPr>
          <w:rFonts w:hAnsi="宋体" w:hint="eastAsia"/>
          <w:sz w:val="24"/>
          <w:szCs w:val="24"/>
        </w:rPr>
        <w:t xml:space="preserve">                           </w:t>
      </w:r>
    </w:p>
    <w:p w14:paraId="22569BF0" w14:textId="77777777" w:rsidR="000B6263" w:rsidRDefault="000B6263">
      <w:pPr>
        <w:pStyle w:val="a7"/>
        <w:adjustRightInd w:val="0"/>
        <w:snapToGrid w:val="0"/>
        <w:rPr>
          <w:rFonts w:hAnsi="宋体"/>
          <w:sz w:val="24"/>
          <w:szCs w:val="24"/>
        </w:rPr>
      </w:pPr>
    </w:p>
    <w:p w14:paraId="6FA90546" w14:textId="77777777" w:rsidR="000B6263" w:rsidRDefault="000B6263">
      <w:pPr>
        <w:adjustRightInd w:val="0"/>
        <w:snapToGrid w:val="0"/>
        <w:spacing w:before="240"/>
        <w:jc w:val="center"/>
        <w:rPr>
          <w:b/>
          <w:sz w:val="36"/>
          <w:szCs w:val="36"/>
        </w:rPr>
      </w:pPr>
    </w:p>
    <w:p w14:paraId="423C4C62" w14:textId="77777777" w:rsidR="000B6263" w:rsidRDefault="000B6263">
      <w:pPr>
        <w:adjustRightInd w:val="0"/>
        <w:snapToGrid w:val="0"/>
        <w:spacing w:before="240"/>
        <w:jc w:val="center"/>
        <w:rPr>
          <w:b/>
          <w:sz w:val="36"/>
          <w:szCs w:val="36"/>
        </w:rPr>
      </w:pPr>
    </w:p>
    <w:p w14:paraId="1E4B327B" w14:textId="77777777" w:rsidR="000B6263" w:rsidRDefault="000B6263">
      <w:pPr>
        <w:adjustRightInd w:val="0"/>
        <w:snapToGrid w:val="0"/>
        <w:spacing w:before="240"/>
        <w:jc w:val="center"/>
        <w:rPr>
          <w:b/>
          <w:sz w:val="36"/>
          <w:szCs w:val="36"/>
        </w:rPr>
      </w:pPr>
    </w:p>
    <w:p w14:paraId="45DC5B38" w14:textId="77777777" w:rsidR="000B6263" w:rsidRDefault="000B6263">
      <w:pPr>
        <w:adjustRightInd w:val="0"/>
        <w:snapToGrid w:val="0"/>
        <w:spacing w:before="240"/>
        <w:jc w:val="center"/>
        <w:rPr>
          <w:b/>
          <w:sz w:val="36"/>
          <w:szCs w:val="36"/>
        </w:rPr>
      </w:pPr>
    </w:p>
    <w:p w14:paraId="31A45893" w14:textId="77777777" w:rsidR="000B6263" w:rsidRDefault="000B6263">
      <w:pPr>
        <w:adjustRightInd w:val="0"/>
        <w:snapToGrid w:val="0"/>
        <w:spacing w:before="240"/>
        <w:jc w:val="center"/>
        <w:rPr>
          <w:b/>
          <w:sz w:val="36"/>
          <w:szCs w:val="36"/>
        </w:rPr>
      </w:pPr>
    </w:p>
    <w:p w14:paraId="08E6C218" w14:textId="77777777" w:rsidR="000B6263" w:rsidRDefault="000B6263">
      <w:pPr>
        <w:jc w:val="center"/>
        <w:rPr>
          <w:rFonts w:ascii="黑体" w:eastAsia="黑体"/>
          <w:b/>
          <w:sz w:val="36"/>
          <w:szCs w:val="36"/>
        </w:rPr>
      </w:pPr>
      <w:r>
        <w:rPr>
          <w:rFonts w:ascii="黑体" w:eastAsia="黑体" w:hint="eastAsia"/>
          <w:b/>
          <w:sz w:val="36"/>
          <w:szCs w:val="36"/>
        </w:rPr>
        <w:br w:type="page"/>
      </w:r>
    </w:p>
    <w:p w14:paraId="17B0B929" w14:textId="77777777" w:rsidR="000B6263" w:rsidRDefault="000B6263" w:rsidP="000078D9">
      <w:pPr>
        <w:spacing w:line="240" w:lineRule="auto"/>
        <w:jc w:val="center"/>
        <w:rPr>
          <w:rFonts w:ascii="黑体" w:eastAsia="黑体"/>
          <w:b/>
          <w:sz w:val="36"/>
          <w:szCs w:val="36"/>
        </w:rPr>
      </w:pPr>
      <w:r>
        <w:rPr>
          <w:rFonts w:ascii="黑体" w:eastAsia="黑体" w:hint="eastAsia"/>
          <w:b/>
          <w:sz w:val="36"/>
          <w:szCs w:val="36"/>
        </w:rPr>
        <w:lastRenderedPageBreak/>
        <w:t>目  录</w:t>
      </w:r>
    </w:p>
    <w:p w14:paraId="71BC1456" w14:textId="77777777" w:rsidR="000078D9" w:rsidRDefault="000078D9" w:rsidP="000078D9">
      <w:pPr>
        <w:spacing w:line="240" w:lineRule="auto"/>
        <w:jc w:val="center"/>
        <w:rPr>
          <w:rFonts w:ascii="黑体" w:eastAsia="黑体"/>
          <w:b/>
          <w:sz w:val="36"/>
          <w:szCs w:val="36"/>
        </w:rPr>
      </w:pPr>
    </w:p>
    <w:p w14:paraId="57651B28" w14:textId="77777777" w:rsidR="00CC4F8D" w:rsidRDefault="000B6263">
      <w:pPr>
        <w:pStyle w:val="TOC1"/>
        <w:tabs>
          <w:tab w:val="right" w:leader="dot" w:pos="8495"/>
        </w:tabs>
        <w:rPr>
          <w:ins w:id="66" w:author="admin" w:date="2020-06-05T11:32:00Z"/>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ins w:id="67" w:author="admin" w:date="2020-06-05T11:32:00Z">
        <w:r w:rsidR="00CC4F8D" w:rsidRPr="0073670F">
          <w:rPr>
            <w:rStyle w:val="a3"/>
            <w:noProof/>
          </w:rPr>
          <w:fldChar w:fldCharType="begin"/>
        </w:r>
        <w:r w:rsidR="00CC4F8D" w:rsidRPr="0073670F">
          <w:rPr>
            <w:rStyle w:val="a3"/>
            <w:noProof/>
          </w:rPr>
          <w:instrText xml:space="preserve"> </w:instrText>
        </w:r>
        <w:r w:rsidR="00CC4F8D">
          <w:rPr>
            <w:noProof/>
          </w:rPr>
          <w:instrText>HYPERLINK \l "_Toc42249187"</w:instrText>
        </w:r>
        <w:r w:rsidR="00CC4F8D" w:rsidRPr="0073670F">
          <w:rPr>
            <w:rStyle w:val="a3"/>
            <w:noProof/>
          </w:rPr>
          <w:instrText xml:space="preserve"> </w:instrText>
        </w:r>
        <w:r w:rsidR="00CC4F8D" w:rsidRPr="0073670F">
          <w:rPr>
            <w:rStyle w:val="a3"/>
            <w:noProof/>
          </w:rPr>
          <w:fldChar w:fldCharType="separate"/>
        </w:r>
        <w:r w:rsidR="00CC4F8D" w:rsidRPr="0073670F">
          <w:rPr>
            <w:rStyle w:val="a3"/>
            <w:rFonts w:hint="eastAsia"/>
            <w:noProof/>
          </w:rPr>
          <w:t>第</w:t>
        </w:r>
        <w:r w:rsidR="00CC4F8D" w:rsidRPr="0073670F">
          <w:rPr>
            <w:rStyle w:val="a3"/>
            <w:noProof/>
          </w:rPr>
          <w:t>1</w:t>
        </w:r>
        <w:r w:rsidR="00CC4F8D" w:rsidRPr="0073670F">
          <w:rPr>
            <w:rStyle w:val="a3"/>
            <w:rFonts w:hint="eastAsia"/>
            <w:noProof/>
          </w:rPr>
          <w:t>章</w:t>
        </w:r>
        <w:r w:rsidR="00CC4F8D" w:rsidRPr="0073670F">
          <w:rPr>
            <w:rStyle w:val="a3"/>
            <w:noProof/>
          </w:rPr>
          <w:t xml:space="preserve"> </w:t>
        </w:r>
        <w:r w:rsidR="00CC4F8D" w:rsidRPr="0073670F">
          <w:rPr>
            <w:rStyle w:val="a3"/>
            <w:rFonts w:hint="eastAsia"/>
            <w:noProof/>
          </w:rPr>
          <w:t>概述</w:t>
        </w:r>
        <w:r w:rsidR="00CC4F8D">
          <w:rPr>
            <w:noProof/>
            <w:webHidden/>
          </w:rPr>
          <w:tab/>
        </w:r>
        <w:r w:rsidR="00CC4F8D">
          <w:rPr>
            <w:noProof/>
            <w:webHidden/>
          </w:rPr>
          <w:fldChar w:fldCharType="begin"/>
        </w:r>
        <w:r w:rsidR="00CC4F8D">
          <w:rPr>
            <w:noProof/>
            <w:webHidden/>
          </w:rPr>
          <w:instrText xml:space="preserve"> PAGEREF _Toc42249187 \h </w:instrText>
        </w:r>
      </w:ins>
      <w:r w:rsidR="00CC4F8D">
        <w:rPr>
          <w:noProof/>
          <w:webHidden/>
        </w:rPr>
      </w:r>
      <w:r w:rsidR="00CC4F8D">
        <w:rPr>
          <w:noProof/>
          <w:webHidden/>
        </w:rPr>
        <w:fldChar w:fldCharType="separate"/>
      </w:r>
      <w:ins w:id="68" w:author="admin" w:date="2020-06-05T11:32:00Z">
        <w:r w:rsidR="00CC4F8D">
          <w:rPr>
            <w:noProof/>
            <w:webHidden/>
          </w:rPr>
          <w:t>- 3 -</w:t>
        </w:r>
        <w:r w:rsidR="00CC4F8D">
          <w:rPr>
            <w:noProof/>
            <w:webHidden/>
          </w:rPr>
          <w:fldChar w:fldCharType="end"/>
        </w:r>
        <w:r w:rsidR="00CC4F8D" w:rsidRPr="0073670F">
          <w:rPr>
            <w:rStyle w:val="a3"/>
            <w:noProof/>
          </w:rPr>
          <w:fldChar w:fldCharType="end"/>
        </w:r>
      </w:ins>
    </w:p>
    <w:p w14:paraId="5CCFA75E" w14:textId="77777777" w:rsidR="00CC4F8D" w:rsidRDefault="00CC4F8D">
      <w:pPr>
        <w:pStyle w:val="TOC2"/>
        <w:tabs>
          <w:tab w:val="right" w:leader="dot" w:pos="8495"/>
        </w:tabs>
        <w:rPr>
          <w:ins w:id="69" w:author="admin" w:date="2020-06-05T11:32:00Z"/>
          <w:rFonts w:asciiTheme="minorHAnsi" w:eastAsiaTheme="minorEastAsia" w:hAnsiTheme="minorHAnsi" w:cstheme="minorBidi"/>
          <w:smallCaps w:val="0"/>
          <w:noProof/>
          <w:sz w:val="21"/>
          <w:szCs w:val="22"/>
        </w:rPr>
      </w:pPr>
      <w:ins w:id="70" w:author="admin" w:date="2020-06-05T11:32:00Z">
        <w:r w:rsidRPr="0073670F">
          <w:rPr>
            <w:rStyle w:val="a3"/>
            <w:noProof/>
          </w:rPr>
          <w:fldChar w:fldCharType="begin"/>
        </w:r>
        <w:r w:rsidRPr="0073670F">
          <w:rPr>
            <w:rStyle w:val="a3"/>
            <w:noProof/>
          </w:rPr>
          <w:instrText xml:space="preserve"> </w:instrText>
        </w:r>
        <w:r>
          <w:rPr>
            <w:noProof/>
          </w:rPr>
          <w:instrText>HYPERLINK \l "_Toc42249188"</w:instrText>
        </w:r>
        <w:r w:rsidRPr="0073670F">
          <w:rPr>
            <w:rStyle w:val="a3"/>
            <w:noProof/>
          </w:rPr>
          <w:instrText xml:space="preserve"> </w:instrText>
        </w:r>
        <w:r w:rsidRPr="0073670F">
          <w:rPr>
            <w:rStyle w:val="a3"/>
            <w:noProof/>
          </w:rPr>
          <w:fldChar w:fldCharType="separate"/>
        </w:r>
        <w:r w:rsidRPr="0073670F">
          <w:rPr>
            <w:rStyle w:val="a3"/>
            <w:noProof/>
          </w:rPr>
          <w:t>1.1 Hello</w:t>
        </w:r>
        <w:r w:rsidRPr="0073670F">
          <w:rPr>
            <w:rStyle w:val="a3"/>
            <w:rFonts w:hint="eastAsia"/>
            <w:noProof/>
          </w:rPr>
          <w:t>简介</w:t>
        </w:r>
        <w:r>
          <w:rPr>
            <w:noProof/>
            <w:webHidden/>
          </w:rPr>
          <w:tab/>
        </w:r>
        <w:r>
          <w:rPr>
            <w:noProof/>
            <w:webHidden/>
          </w:rPr>
          <w:fldChar w:fldCharType="begin"/>
        </w:r>
        <w:r>
          <w:rPr>
            <w:noProof/>
            <w:webHidden/>
          </w:rPr>
          <w:instrText xml:space="preserve"> PAGEREF _Toc42249188 \h </w:instrText>
        </w:r>
      </w:ins>
      <w:r>
        <w:rPr>
          <w:noProof/>
          <w:webHidden/>
        </w:rPr>
      </w:r>
      <w:r>
        <w:rPr>
          <w:noProof/>
          <w:webHidden/>
        </w:rPr>
        <w:fldChar w:fldCharType="separate"/>
      </w:r>
      <w:ins w:id="71" w:author="admin" w:date="2020-06-05T11:32:00Z">
        <w:r>
          <w:rPr>
            <w:noProof/>
            <w:webHidden/>
          </w:rPr>
          <w:t>- 3 -</w:t>
        </w:r>
        <w:r>
          <w:rPr>
            <w:noProof/>
            <w:webHidden/>
          </w:rPr>
          <w:fldChar w:fldCharType="end"/>
        </w:r>
        <w:r w:rsidRPr="0073670F">
          <w:rPr>
            <w:rStyle w:val="a3"/>
            <w:noProof/>
          </w:rPr>
          <w:fldChar w:fldCharType="end"/>
        </w:r>
      </w:ins>
    </w:p>
    <w:p w14:paraId="2554B92F" w14:textId="77777777" w:rsidR="00CC4F8D" w:rsidRDefault="00CC4F8D">
      <w:pPr>
        <w:pStyle w:val="TOC2"/>
        <w:tabs>
          <w:tab w:val="right" w:leader="dot" w:pos="8495"/>
        </w:tabs>
        <w:rPr>
          <w:ins w:id="72" w:author="admin" w:date="2020-06-05T11:32:00Z"/>
          <w:rFonts w:asciiTheme="minorHAnsi" w:eastAsiaTheme="minorEastAsia" w:hAnsiTheme="minorHAnsi" w:cstheme="minorBidi"/>
          <w:smallCaps w:val="0"/>
          <w:noProof/>
          <w:sz w:val="21"/>
          <w:szCs w:val="22"/>
        </w:rPr>
      </w:pPr>
      <w:ins w:id="73" w:author="admin" w:date="2020-06-05T11:32:00Z">
        <w:r w:rsidRPr="0073670F">
          <w:rPr>
            <w:rStyle w:val="a3"/>
            <w:noProof/>
          </w:rPr>
          <w:fldChar w:fldCharType="begin"/>
        </w:r>
        <w:r w:rsidRPr="0073670F">
          <w:rPr>
            <w:rStyle w:val="a3"/>
            <w:noProof/>
          </w:rPr>
          <w:instrText xml:space="preserve"> </w:instrText>
        </w:r>
        <w:r>
          <w:rPr>
            <w:noProof/>
          </w:rPr>
          <w:instrText>HYPERLINK \l "_Toc42249189"</w:instrText>
        </w:r>
        <w:r w:rsidRPr="0073670F">
          <w:rPr>
            <w:rStyle w:val="a3"/>
            <w:noProof/>
          </w:rPr>
          <w:instrText xml:space="preserve"> </w:instrText>
        </w:r>
        <w:r w:rsidRPr="0073670F">
          <w:rPr>
            <w:rStyle w:val="a3"/>
            <w:noProof/>
          </w:rPr>
          <w:fldChar w:fldCharType="separate"/>
        </w:r>
        <w:r w:rsidRPr="0073670F">
          <w:rPr>
            <w:rStyle w:val="a3"/>
            <w:noProof/>
          </w:rPr>
          <w:t xml:space="preserve">1.2 </w:t>
        </w:r>
        <w:r w:rsidRPr="0073670F">
          <w:rPr>
            <w:rStyle w:val="a3"/>
            <w:rFonts w:hint="eastAsia"/>
            <w:noProof/>
          </w:rPr>
          <w:t>环境与工具</w:t>
        </w:r>
        <w:r>
          <w:rPr>
            <w:noProof/>
            <w:webHidden/>
          </w:rPr>
          <w:tab/>
        </w:r>
        <w:r>
          <w:rPr>
            <w:noProof/>
            <w:webHidden/>
          </w:rPr>
          <w:fldChar w:fldCharType="begin"/>
        </w:r>
        <w:r>
          <w:rPr>
            <w:noProof/>
            <w:webHidden/>
          </w:rPr>
          <w:instrText xml:space="preserve"> PAGEREF _Toc42249189 \h </w:instrText>
        </w:r>
      </w:ins>
      <w:r>
        <w:rPr>
          <w:noProof/>
          <w:webHidden/>
        </w:rPr>
      </w:r>
      <w:r>
        <w:rPr>
          <w:noProof/>
          <w:webHidden/>
        </w:rPr>
        <w:fldChar w:fldCharType="separate"/>
      </w:r>
      <w:ins w:id="74" w:author="admin" w:date="2020-06-05T11:32:00Z">
        <w:r>
          <w:rPr>
            <w:noProof/>
            <w:webHidden/>
          </w:rPr>
          <w:t>- 3 -</w:t>
        </w:r>
        <w:r>
          <w:rPr>
            <w:noProof/>
            <w:webHidden/>
          </w:rPr>
          <w:fldChar w:fldCharType="end"/>
        </w:r>
        <w:r w:rsidRPr="0073670F">
          <w:rPr>
            <w:rStyle w:val="a3"/>
            <w:noProof/>
          </w:rPr>
          <w:fldChar w:fldCharType="end"/>
        </w:r>
      </w:ins>
    </w:p>
    <w:p w14:paraId="3E511977" w14:textId="77777777" w:rsidR="00CC4F8D" w:rsidRDefault="00CC4F8D">
      <w:pPr>
        <w:pStyle w:val="TOC2"/>
        <w:tabs>
          <w:tab w:val="right" w:leader="dot" w:pos="8495"/>
        </w:tabs>
        <w:rPr>
          <w:ins w:id="75" w:author="admin" w:date="2020-06-05T11:32:00Z"/>
          <w:rFonts w:asciiTheme="minorHAnsi" w:eastAsiaTheme="minorEastAsia" w:hAnsiTheme="minorHAnsi" w:cstheme="minorBidi"/>
          <w:smallCaps w:val="0"/>
          <w:noProof/>
          <w:sz w:val="21"/>
          <w:szCs w:val="22"/>
        </w:rPr>
      </w:pPr>
      <w:ins w:id="76" w:author="admin" w:date="2020-06-05T11:32:00Z">
        <w:r w:rsidRPr="0073670F">
          <w:rPr>
            <w:rStyle w:val="a3"/>
            <w:noProof/>
          </w:rPr>
          <w:fldChar w:fldCharType="begin"/>
        </w:r>
        <w:r w:rsidRPr="0073670F">
          <w:rPr>
            <w:rStyle w:val="a3"/>
            <w:noProof/>
          </w:rPr>
          <w:instrText xml:space="preserve"> </w:instrText>
        </w:r>
        <w:r>
          <w:rPr>
            <w:noProof/>
          </w:rPr>
          <w:instrText>HYPERLINK \l "_Toc42249190"</w:instrText>
        </w:r>
        <w:r w:rsidRPr="0073670F">
          <w:rPr>
            <w:rStyle w:val="a3"/>
            <w:noProof/>
          </w:rPr>
          <w:instrText xml:space="preserve"> </w:instrText>
        </w:r>
        <w:r w:rsidRPr="0073670F">
          <w:rPr>
            <w:rStyle w:val="a3"/>
            <w:noProof/>
          </w:rPr>
          <w:fldChar w:fldCharType="separate"/>
        </w:r>
        <w:r w:rsidRPr="0073670F">
          <w:rPr>
            <w:rStyle w:val="a3"/>
            <w:noProof/>
          </w:rPr>
          <w:t xml:space="preserve">1.3 </w:t>
        </w:r>
        <w:r w:rsidRPr="0073670F">
          <w:rPr>
            <w:rStyle w:val="a3"/>
            <w:rFonts w:hint="eastAsia"/>
            <w:noProof/>
          </w:rPr>
          <w:t>中间结果</w:t>
        </w:r>
        <w:r>
          <w:rPr>
            <w:noProof/>
            <w:webHidden/>
          </w:rPr>
          <w:tab/>
        </w:r>
        <w:r>
          <w:rPr>
            <w:noProof/>
            <w:webHidden/>
          </w:rPr>
          <w:fldChar w:fldCharType="begin"/>
        </w:r>
        <w:r>
          <w:rPr>
            <w:noProof/>
            <w:webHidden/>
          </w:rPr>
          <w:instrText xml:space="preserve"> PAGEREF _Toc42249190 \h </w:instrText>
        </w:r>
      </w:ins>
      <w:r>
        <w:rPr>
          <w:noProof/>
          <w:webHidden/>
        </w:rPr>
      </w:r>
      <w:r>
        <w:rPr>
          <w:noProof/>
          <w:webHidden/>
        </w:rPr>
        <w:fldChar w:fldCharType="separate"/>
      </w:r>
      <w:ins w:id="77" w:author="admin" w:date="2020-06-05T11:32:00Z">
        <w:r>
          <w:rPr>
            <w:noProof/>
            <w:webHidden/>
          </w:rPr>
          <w:t>- 3 -</w:t>
        </w:r>
        <w:r>
          <w:rPr>
            <w:noProof/>
            <w:webHidden/>
          </w:rPr>
          <w:fldChar w:fldCharType="end"/>
        </w:r>
        <w:r w:rsidRPr="0073670F">
          <w:rPr>
            <w:rStyle w:val="a3"/>
            <w:noProof/>
          </w:rPr>
          <w:fldChar w:fldCharType="end"/>
        </w:r>
      </w:ins>
    </w:p>
    <w:p w14:paraId="484AB875" w14:textId="77777777" w:rsidR="00CC4F8D" w:rsidRDefault="00CC4F8D">
      <w:pPr>
        <w:pStyle w:val="TOC2"/>
        <w:tabs>
          <w:tab w:val="right" w:leader="dot" w:pos="8495"/>
        </w:tabs>
        <w:rPr>
          <w:ins w:id="78" w:author="admin" w:date="2020-06-05T11:32:00Z"/>
          <w:rFonts w:asciiTheme="minorHAnsi" w:eastAsiaTheme="minorEastAsia" w:hAnsiTheme="minorHAnsi" w:cstheme="minorBidi"/>
          <w:smallCaps w:val="0"/>
          <w:noProof/>
          <w:sz w:val="21"/>
          <w:szCs w:val="22"/>
        </w:rPr>
      </w:pPr>
      <w:ins w:id="79" w:author="admin" w:date="2020-06-05T11:32:00Z">
        <w:r w:rsidRPr="0073670F">
          <w:rPr>
            <w:rStyle w:val="a3"/>
            <w:noProof/>
          </w:rPr>
          <w:fldChar w:fldCharType="begin"/>
        </w:r>
        <w:r w:rsidRPr="0073670F">
          <w:rPr>
            <w:rStyle w:val="a3"/>
            <w:noProof/>
          </w:rPr>
          <w:instrText xml:space="preserve"> </w:instrText>
        </w:r>
        <w:r>
          <w:rPr>
            <w:noProof/>
          </w:rPr>
          <w:instrText>HYPERLINK \l "_Toc42249191"</w:instrText>
        </w:r>
        <w:r w:rsidRPr="0073670F">
          <w:rPr>
            <w:rStyle w:val="a3"/>
            <w:noProof/>
          </w:rPr>
          <w:instrText xml:space="preserve"> </w:instrText>
        </w:r>
        <w:r w:rsidRPr="0073670F">
          <w:rPr>
            <w:rStyle w:val="a3"/>
            <w:noProof/>
          </w:rPr>
          <w:fldChar w:fldCharType="separate"/>
        </w:r>
        <w:r w:rsidRPr="0073670F">
          <w:rPr>
            <w:rStyle w:val="a3"/>
            <w:noProof/>
          </w:rPr>
          <w:t xml:space="preserve">1.4 </w:t>
        </w:r>
        <w:r w:rsidRPr="0073670F">
          <w:rPr>
            <w:rStyle w:val="a3"/>
            <w:rFonts w:hint="eastAsia"/>
            <w:noProof/>
          </w:rPr>
          <w:t>本章小结</w:t>
        </w:r>
        <w:r>
          <w:rPr>
            <w:noProof/>
            <w:webHidden/>
          </w:rPr>
          <w:tab/>
        </w:r>
        <w:r>
          <w:rPr>
            <w:noProof/>
            <w:webHidden/>
          </w:rPr>
          <w:fldChar w:fldCharType="begin"/>
        </w:r>
        <w:r>
          <w:rPr>
            <w:noProof/>
            <w:webHidden/>
          </w:rPr>
          <w:instrText xml:space="preserve"> PAGEREF _Toc42249191 \h </w:instrText>
        </w:r>
      </w:ins>
      <w:r>
        <w:rPr>
          <w:noProof/>
          <w:webHidden/>
        </w:rPr>
      </w:r>
      <w:r>
        <w:rPr>
          <w:noProof/>
          <w:webHidden/>
        </w:rPr>
        <w:fldChar w:fldCharType="separate"/>
      </w:r>
      <w:ins w:id="80" w:author="admin" w:date="2020-06-05T11:32:00Z">
        <w:r>
          <w:rPr>
            <w:noProof/>
            <w:webHidden/>
          </w:rPr>
          <w:t>- 4 -</w:t>
        </w:r>
        <w:r>
          <w:rPr>
            <w:noProof/>
            <w:webHidden/>
          </w:rPr>
          <w:fldChar w:fldCharType="end"/>
        </w:r>
        <w:r w:rsidRPr="0073670F">
          <w:rPr>
            <w:rStyle w:val="a3"/>
            <w:noProof/>
          </w:rPr>
          <w:fldChar w:fldCharType="end"/>
        </w:r>
      </w:ins>
    </w:p>
    <w:p w14:paraId="75932C41" w14:textId="77777777" w:rsidR="00CC4F8D" w:rsidRDefault="00CC4F8D">
      <w:pPr>
        <w:pStyle w:val="TOC1"/>
        <w:tabs>
          <w:tab w:val="right" w:leader="dot" w:pos="8495"/>
        </w:tabs>
        <w:rPr>
          <w:ins w:id="81" w:author="admin" w:date="2020-06-05T11:32:00Z"/>
          <w:rFonts w:asciiTheme="minorHAnsi" w:eastAsiaTheme="minorEastAsia" w:hAnsiTheme="minorHAnsi" w:cstheme="minorBidi"/>
          <w:b w:val="0"/>
          <w:bCs w:val="0"/>
          <w:caps w:val="0"/>
          <w:noProof/>
          <w:sz w:val="21"/>
          <w:szCs w:val="22"/>
        </w:rPr>
      </w:pPr>
      <w:ins w:id="82" w:author="admin" w:date="2020-06-05T11:32:00Z">
        <w:r w:rsidRPr="0073670F">
          <w:rPr>
            <w:rStyle w:val="a3"/>
            <w:noProof/>
          </w:rPr>
          <w:fldChar w:fldCharType="begin"/>
        </w:r>
        <w:r w:rsidRPr="0073670F">
          <w:rPr>
            <w:rStyle w:val="a3"/>
            <w:noProof/>
          </w:rPr>
          <w:instrText xml:space="preserve"> </w:instrText>
        </w:r>
        <w:r>
          <w:rPr>
            <w:noProof/>
          </w:rPr>
          <w:instrText>HYPERLINK \l "_Toc42249192"</w:instrText>
        </w:r>
        <w:r w:rsidRPr="0073670F">
          <w:rPr>
            <w:rStyle w:val="a3"/>
            <w:noProof/>
          </w:rPr>
          <w:instrText xml:space="preserve"> </w:instrText>
        </w:r>
        <w:r w:rsidRPr="0073670F">
          <w:rPr>
            <w:rStyle w:val="a3"/>
            <w:noProof/>
          </w:rPr>
          <w:fldChar w:fldCharType="separate"/>
        </w:r>
        <w:r w:rsidRPr="0073670F">
          <w:rPr>
            <w:rStyle w:val="a3"/>
            <w:rFonts w:hint="eastAsia"/>
            <w:noProof/>
          </w:rPr>
          <w:t>第</w:t>
        </w:r>
        <w:r w:rsidRPr="0073670F">
          <w:rPr>
            <w:rStyle w:val="a3"/>
            <w:noProof/>
          </w:rPr>
          <w:t>2</w:t>
        </w:r>
        <w:r w:rsidRPr="0073670F">
          <w:rPr>
            <w:rStyle w:val="a3"/>
            <w:rFonts w:hint="eastAsia"/>
            <w:noProof/>
          </w:rPr>
          <w:t>章</w:t>
        </w:r>
        <w:r w:rsidRPr="0073670F">
          <w:rPr>
            <w:rStyle w:val="a3"/>
            <w:noProof/>
          </w:rPr>
          <w:t xml:space="preserve"> </w:t>
        </w:r>
        <w:r w:rsidRPr="0073670F">
          <w:rPr>
            <w:rStyle w:val="a3"/>
            <w:rFonts w:hint="eastAsia"/>
            <w:noProof/>
          </w:rPr>
          <w:t>预处理</w:t>
        </w:r>
        <w:r>
          <w:rPr>
            <w:noProof/>
            <w:webHidden/>
          </w:rPr>
          <w:tab/>
        </w:r>
        <w:r>
          <w:rPr>
            <w:noProof/>
            <w:webHidden/>
          </w:rPr>
          <w:fldChar w:fldCharType="begin"/>
        </w:r>
        <w:r>
          <w:rPr>
            <w:noProof/>
            <w:webHidden/>
          </w:rPr>
          <w:instrText xml:space="preserve"> PAGEREF _Toc42249192 \h </w:instrText>
        </w:r>
      </w:ins>
      <w:r>
        <w:rPr>
          <w:noProof/>
          <w:webHidden/>
        </w:rPr>
      </w:r>
      <w:r>
        <w:rPr>
          <w:noProof/>
          <w:webHidden/>
        </w:rPr>
        <w:fldChar w:fldCharType="separate"/>
      </w:r>
      <w:ins w:id="83" w:author="admin" w:date="2020-06-05T11:32:00Z">
        <w:r>
          <w:rPr>
            <w:noProof/>
            <w:webHidden/>
          </w:rPr>
          <w:t>- 5 -</w:t>
        </w:r>
        <w:r>
          <w:rPr>
            <w:noProof/>
            <w:webHidden/>
          </w:rPr>
          <w:fldChar w:fldCharType="end"/>
        </w:r>
        <w:r w:rsidRPr="0073670F">
          <w:rPr>
            <w:rStyle w:val="a3"/>
            <w:noProof/>
          </w:rPr>
          <w:fldChar w:fldCharType="end"/>
        </w:r>
      </w:ins>
    </w:p>
    <w:p w14:paraId="2A15ABF5" w14:textId="77777777" w:rsidR="00CC4F8D" w:rsidRDefault="00CC4F8D">
      <w:pPr>
        <w:pStyle w:val="TOC2"/>
        <w:tabs>
          <w:tab w:val="right" w:leader="dot" w:pos="8495"/>
        </w:tabs>
        <w:rPr>
          <w:ins w:id="84" w:author="admin" w:date="2020-06-05T11:32:00Z"/>
          <w:rFonts w:asciiTheme="minorHAnsi" w:eastAsiaTheme="minorEastAsia" w:hAnsiTheme="minorHAnsi" w:cstheme="minorBidi"/>
          <w:smallCaps w:val="0"/>
          <w:noProof/>
          <w:sz w:val="21"/>
          <w:szCs w:val="22"/>
        </w:rPr>
      </w:pPr>
      <w:ins w:id="85" w:author="admin" w:date="2020-06-05T11:32:00Z">
        <w:r w:rsidRPr="0073670F">
          <w:rPr>
            <w:rStyle w:val="a3"/>
            <w:noProof/>
          </w:rPr>
          <w:fldChar w:fldCharType="begin"/>
        </w:r>
        <w:r w:rsidRPr="0073670F">
          <w:rPr>
            <w:rStyle w:val="a3"/>
            <w:noProof/>
          </w:rPr>
          <w:instrText xml:space="preserve"> </w:instrText>
        </w:r>
        <w:r>
          <w:rPr>
            <w:noProof/>
          </w:rPr>
          <w:instrText>HYPERLINK \l "_Toc42249193"</w:instrText>
        </w:r>
        <w:r w:rsidRPr="0073670F">
          <w:rPr>
            <w:rStyle w:val="a3"/>
            <w:noProof/>
          </w:rPr>
          <w:instrText xml:space="preserve"> </w:instrText>
        </w:r>
        <w:r w:rsidRPr="0073670F">
          <w:rPr>
            <w:rStyle w:val="a3"/>
            <w:noProof/>
          </w:rPr>
          <w:fldChar w:fldCharType="separate"/>
        </w:r>
        <w:r w:rsidRPr="0073670F">
          <w:rPr>
            <w:rStyle w:val="a3"/>
            <w:noProof/>
          </w:rPr>
          <w:t xml:space="preserve">2.1 </w:t>
        </w:r>
        <w:r w:rsidRPr="0073670F">
          <w:rPr>
            <w:rStyle w:val="a3"/>
            <w:rFonts w:hint="eastAsia"/>
            <w:noProof/>
          </w:rPr>
          <w:t>预处理的概念与作用</w:t>
        </w:r>
        <w:r>
          <w:rPr>
            <w:noProof/>
            <w:webHidden/>
          </w:rPr>
          <w:tab/>
        </w:r>
        <w:r>
          <w:rPr>
            <w:noProof/>
            <w:webHidden/>
          </w:rPr>
          <w:fldChar w:fldCharType="begin"/>
        </w:r>
        <w:r>
          <w:rPr>
            <w:noProof/>
            <w:webHidden/>
          </w:rPr>
          <w:instrText xml:space="preserve"> PAGEREF _Toc42249193 \h </w:instrText>
        </w:r>
      </w:ins>
      <w:r>
        <w:rPr>
          <w:noProof/>
          <w:webHidden/>
        </w:rPr>
      </w:r>
      <w:r>
        <w:rPr>
          <w:noProof/>
          <w:webHidden/>
        </w:rPr>
        <w:fldChar w:fldCharType="separate"/>
      </w:r>
      <w:ins w:id="86" w:author="admin" w:date="2020-06-05T11:32:00Z">
        <w:r>
          <w:rPr>
            <w:noProof/>
            <w:webHidden/>
          </w:rPr>
          <w:t>- 5 -</w:t>
        </w:r>
        <w:r>
          <w:rPr>
            <w:noProof/>
            <w:webHidden/>
          </w:rPr>
          <w:fldChar w:fldCharType="end"/>
        </w:r>
        <w:r w:rsidRPr="0073670F">
          <w:rPr>
            <w:rStyle w:val="a3"/>
            <w:noProof/>
          </w:rPr>
          <w:fldChar w:fldCharType="end"/>
        </w:r>
      </w:ins>
    </w:p>
    <w:p w14:paraId="1C7290AD" w14:textId="77777777" w:rsidR="00CC4F8D" w:rsidRDefault="00CC4F8D">
      <w:pPr>
        <w:pStyle w:val="TOC2"/>
        <w:tabs>
          <w:tab w:val="right" w:leader="dot" w:pos="8495"/>
        </w:tabs>
        <w:rPr>
          <w:ins w:id="87" w:author="admin" w:date="2020-06-05T11:32:00Z"/>
          <w:rFonts w:asciiTheme="minorHAnsi" w:eastAsiaTheme="minorEastAsia" w:hAnsiTheme="minorHAnsi" w:cstheme="minorBidi"/>
          <w:smallCaps w:val="0"/>
          <w:noProof/>
          <w:sz w:val="21"/>
          <w:szCs w:val="22"/>
        </w:rPr>
      </w:pPr>
      <w:ins w:id="88" w:author="admin" w:date="2020-06-05T11:32:00Z">
        <w:r w:rsidRPr="0073670F">
          <w:rPr>
            <w:rStyle w:val="a3"/>
            <w:noProof/>
          </w:rPr>
          <w:fldChar w:fldCharType="begin"/>
        </w:r>
        <w:r w:rsidRPr="0073670F">
          <w:rPr>
            <w:rStyle w:val="a3"/>
            <w:noProof/>
          </w:rPr>
          <w:instrText xml:space="preserve"> </w:instrText>
        </w:r>
        <w:r>
          <w:rPr>
            <w:noProof/>
          </w:rPr>
          <w:instrText>HYPERLINK \l "_Toc42249194"</w:instrText>
        </w:r>
        <w:r w:rsidRPr="0073670F">
          <w:rPr>
            <w:rStyle w:val="a3"/>
            <w:noProof/>
          </w:rPr>
          <w:instrText xml:space="preserve"> </w:instrText>
        </w:r>
        <w:r w:rsidRPr="0073670F">
          <w:rPr>
            <w:rStyle w:val="a3"/>
            <w:noProof/>
          </w:rPr>
          <w:fldChar w:fldCharType="separate"/>
        </w:r>
        <w:r w:rsidRPr="0073670F">
          <w:rPr>
            <w:rStyle w:val="a3"/>
            <w:noProof/>
          </w:rPr>
          <w:t>2.2</w:t>
        </w:r>
        <w:r w:rsidRPr="0073670F">
          <w:rPr>
            <w:rStyle w:val="a3"/>
            <w:rFonts w:hint="eastAsia"/>
            <w:noProof/>
          </w:rPr>
          <w:t>在</w:t>
        </w:r>
        <w:r w:rsidRPr="0073670F">
          <w:rPr>
            <w:rStyle w:val="a3"/>
            <w:noProof/>
          </w:rPr>
          <w:t>Ubuntu</w:t>
        </w:r>
        <w:r w:rsidRPr="0073670F">
          <w:rPr>
            <w:rStyle w:val="a3"/>
            <w:rFonts w:hint="eastAsia"/>
            <w:noProof/>
          </w:rPr>
          <w:t>下预处理的命令</w:t>
        </w:r>
        <w:r>
          <w:rPr>
            <w:noProof/>
            <w:webHidden/>
          </w:rPr>
          <w:tab/>
        </w:r>
        <w:r>
          <w:rPr>
            <w:noProof/>
            <w:webHidden/>
          </w:rPr>
          <w:fldChar w:fldCharType="begin"/>
        </w:r>
        <w:r>
          <w:rPr>
            <w:noProof/>
            <w:webHidden/>
          </w:rPr>
          <w:instrText xml:space="preserve"> PAGEREF _Toc42249194 \h </w:instrText>
        </w:r>
      </w:ins>
      <w:r>
        <w:rPr>
          <w:noProof/>
          <w:webHidden/>
        </w:rPr>
      </w:r>
      <w:r>
        <w:rPr>
          <w:noProof/>
          <w:webHidden/>
        </w:rPr>
        <w:fldChar w:fldCharType="separate"/>
      </w:r>
      <w:ins w:id="89" w:author="admin" w:date="2020-06-05T11:32:00Z">
        <w:r>
          <w:rPr>
            <w:noProof/>
            <w:webHidden/>
          </w:rPr>
          <w:t>- 5 -</w:t>
        </w:r>
        <w:r>
          <w:rPr>
            <w:noProof/>
            <w:webHidden/>
          </w:rPr>
          <w:fldChar w:fldCharType="end"/>
        </w:r>
        <w:r w:rsidRPr="0073670F">
          <w:rPr>
            <w:rStyle w:val="a3"/>
            <w:noProof/>
          </w:rPr>
          <w:fldChar w:fldCharType="end"/>
        </w:r>
      </w:ins>
    </w:p>
    <w:p w14:paraId="7224F8F0" w14:textId="77777777" w:rsidR="00CC4F8D" w:rsidRDefault="00CC4F8D">
      <w:pPr>
        <w:pStyle w:val="TOC2"/>
        <w:tabs>
          <w:tab w:val="right" w:leader="dot" w:pos="8495"/>
        </w:tabs>
        <w:rPr>
          <w:ins w:id="90" w:author="admin" w:date="2020-06-05T11:32:00Z"/>
          <w:rFonts w:asciiTheme="minorHAnsi" w:eastAsiaTheme="minorEastAsia" w:hAnsiTheme="minorHAnsi" w:cstheme="minorBidi"/>
          <w:smallCaps w:val="0"/>
          <w:noProof/>
          <w:sz w:val="21"/>
          <w:szCs w:val="22"/>
        </w:rPr>
      </w:pPr>
      <w:ins w:id="91" w:author="admin" w:date="2020-06-05T11:32:00Z">
        <w:r w:rsidRPr="0073670F">
          <w:rPr>
            <w:rStyle w:val="a3"/>
            <w:noProof/>
          </w:rPr>
          <w:fldChar w:fldCharType="begin"/>
        </w:r>
        <w:r w:rsidRPr="0073670F">
          <w:rPr>
            <w:rStyle w:val="a3"/>
            <w:noProof/>
          </w:rPr>
          <w:instrText xml:space="preserve"> </w:instrText>
        </w:r>
        <w:r>
          <w:rPr>
            <w:noProof/>
          </w:rPr>
          <w:instrText>HYPERLINK \l "_Toc42249195"</w:instrText>
        </w:r>
        <w:r w:rsidRPr="0073670F">
          <w:rPr>
            <w:rStyle w:val="a3"/>
            <w:noProof/>
          </w:rPr>
          <w:instrText xml:space="preserve"> </w:instrText>
        </w:r>
        <w:r w:rsidRPr="0073670F">
          <w:rPr>
            <w:rStyle w:val="a3"/>
            <w:noProof/>
          </w:rPr>
          <w:fldChar w:fldCharType="separate"/>
        </w:r>
        <w:r w:rsidRPr="0073670F">
          <w:rPr>
            <w:rStyle w:val="a3"/>
            <w:noProof/>
          </w:rPr>
          <w:t>2.3 Hello</w:t>
        </w:r>
        <w:r w:rsidRPr="0073670F">
          <w:rPr>
            <w:rStyle w:val="a3"/>
            <w:rFonts w:hint="eastAsia"/>
            <w:noProof/>
          </w:rPr>
          <w:t>的预处理结果解析</w:t>
        </w:r>
        <w:r>
          <w:rPr>
            <w:noProof/>
            <w:webHidden/>
          </w:rPr>
          <w:tab/>
        </w:r>
        <w:r>
          <w:rPr>
            <w:noProof/>
            <w:webHidden/>
          </w:rPr>
          <w:fldChar w:fldCharType="begin"/>
        </w:r>
        <w:r>
          <w:rPr>
            <w:noProof/>
            <w:webHidden/>
          </w:rPr>
          <w:instrText xml:space="preserve"> PAGEREF _Toc42249195 \h </w:instrText>
        </w:r>
      </w:ins>
      <w:r>
        <w:rPr>
          <w:noProof/>
          <w:webHidden/>
        </w:rPr>
      </w:r>
      <w:r>
        <w:rPr>
          <w:noProof/>
          <w:webHidden/>
        </w:rPr>
        <w:fldChar w:fldCharType="separate"/>
      </w:r>
      <w:ins w:id="92" w:author="admin" w:date="2020-06-05T11:32:00Z">
        <w:r>
          <w:rPr>
            <w:noProof/>
            <w:webHidden/>
          </w:rPr>
          <w:t>- 6 -</w:t>
        </w:r>
        <w:r>
          <w:rPr>
            <w:noProof/>
            <w:webHidden/>
          </w:rPr>
          <w:fldChar w:fldCharType="end"/>
        </w:r>
        <w:r w:rsidRPr="0073670F">
          <w:rPr>
            <w:rStyle w:val="a3"/>
            <w:noProof/>
          </w:rPr>
          <w:fldChar w:fldCharType="end"/>
        </w:r>
      </w:ins>
    </w:p>
    <w:p w14:paraId="0F6F02F4" w14:textId="77777777" w:rsidR="00CC4F8D" w:rsidRDefault="00CC4F8D">
      <w:pPr>
        <w:pStyle w:val="TOC2"/>
        <w:tabs>
          <w:tab w:val="right" w:leader="dot" w:pos="8495"/>
        </w:tabs>
        <w:rPr>
          <w:ins w:id="93" w:author="admin" w:date="2020-06-05T11:32:00Z"/>
          <w:rFonts w:asciiTheme="minorHAnsi" w:eastAsiaTheme="minorEastAsia" w:hAnsiTheme="minorHAnsi" w:cstheme="minorBidi"/>
          <w:smallCaps w:val="0"/>
          <w:noProof/>
          <w:sz w:val="21"/>
          <w:szCs w:val="22"/>
        </w:rPr>
      </w:pPr>
      <w:ins w:id="94" w:author="admin" w:date="2020-06-05T11:32:00Z">
        <w:r w:rsidRPr="0073670F">
          <w:rPr>
            <w:rStyle w:val="a3"/>
            <w:noProof/>
          </w:rPr>
          <w:fldChar w:fldCharType="begin"/>
        </w:r>
        <w:r w:rsidRPr="0073670F">
          <w:rPr>
            <w:rStyle w:val="a3"/>
            <w:noProof/>
          </w:rPr>
          <w:instrText xml:space="preserve"> </w:instrText>
        </w:r>
        <w:r>
          <w:rPr>
            <w:noProof/>
          </w:rPr>
          <w:instrText>HYPERLINK \l "_Toc42249196"</w:instrText>
        </w:r>
        <w:r w:rsidRPr="0073670F">
          <w:rPr>
            <w:rStyle w:val="a3"/>
            <w:noProof/>
          </w:rPr>
          <w:instrText xml:space="preserve"> </w:instrText>
        </w:r>
        <w:r w:rsidRPr="0073670F">
          <w:rPr>
            <w:rStyle w:val="a3"/>
            <w:noProof/>
          </w:rPr>
          <w:fldChar w:fldCharType="separate"/>
        </w:r>
        <w:r w:rsidRPr="0073670F">
          <w:rPr>
            <w:rStyle w:val="a3"/>
            <w:noProof/>
          </w:rPr>
          <w:t xml:space="preserve">2.4 </w:t>
        </w:r>
        <w:r w:rsidRPr="0073670F">
          <w:rPr>
            <w:rStyle w:val="a3"/>
            <w:rFonts w:hint="eastAsia"/>
            <w:noProof/>
          </w:rPr>
          <w:t>本章小结</w:t>
        </w:r>
        <w:r>
          <w:rPr>
            <w:noProof/>
            <w:webHidden/>
          </w:rPr>
          <w:tab/>
        </w:r>
        <w:r>
          <w:rPr>
            <w:noProof/>
            <w:webHidden/>
          </w:rPr>
          <w:fldChar w:fldCharType="begin"/>
        </w:r>
        <w:r>
          <w:rPr>
            <w:noProof/>
            <w:webHidden/>
          </w:rPr>
          <w:instrText xml:space="preserve"> PAGEREF _Toc42249196 \h </w:instrText>
        </w:r>
      </w:ins>
      <w:r>
        <w:rPr>
          <w:noProof/>
          <w:webHidden/>
        </w:rPr>
      </w:r>
      <w:r>
        <w:rPr>
          <w:noProof/>
          <w:webHidden/>
        </w:rPr>
        <w:fldChar w:fldCharType="separate"/>
      </w:r>
      <w:ins w:id="95" w:author="admin" w:date="2020-06-05T11:32:00Z">
        <w:r>
          <w:rPr>
            <w:noProof/>
            <w:webHidden/>
          </w:rPr>
          <w:t>- 10 -</w:t>
        </w:r>
        <w:r>
          <w:rPr>
            <w:noProof/>
            <w:webHidden/>
          </w:rPr>
          <w:fldChar w:fldCharType="end"/>
        </w:r>
        <w:r w:rsidRPr="0073670F">
          <w:rPr>
            <w:rStyle w:val="a3"/>
            <w:noProof/>
          </w:rPr>
          <w:fldChar w:fldCharType="end"/>
        </w:r>
      </w:ins>
    </w:p>
    <w:p w14:paraId="30D1168B" w14:textId="77777777" w:rsidR="00CC4F8D" w:rsidRDefault="00CC4F8D">
      <w:pPr>
        <w:pStyle w:val="TOC1"/>
        <w:tabs>
          <w:tab w:val="right" w:leader="dot" w:pos="8495"/>
        </w:tabs>
        <w:rPr>
          <w:ins w:id="96" w:author="admin" w:date="2020-06-05T11:32:00Z"/>
          <w:rFonts w:asciiTheme="minorHAnsi" w:eastAsiaTheme="minorEastAsia" w:hAnsiTheme="minorHAnsi" w:cstheme="minorBidi"/>
          <w:b w:val="0"/>
          <w:bCs w:val="0"/>
          <w:caps w:val="0"/>
          <w:noProof/>
          <w:sz w:val="21"/>
          <w:szCs w:val="22"/>
        </w:rPr>
      </w:pPr>
      <w:ins w:id="97" w:author="admin" w:date="2020-06-05T11:32:00Z">
        <w:r w:rsidRPr="0073670F">
          <w:rPr>
            <w:rStyle w:val="a3"/>
            <w:noProof/>
          </w:rPr>
          <w:fldChar w:fldCharType="begin"/>
        </w:r>
        <w:r w:rsidRPr="0073670F">
          <w:rPr>
            <w:rStyle w:val="a3"/>
            <w:noProof/>
          </w:rPr>
          <w:instrText xml:space="preserve"> </w:instrText>
        </w:r>
        <w:r>
          <w:rPr>
            <w:noProof/>
          </w:rPr>
          <w:instrText>HYPERLINK \l "_Toc42249197"</w:instrText>
        </w:r>
        <w:r w:rsidRPr="0073670F">
          <w:rPr>
            <w:rStyle w:val="a3"/>
            <w:noProof/>
          </w:rPr>
          <w:instrText xml:space="preserve"> </w:instrText>
        </w:r>
        <w:r w:rsidRPr="0073670F">
          <w:rPr>
            <w:rStyle w:val="a3"/>
            <w:noProof/>
          </w:rPr>
          <w:fldChar w:fldCharType="separate"/>
        </w:r>
        <w:r w:rsidRPr="0073670F">
          <w:rPr>
            <w:rStyle w:val="a3"/>
            <w:rFonts w:hint="eastAsia"/>
            <w:noProof/>
          </w:rPr>
          <w:t>第</w:t>
        </w:r>
        <w:r w:rsidRPr="0073670F">
          <w:rPr>
            <w:rStyle w:val="a3"/>
            <w:noProof/>
          </w:rPr>
          <w:t>3</w:t>
        </w:r>
        <w:r w:rsidRPr="0073670F">
          <w:rPr>
            <w:rStyle w:val="a3"/>
            <w:rFonts w:hint="eastAsia"/>
            <w:noProof/>
          </w:rPr>
          <w:t>章</w:t>
        </w:r>
        <w:r w:rsidRPr="0073670F">
          <w:rPr>
            <w:rStyle w:val="a3"/>
            <w:noProof/>
          </w:rPr>
          <w:t xml:space="preserve"> </w:t>
        </w:r>
        <w:r w:rsidRPr="0073670F">
          <w:rPr>
            <w:rStyle w:val="a3"/>
            <w:rFonts w:hint="eastAsia"/>
            <w:noProof/>
          </w:rPr>
          <w:t>编译</w:t>
        </w:r>
        <w:r>
          <w:rPr>
            <w:noProof/>
            <w:webHidden/>
          </w:rPr>
          <w:tab/>
        </w:r>
        <w:r>
          <w:rPr>
            <w:noProof/>
            <w:webHidden/>
          </w:rPr>
          <w:fldChar w:fldCharType="begin"/>
        </w:r>
        <w:r>
          <w:rPr>
            <w:noProof/>
            <w:webHidden/>
          </w:rPr>
          <w:instrText xml:space="preserve"> PAGEREF _Toc42249197 \h </w:instrText>
        </w:r>
      </w:ins>
      <w:r>
        <w:rPr>
          <w:noProof/>
          <w:webHidden/>
        </w:rPr>
      </w:r>
      <w:r>
        <w:rPr>
          <w:noProof/>
          <w:webHidden/>
        </w:rPr>
        <w:fldChar w:fldCharType="separate"/>
      </w:r>
      <w:ins w:id="98" w:author="admin" w:date="2020-06-05T11:32:00Z">
        <w:r>
          <w:rPr>
            <w:noProof/>
            <w:webHidden/>
          </w:rPr>
          <w:t>- 11 -</w:t>
        </w:r>
        <w:r>
          <w:rPr>
            <w:noProof/>
            <w:webHidden/>
          </w:rPr>
          <w:fldChar w:fldCharType="end"/>
        </w:r>
        <w:r w:rsidRPr="0073670F">
          <w:rPr>
            <w:rStyle w:val="a3"/>
            <w:noProof/>
          </w:rPr>
          <w:fldChar w:fldCharType="end"/>
        </w:r>
      </w:ins>
    </w:p>
    <w:p w14:paraId="605AAC69" w14:textId="77777777" w:rsidR="00CC4F8D" w:rsidRDefault="00CC4F8D">
      <w:pPr>
        <w:pStyle w:val="TOC2"/>
        <w:tabs>
          <w:tab w:val="right" w:leader="dot" w:pos="8495"/>
        </w:tabs>
        <w:rPr>
          <w:ins w:id="99" w:author="admin" w:date="2020-06-05T11:32:00Z"/>
          <w:rFonts w:asciiTheme="minorHAnsi" w:eastAsiaTheme="minorEastAsia" w:hAnsiTheme="minorHAnsi" w:cstheme="minorBidi"/>
          <w:smallCaps w:val="0"/>
          <w:noProof/>
          <w:sz w:val="21"/>
          <w:szCs w:val="22"/>
        </w:rPr>
      </w:pPr>
      <w:ins w:id="100" w:author="admin" w:date="2020-06-05T11:32:00Z">
        <w:r w:rsidRPr="0073670F">
          <w:rPr>
            <w:rStyle w:val="a3"/>
            <w:noProof/>
          </w:rPr>
          <w:fldChar w:fldCharType="begin"/>
        </w:r>
        <w:r w:rsidRPr="0073670F">
          <w:rPr>
            <w:rStyle w:val="a3"/>
            <w:noProof/>
          </w:rPr>
          <w:instrText xml:space="preserve"> </w:instrText>
        </w:r>
        <w:r>
          <w:rPr>
            <w:noProof/>
          </w:rPr>
          <w:instrText>HYPERLINK \l "_Toc42249198"</w:instrText>
        </w:r>
        <w:r w:rsidRPr="0073670F">
          <w:rPr>
            <w:rStyle w:val="a3"/>
            <w:noProof/>
          </w:rPr>
          <w:instrText xml:space="preserve"> </w:instrText>
        </w:r>
        <w:r w:rsidRPr="0073670F">
          <w:rPr>
            <w:rStyle w:val="a3"/>
            <w:noProof/>
          </w:rPr>
          <w:fldChar w:fldCharType="separate"/>
        </w:r>
        <w:r w:rsidRPr="0073670F">
          <w:rPr>
            <w:rStyle w:val="a3"/>
            <w:noProof/>
          </w:rPr>
          <w:t xml:space="preserve">3.1 </w:t>
        </w:r>
        <w:r w:rsidRPr="0073670F">
          <w:rPr>
            <w:rStyle w:val="a3"/>
            <w:rFonts w:hint="eastAsia"/>
            <w:noProof/>
          </w:rPr>
          <w:t>编译的概念与作用</w:t>
        </w:r>
        <w:r>
          <w:rPr>
            <w:noProof/>
            <w:webHidden/>
          </w:rPr>
          <w:tab/>
        </w:r>
        <w:r>
          <w:rPr>
            <w:noProof/>
            <w:webHidden/>
          </w:rPr>
          <w:fldChar w:fldCharType="begin"/>
        </w:r>
        <w:r>
          <w:rPr>
            <w:noProof/>
            <w:webHidden/>
          </w:rPr>
          <w:instrText xml:space="preserve"> PAGEREF _Toc42249198 \h </w:instrText>
        </w:r>
      </w:ins>
      <w:r>
        <w:rPr>
          <w:noProof/>
          <w:webHidden/>
        </w:rPr>
      </w:r>
      <w:r>
        <w:rPr>
          <w:noProof/>
          <w:webHidden/>
        </w:rPr>
        <w:fldChar w:fldCharType="separate"/>
      </w:r>
      <w:ins w:id="101" w:author="admin" w:date="2020-06-05T11:32:00Z">
        <w:r>
          <w:rPr>
            <w:noProof/>
            <w:webHidden/>
          </w:rPr>
          <w:t>- 11 -</w:t>
        </w:r>
        <w:r>
          <w:rPr>
            <w:noProof/>
            <w:webHidden/>
          </w:rPr>
          <w:fldChar w:fldCharType="end"/>
        </w:r>
        <w:r w:rsidRPr="0073670F">
          <w:rPr>
            <w:rStyle w:val="a3"/>
            <w:noProof/>
          </w:rPr>
          <w:fldChar w:fldCharType="end"/>
        </w:r>
      </w:ins>
    </w:p>
    <w:p w14:paraId="119510CA" w14:textId="77777777" w:rsidR="00CC4F8D" w:rsidRDefault="00CC4F8D">
      <w:pPr>
        <w:pStyle w:val="TOC2"/>
        <w:tabs>
          <w:tab w:val="right" w:leader="dot" w:pos="8495"/>
        </w:tabs>
        <w:rPr>
          <w:ins w:id="102" w:author="admin" w:date="2020-06-05T11:32:00Z"/>
          <w:rFonts w:asciiTheme="minorHAnsi" w:eastAsiaTheme="minorEastAsia" w:hAnsiTheme="minorHAnsi" w:cstheme="minorBidi"/>
          <w:smallCaps w:val="0"/>
          <w:noProof/>
          <w:sz w:val="21"/>
          <w:szCs w:val="22"/>
        </w:rPr>
      </w:pPr>
      <w:ins w:id="103" w:author="admin" w:date="2020-06-05T11:32:00Z">
        <w:r w:rsidRPr="0073670F">
          <w:rPr>
            <w:rStyle w:val="a3"/>
            <w:noProof/>
          </w:rPr>
          <w:fldChar w:fldCharType="begin"/>
        </w:r>
        <w:r w:rsidRPr="0073670F">
          <w:rPr>
            <w:rStyle w:val="a3"/>
            <w:noProof/>
          </w:rPr>
          <w:instrText xml:space="preserve"> </w:instrText>
        </w:r>
        <w:r>
          <w:rPr>
            <w:noProof/>
          </w:rPr>
          <w:instrText>HYPERLINK \l "_Toc42249199"</w:instrText>
        </w:r>
        <w:r w:rsidRPr="0073670F">
          <w:rPr>
            <w:rStyle w:val="a3"/>
            <w:noProof/>
          </w:rPr>
          <w:instrText xml:space="preserve"> </w:instrText>
        </w:r>
        <w:r w:rsidRPr="0073670F">
          <w:rPr>
            <w:rStyle w:val="a3"/>
            <w:noProof/>
          </w:rPr>
          <w:fldChar w:fldCharType="separate"/>
        </w:r>
        <w:r w:rsidRPr="0073670F">
          <w:rPr>
            <w:rStyle w:val="a3"/>
            <w:noProof/>
          </w:rPr>
          <w:t xml:space="preserve">3.2 </w:t>
        </w:r>
        <w:r w:rsidRPr="0073670F">
          <w:rPr>
            <w:rStyle w:val="a3"/>
            <w:rFonts w:hint="eastAsia"/>
            <w:noProof/>
          </w:rPr>
          <w:t>在</w:t>
        </w:r>
        <w:r w:rsidRPr="0073670F">
          <w:rPr>
            <w:rStyle w:val="a3"/>
            <w:noProof/>
          </w:rPr>
          <w:t>Ubuntu</w:t>
        </w:r>
        <w:r w:rsidRPr="0073670F">
          <w:rPr>
            <w:rStyle w:val="a3"/>
            <w:rFonts w:hint="eastAsia"/>
            <w:noProof/>
          </w:rPr>
          <w:t>下编译的命令</w:t>
        </w:r>
        <w:r>
          <w:rPr>
            <w:noProof/>
            <w:webHidden/>
          </w:rPr>
          <w:tab/>
        </w:r>
        <w:r>
          <w:rPr>
            <w:noProof/>
            <w:webHidden/>
          </w:rPr>
          <w:fldChar w:fldCharType="begin"/>
        </w:r>
        <w:r>
          <w:rPr>
            <w:noProof/>
            <w:webHidden/>
          </w:rPr>
          <w:instrText xml:space="preserve"> PAGEREF _Toc42249199 \h </w:instrText>
        </w:r>
      </w:ins>
      <w:r>
        <w:rPr>
          <w:noProof/>
          <w:webHidden/>
        </w:rPr>
      </w:r>
      <w:r>
        <w:rPr>
          <w:noProof/>
          <w:webHidden/>
        </w:rPr>
        <w:fldChar w:fldCharType="separate"/>
      </w:r>
      <w:ins w:id="104" w:author="admin" w:date="2020-06-05T11:32:00Z">
        <w:r>
          <w:rPr>
            <w:noProof/>
            <w:webHidden/>
          </w:rPr>
          <w:t>- 11 -</w:t>
        </w:r>
        <w:r>
          <w:rPr>
            <w:noProof/>
            <w:webHidden/>
          </w:rPr>
          <w:fldChar w:fldCharType="end"/>
        </w:r>
        <w:r w:rsidRPr="0073670F">
          <w:rPr>
            <w:rStyle w:val="a3"/>
            <w:noProof/>
          </w:rPr>
          <w:fldChar w:fldCharType="end"/>
        </w:r>
      </w:ins>
    </w:p>
    <w:p w14:paraId="1EB1C44A" w14:textId="77777777" w:rsidR="00CC4F8D" w:rsidRDefault="00CC4F8D">
      <w:pPr>
        <w:pStyle w:val="TOC2"/>
        <w:tabs>
          <w:tab w:val="right" w:leader="dot" w:pos="8495"/>
        </w:tabs>
        <w:rPr>
          <w:ins w:id="105" w:author="admin" w:date="2020-06-05T11:32:00Z"/>
          <w:rFonts w:asciiTheme="minorHAnsi" w:eastAsiaTheme="minorEastAsia" w:hAnsiTheme="minorHAnsi" w:cstheme="minorBidi"/>
          <w:smallCaps w:val="0"/>
          <w:noProof/>
          <w:sz w:val="21"/>
          <w:szCs w:val="22"/>
        </w:rPr>
      </w:pPr>
      <w:ins w:id="106" w:author="admin" w:date="2020-06-05T11:32:00Z">
        <w:r w:rsidRPr="0073670F">
          <w:rPr>
            <w:rStyle w:val="a3"/>
            <w:noProof/>
          </w:rPr>
          <w:fldChar w:fldCharType="begin"/>
        </w:r>
        <w:r w:rsidRPr="0073670F">
          <w:rPr>
            <w:rStyle w:val="a3"/>
            <w:noProof/>
          </w:rPr>
          <w:instrText xml:space="preserve"> </w:instrText>
        </w:r>
        <w:r>
          <w:rPr>
            <w:noProof/>
          </w:rPr>
          <w:instrText>HYPERLINK \l "_Toc42249200"</w:instrText>
        </w:r>
        <w:r w:rsidRPr="0073670F">
          <w:rPr>
            <w:rStyle w:val="a3"/>
            <w:noProof/>
          </w:rPr>
          <w:instrText xml:space="preserve"> </w:instrText>
        </w:r>
        <w:r w:rsidRPr="0073670F">
          <w:rPr>
            <w:rStyle w:val="a3"/>
            <w:noProof/>
          </w:rPr>
          <w:fldChar w:fldCharType="separate"/>
        </w:r>
        <w:r w:rsidRPr="0073670F">
          <w:rPr>
            <w:rStyle w:val="a3"/>
            <w:noProof/>
          </w:rPr>
          <w:t>3.3 Hello</w:t>
        </w:r>
        <w:r w:rsidRPr="0073670F">
          <w:rPr>
            <w:rStyle w:val="a3"/>
            <w:rFonts w:hint="eastAsia"/>
            <w:noProof/>
          </w:rPr>
          <w:t>的编译结果解析</w:t>
        </w:r>
        <w:r>
          <w:rPr>
            <w:noProof/>
            <w:webHidden/>
          </w:rPr>
          <w:tab/>
        </w:r>
        <w:r>
          <w:rPr>
            <w:noProof/>
            <w:webHidden/>
          </w:rPr>
          <w:fldChar w:fldCharType="begin"/>
        </w:r>
        <w:r>
          <w:rPr>
            <w:noProof/>
            <w:webHidden/>
          </w:rPr>
          <w:instrText xml:space="preserve"> PAGEREF _Toc42249200 \h </w:instrText>
        </w:r>
      </w:ins>
      <w:r>
        <w:rPr>
          <w:noProof/>
          <w:webHidden/>
        </w:rPr>
      </w:r>
      <w:r>
        <w:rPr>
          <w:noProof/>
          <w:webHidden/>
        </w:rPr>
        <w:fldChar w:fldCharType="separate"/>
      </w:r>
      <w:ins w:id="107" w:author="admin" w:date="2020-06-05T11:32:00Z">
        <w:r>
          <w:rPr>
            <w:noProof/>
            <w:webHidden/>
          </w:rPr>
          <w:t>- 12 -</w:t>
        </w:r>
        <w:r>
          <w:rPr>
            <w:noProof/>
            <w:webHidden/>
          </w:rPr>
          <w:fldChar w:fldCharType="end"/>
        </w:r>
        <w:r w:rsidRPr="0073670F">
          <w:rPr>
            <w:rStyle w:val="a3"/>
            <w:noProof/>
          </w:rPr>
          <w:fldChar w:fldCharType="end"/>
        </w:r>
      </w:ins>
    </w:p>
    <w:p w14:paraId="24C4197C" w14:textId="77777777" w:rsidR="00CC4F8D" w:rsidRDefault="00CC4F8D">
      <w:pPr>
        <w:pStyle w:val="TOC2"/>
        <w:tabs>
          <w:tab w:val="right" w:leader="dot" w:pos="8495"/>
        </w:tabs>
        <w:rPr>
          <w:ins w:id="108" w:author="admin" w:date="2020-06-05T11:32:00Z"/>
          <w:rFonts w:asciiTheme="minorHAnsi" w:eastAsiaTheme="minorEastAsia" w:hAnsiTheme="minorHAnsi" w:cstheme="minorBidi"/>
          <w:smallCaps w:val="0"/>
          <w:noProof/>
          <w:sz w:val="21"/>
          <w:szCs w:val="22"/>
        </w:rPr>
      </w:pPr>
      <w:ins w:id="109" w:author="admin" w:date="2020-06-05T11:32:00Z">
        <w:r w:rsidRPr="0073670F">
          <w:rPr>
            <w:rStyle w:val="a3"/>
            <w:noProof/>
          </w:rPr>
          <w:fldChar w:fldCharType="begin"/>
        </w:r>
        <w:r w:rsidRPr="0073670F">
          <w:rPr>
            <w:rStyle w:val="a3"/>
            <w:noProof/>
          </w:rPr>
          <w:instrText xml:space="preserve"> </w:instrText>
        </w:r>
        <w:r>
          <w:rPr>
            <w:noProof/>
          </w:rPr>
          <w:instrText>HYPERLINK \l "_Toc42249201"</w:instrText>
        </w:r>
        <w:r w:rsidRPr="0073670F">
          <w:rPr>
            <w:rStyle w:val="a3"/>
            <w:noProof/>
          </w:rPr>
          <w:instrText xml:space="preserve"> </w:instrText>
        </w:r>
        <w:r w:rsidRPr="0073670F">
          <w:rPr>
            <w:rStyle w:val="a3"/>
            <w:noProof/>
          </w:rPr>
          <w:fldChar w:fldCharType="separate"/>
        </w:r>
        <w:r w:rsidRPr="0073670F">
          <w:rPr>
            <w:rStyle w:val="a3"/>
            <w:noProof/>
          </w:rPr>
          <w:t xml:space="preserve">3.4 </w:t>
        </w:r>
        <w:r w:rsidRPr="0073670F">
          <w:rPr>
            <w:rStyle w:val="a3"/>
            <w:rFonts w:hint="eastAsia"/>
            <w:noProof/>
          </w:rPr>
          <w:t>本章小结</w:t>
        </w:r>
        <w:r>
          <w:rPr>
            <w:noProof/>
            <w:webHidden/>
          </w:rPr>
          <w:tab/>
        </w:r>
        <w:r>
          <w:rPr>
            <w:noProof/>
            <w:webHidden/>
          </w:rPr>
          <w:fldChar w:fldCharType="begin"/>
        </w:r>
        <w:r>
          <w:rPr>
            <w:noProof/>
            <w:webHidden/>
          </w:rPr>
          <w:instrText xml:space="preserve"> PAGEREF _Toc42249201 \h </w:instrText>
        </w:r>
      </w:ins>
      <w:r>
        <w:rPr>
          <w:noProof/>
          <w:webHidden/>
        </w:rPr>
      </w:r>
      <w:r>
        <w:rPr>
          <w:noProof/>
          <w:webHidden/>
        </w:rPr>
        <w:fldChar w:fldCharType="separate"/>
      </w:r>
      <w:ins w:id="110" w:author="admin" w:date="2020-06-05T11:32:00Z">
        <w:r>
          <w:rPr>
            <w:noProof/>
            <w:webHidden/>
          </w:rPr>
          <w:t>- 26 -</w:t>
        </w:r>
        <w:r>
          <w:rPr>
            <w:noProof/>
            <w:webHidden/>
          </w:rPr>
          <w:fldChar w:fldCharType="end"/>
        </w:r>
        <w:r w:rsidRPr="0073670F">
          <w:rPr>
            <w:rStyle w:val="a3"/>
            <w:noProof/>
          </w:rPr>
          <w:fldChar w:fldCharType="end"/>
        </w:r>
      </w:ins>
    </w:p>
    <w:p w14:paraId="12127248" w14:textId="77777777" w:rsidR="00CC4F8D" w:rsidRDefault="00CC4F8D">
      <w:pPr>
        <w:pStyle w:val="TOC1"/>
        <w:tabs>
          <w:tab w:val="right" w:leader="dot" w:pos="8495"/>
        </w:tabs>
        <w:rPr>
          <w:ins w:id="111" w:author="admin" w:date="2020-06-05T11:32:00Z"/>
          <w:rFonts w:asciiTheme="minorHAnsi" w:eastAsiaTheme="minorEastAsia" w:hAnsiTheme="minorHAnsi" w:cstheme="minorBidi"/>
          <w:b w:val="0"/>
          <w:bCs w:val="0"/>
          <w:caps w:val="0"/>
          <w:noProof/>
          <w:sz w:val="21"/>
          <w:szCs w:val="22"/>
        </w:rPr>
      </w:pPr>
      <w:ins w:id="112" w:author="admin" w:date="2020-06-05T11:32:00Z">
        <w:r w:rsidRPr="0073670F">
          <w:rPr>
            <w:rStyle w:val="a3"/>
            <w:noProof/>
          </w:rPr>
          <w:fldChar w:fldCharType="begin"/>
        </w:r>
        <w:r w:rsidRPr="0073670F">
          <w:rPr>
            <w:rStyle w:val="a3"/>
            <w:noProof/>
          </w:rPr>
          <w:instrText xml:space="preserve"> </w:instrText>
        </w:r>
        <w:r>
          <w:rPr>
            <w:noProof/>
          </w:rPr>
          <w:instrText>HYPERLINK \l "_Toc42249202"</w:instrText>
        </w:r>
        <w:r w:rsidRPr="0073670F">
          <w:rPr>
            <w:rStyle w:val="a3"/>
            <w:noProof/>
          </w:rPr>
          <w:instrText xml:space="preserve"> </w:instrText>
        </w:r>
        <w:r w:rsidRPr="0073670F">
          <w:rPr>
            <w:rStyle w:val="a3"/>
            <w:noProof/>
          </w:rPr>
          <w:fldChar w:fldCharType="separate"/>
        </w:r>
        <w:r w:rsidRPr="0073670F">
          <w:rPr>
            <w:rStyle w:val="a3"/>
            <w:rFonts w:hint="eastAsia"/>
            <w:noProof/>
          </w:rPr>
          <w:t>第</w:t>
        </w:r>
        <w:r w:rsidRPr="0073670F">
          <w:rPr>
            <w:rStyle w:val="a3"/>
            <w:noProof/>
          </w:rPr>
          <w:t>4</w:t>
        </w:r>
        <w:r w:rsidRPr="0073670F">
          <w:rPr>
            <w:rStyle w:val="a3"/>
            <w:rFonts w:hint="eastAsia"/>
            <w:noProof/>
          </w:rPr>
          <w:t>章</w:t>
        </w:r>
        <w:r w:rsidRPr="0073670F">
          <w:rPr>
            <w:rStyle w:val="a3"/>
            <w:noProof/>
          </w:rPr>
          <w:t xml:space="preserve"> </w:t>
        </w:r>
        <w:r w:rsidRPr="0073670F">
          <w:rPr>
            <w:rStyle w:val="a3"/>
            <w:rFonts w:hint="eastAsia"/>
            <w:noProof/>
          </w:rPr>
          <w:t>汇编</w:t>
        </w:r>
        <w:r>
          <w:rPr>
            <w:noProof/>
            <w:webHidden/>
          </w:rPr>
          <w:tab/>
        </w:r>
        <w:r>
          <w:rPr>
            <w:noProof/>
            <w:webHidden/>
          </w:rPr>
          <w:fldChar w:fldCharType="begin"/>
        </w:r>
        <w:r>
          <w:rPr>
            <w:noProof/>
            <w:webHidden/>
          </w:rPr>
          <w:instrText xml:space="preserve"> PAGEREF _Toc42249202 \h </w:instrText>
        </w:r>
      </w:ins>
      <w:r>
        <w:rPr>
          <w:noProof/>
          <w:webHidden/>
        </w:rPr>
      </w:r>
      <w:r>
        <w:rPr>
          <w:noProof/>
          <w:webHidden/>
        </w:rPr>
        <w:fldChar w:fldCharType="separate"/>
      </w:r>
      <w:ins w:id="113" w:author="admin" w:date="2020-06-05T11:32:00Z">
        <w:r>
          <w:rPr>
            <w:noProof/>
            <w:webHidden/>
          </w:rPr>
          <w:t>- 27 -</w:t>
        </w:r>
        <w:r>
          <w:rPr>
            <w:noProof/>
            <w:webHidden/>
          </w:rPr>
          <w:fldChar w:fldCharType="end"/>
        </w:r>
        <w:r w:rsidRPr="0073670F">
          <w:rPr>
            <w:rStyle w:val="a3"/>
            <w:noProof/>
          </w:rPr>
          <w:fldChar w:fldCharType="end"/>
        </w:r>
      </w:ins>
    </w:p>
    <w:p w14:paraId="68B6EB87" w14:textId="77777777" w:rsidR="00CC4F8D" w:rsidRDefault="00CC4F8D">
      <w:pPr>
        <w:pStyle w:val="TOC2"/>
        <w:tabs>
          <w:tab w:val="right" w:leader="dot" w:pos="8495"/>
        </w:tabs>
        <w:rPr>
          <w:ins w:id="114" w:author="admin" w:date="2020-06-05T11:32:00Z"/>
          <w:rFonts w:asciiTheme="minorHAnsi" w:eastAsiaTheme="minorEastAsia" w:hAnsiTheme="minorHAnsi" w:cstheme="minorBidi"/>
          <w:smallCaps w:val="0"/>
          <w:noProof/>
          <w:sz w:val="21"/>
          <w:szCs w:val="22"/>
        </w:rPr>
      </w:pPr>
      <w:ins w:id="115" w:author="admin" w:date="2020-06-05T11:32:00Z">
        <w:r w:rsidRPr="0073670F">
          <w:rPr>
            <w:rStyle w:val="a3"/>
            <w:noProof/>
          </w:rPr>
          <w:fldChar w:fldCharType="begin"/>
        </w:r>
        <w:r w:rsidRPr="0073670F">
          <w:rPr>
            <w:rStyle w:val="a3"/>
            <w:noProof/>
          </w:rPr>
          <w:instrText xml:space="preserve"> </w:instrText>
        </w:r>
        <w:r>
          <w:rPr>
            <w:noProof/>
          </w:rPr>
          <w:instrText>HYPERLINK \l "_Toc42249203"</w:instrText>
        </w:r>
        <w:r w:rsidRPr="0073670F">
          <w:rPr>
            <w:rStyle w:val="a3"/>
            <w:noProof/>
          </w:rPr>
          <w:instrText xml:space="preserve"> </w:instrText>
        </w:r>
        <w:r w:rsidRPr="0073670F">
          <w:rPr>
            <w:rStyle w:val="a3"/>
            <w:noProof/>
          </w:rPr>
          <w:fldChar w:fldCharType="separate"/>
        </w:r>
        <w:r w:rsidRPr="0073670F">
          <w:rPr>
            <w:rStyle w:val="a3"/>
            <w:noProof/>
          </w:rPr>
          <w:t xml:space="preserve">4.1 </w:t>
        </w:r>
        <w:r w:rsidRPr="0073670F">
          <w:rPr>
            <w:rStyle w:val="a3"/>
            <w:rFonts w:hint="eastAsia"/>
            <w:noProof/>
          </w:rPr>
          <w:t>汇编的概念与作用</w:t>
        </w:r>
        <w:r>
          <w:rPr>
            <w:noProof/>
            <w:webHidden/>
          </w:rPr>
          <w:tab/>
        </w:r>
        <w:r>
          <w:rPr>
            <w:noProof/>
            <w:webHidden/>
          </w:rPr>
          <w:fldChar w:fldCharType="begin"/>
        </w:r>
        <w:r>
          <w:rPr>
            <w:noProof/>
            <w:webHidden/>
          </w:rPr>
          <w:instrText xml:space="preserve"> PAGEREF _Toc42249203 \h </w:instrText>
        </w:r>
      </w:ins>
      <w:r>
        <w:rPr>
          <w:noProof/>
          <w:webHidden/>
        </w:rPr>
      </w:r>
      <w:r>
        <w:rPr>
          <w:noProof/>
          <w:webHidden/>
        </w:rPr>
        <w:fldChar w:fldCharType="separate"/>
      </w:r>
      <w:ins w:id="116" w:author="admin" w:date="2020-06-05T11:32:00Z">
        <w:r>
          <w:rPr>
            <w:noProof/>
            <w:webHidden/>
          </w:rPr>
          <w:t>- 27 -</w:t>
        </w:r>
        <w:r>
          <w:rPr>
            <w:noProof/>
            <w:webHidden/>
          </w:rPr>
          <w:fldChar w:fldCharType="end"/>
        </w:r>
        <w:r w:rsidRPr="0073670F">
          <w:rPr>
            <w:rStyle w:val="a3"/>
            <w:noProof/>
          </w:rPr>
          <w:fldChar w:fldCharType="end"/>
        </w:r>
      </w:ins>
    </w:p>
    <w:p w14:paraId="4C767CCC" w14:textId="77777777" w:rsidR="00CC4F8D" w:rsidRDefault="00CC4F8D">
      <w:pPr>
        <w:pStyle w:val="TOC2"/>
        <w:tabs>
          <w:tab w:val="right" w:leader="dot" w:pos="8495"/>
        </w:tabs>
        <w:rPr>
          <w:ins w:id="117" w:author="admin" w:date="2020-06-05T11:32:00Z"/>
          <w:rFonts w:asciiTheme="minorHAnsi" w:eastAsiaTheme="minorEastAsia" w:hAnsiTheme="minorHAnsi" w:cstheme="minorBidi"/>
          <w:smallCaps w:val="0"/>
          <w:noProof/>
          <w:sz w:val="21"/>
          <w:szCs w:val="22"/>
        </w:rPr>
      </w:pPr>
      <w:ins w:id="118" w:author="admin" w:date="2020-06-05T11:32:00Z">
        <w:r w:rsidRPr="0073670F">
          <w:rPr>
            <w:rStyle w:val="a3"/>
            <w:noProof/>
          </w:rPr>
          <w:fldChar w:fldCharType="begin"/>
        </w:r>
        <w:r w:rsidRPr="0073670F">
          <w:rPr>
            <w:rStyle w:val="a3"/>
            <w:noProof/>
          </w:rPr>
          <w:instrText xml:space="preserve"> </w:instrText>
        </w:r>
        <w:r>
          <w:rPr>
            <w:noProof/>
          </w:rPr>
          <w:instrText>HYPERLINK \l "_Toc42249204"</w:instrText>
        </w:r>
        <w:r w:rsidRPr="0073670F">
          <w:rPr>
            <w:rStyle w:val="a3"/>
            <w:noProof/>
          </w:rPr>
          <w:instrText xml:space="preserve"> </w:instrText>
        </w:r>
        <w:r w:rsidRPr="0073670F">
          <w:rPr>
            <w:rStyle w:val="a3"/>
            <w:noProof/>
          </w:rPr>
          <w:fldChar w:fldCharType="separate"/>
        </w:r>
        <w:r w:rsidRPr="0073670F">
          <w:rPr>
            <w:rStyle w:val="a3"/>
            <w:noProof/>
          </w:rPr>
          <w:t xml:space="preserve">4.2 </w:t>
        </w:r>
        <w:r w:rsidRPr="0073670F">
          <w:rPr>
            <w:rStyle w:val="a3"/>
            <w:rFonts w:hint="eastAsia"/>
            <w:noProof/>
          </w:rPr>
          <w:t>在</w:t>
        </w:r>
        <w:r w:rsidRPr="0073670F">
          <w:rPr>
            <w:rStyle w:val="a3"/>
            <w:noProof/>
          </w:rPr>
          <w:t>Ubuntu</w:t>
        </w:r>
        <w:r w:rsidRPr="0073670F">
          <w:rPr>
            <w:rStyle w:val="a3"/>
            <w:rFonts w:hint="eastAsia"/>
            <w:noProof/>
          </w:rPr>
          <w:t>下汇编的命令</w:t>
        </w:r>
        <w:r>
          <w:rPr>
            <w:noProof/>
            <w:webHidden/>
          </w:rPr>
          <w:tab/>
        </w:r>
        <w:r>
          <w:rPr>
            <w:noProof/>
            <w:webHidden/>
          </w:rPr>
          <w:fldChar w:fldCharType="begin"/>
        </w:r>
        <w:r>
          <w:rPr>
            <w:noProof/>
            <w:webHidden/>
          </w:rPr>
          <w:instrText xml:space="preserve"> PAGEREF _Toc42249204 \h </w:instrText>
        </w:r>
      </w:ins>
      <w:r>
        <w:rPr>
          <w:noProof/>
          <w:webHidden/>
        </w:rPr>
      </w:r>
      <w:r>
        <w:rPr>
          <w:noProof/>
          <w:webHidden/>
        </w:rPr>
        <w:fldChar w:fldCharType="separate"/>
      </w:r>
      <w:ins w:id="119" w:author="admin" w:date="2020-06-05T11:32:00Z">
        <w:r>
          <w:rPr>
            <w:noProof/>
            <w:webHidden/>
          </w:rPr>
          <w:t>- 27 -</w:t>
        </w:r>
        <w:r>
          <w:rPr>
            <w:noProof/>
            <w:webHidden/>
          </w:rPr>
          <w:fldChar w:fldCharType="end"/>
        </w:r>
        <w:r w:rsidRPr="0073670F">
          <w:rPr>
            <w:rStyle w:val="a3"/>
            <w:noProof/>
          </w:rPr>
          <w:fldChar w:fldCharType="end"/>
        </w:r>
      </w:ins>
    </w:p>
    <w:p w14:paraId="789E8761" w14:textId="77777777" w:rsidR="00CC4F8D" w:rsidRDefault="00CC4F8D">
      <w:pPr>
        <w:pStyle w:val="TOC2"/>
        <w:tabs>
          <w:tab w:val="right" w:leader="dot" w:pos="8495"/>
        </w:tabs>
        <w:rPr>
          <w:ins w:id="120" w:author="admin" w:date="2020-06-05T11:32:00Z"/>
          <w:rFonts w:asciiTheme="minorHAnsi" w:eastAsiaTheme="minorEastAsia" w:hAnsiTheme="minorHAnsi" w:cstheme="minorBidi"/>
          <w:smallCaps w:val="0"/>
          <w:noProof/>
          <w:sz w:val="21"/>
          <w:szCs w:val="22"/>
        </w:rPr>
      </w:pPr>
      <w:ins w:id="121" w:author="admin" w:date="2020-06-05T11:32:00Z">
        <w:r w:rsidRPr="0073670F">
          <w:rPr>
            <w:rStyle w:val="a3"/>
            <w:noProof/>
          </w:rPr>
          <w:fldChar w:fldCharType="begin"/>
        </w:r>
        <w:r w:rsidRPr="0073670F">
          <w:rPr>
            <w:rStyle w:val="a3"/>
            <w:noProof/>
          </w:rPr>
          <w:instrText xml:space="preserve"> </w:instrText>
        </w:r>
        <w:r>
          <w:rPr>
            <w:noProof/>
          </w:rPr>
          <w:instrText>HYPERLINK \l "_Toc42249205"</w:instrText>
        </w:r>
        <w:r w:rsidRPr="0073670F">
          <w:rPr>
            <w:rStyle w:val="a3"/>
            <w:noProof/>
          </w:rPr>
          <w:instrText xml:space="preserve"> </w:instrText>
        </w:r>
        <w:r w:rsidRPr="0073670F">
          <w:rPr>
            <w:rStyle w:val="a3"/>
            <w:noProof/>
          </w:rPr>
          <w:fldChar w:fldCharType="separate"/>
        </w:r>
        <w:r w:rsidRPr="0073670F">
          <w:rPr>
            <w:rStyle w:val="a3"/>
            <w:noProof/>
          </w:rPr>
          <w:t>4.3 Hello.o</w:t>
        </w:r>
        <w:r w:rsidRPr="0073670F">
          <w:rPr>
            <w:rStyle w:val="a3"/>
            <w:rFonts w:hint="eastAsia"/>
            <w:noProof/>
          </w:rPr>
          <w:t>的结果解析</w:t>
        </w:r>
        <w:r>
          <w:rPr>
            <w:noProof/>
            <w:webHidden/>
          </w:rPr>
          <w:tab/>
        </w:r>
        <w:r>
          <w:rPr>
            <w:noProof/>
            <w:webHidden/>
          </w:rPr>
          <w:fldChar w:fldCharType="begin"/>
        </w:r>
        <w:r>
          <w:rPr>
            <w:noProof/>
            <w:webHidden/>
          </w:rPr>
          <w:instrText xml:space="preserve"> PAGEREF _Toc42249205 \h </w:instrText>
        </w:r>
      </w:ins>
      <w:r>
        <w:rPr>
          <w:noProof/>
          <w:webHidden/>
        </w:rPr>
      </w:r>
      <w:r>
        <w:rPr>
          <w:noProof/>
          <w:webHidden/>
        </w:rPr>
        <w:fldChar w:fldCharType="separate"/>
      </w:r>
      <w:ins w:id="122" w:author="admin" w:date="2020-06-05T11:32:00Z">
        <w:r>
          <w:rPr>
            <w:noProof/>
            <w:webHidden/>
          </w:rPr>
          <w:t>- 28 -</w:t>
        </w:r>
        <w:r>
          <w:rPr>
            <w:noProof/>
            <w:webHidden/>
          </w:rPr>
          <w:fldChar w:fldCharType="end"/>
        </w:r>
        <w:r w:rsidRPr="0073670F">
          <w:rPr>
            <w:rStyle w:val="a3"/>
            <w:noProof/>
          </w:rPr>
          <w:fldChar w:fldCharType="end"/>
        </w:r>
      </w:ins>
    </w:p>
    <w:p w14:paraId="74BC9C4E" w14:textId="77777777" w:rsidR="00CC4F8D" w:rsidRDefault="00CC4F8D">
      <w:pPr>
        <w:pStyle w:val="TOC2"/>
        <w:tabs>
          <w:tab w:val="right" w:leader="dot" w:pos="8495"/>
        </w:tabs>
        <w:rPr>
          <w:ins w:id="123" w:author="admin" w:date="2020-06-05T11:32:00Z"/>
          <w:rFonts w:asciiTheme="minorHAnsi" w:eastAsiaTheme="minorEastAsia" w:hAnsiTheme="minorHAnsi" w:cstheme="minorBidi"/>
          <w:smallCaps w:val="0"/>
          <w:noProof/>
          <w:sz w:val="21"/>
          <w:szCs w:val="22"/>
        </w:rPr>
      </w:pPr>
      <w:ins w:id="124" w:author="admin" w:date="2020-06-05T11:32:00Z">
        <w:r w:rsidRPr="0073670F">
          <w:rPr>
            <w:rStyle w:val="a3"/>
            <w:noProof/>
          </w:rPr>
          <w:fldChar w:fldCharType="begin"/>
        </w:r>
        <w:r w:rsidRPr="0073670F">
          <w:rPr>
            <w:rStyle w:val="a3"/>
            <w:noProof/>
          </w:rPr>
          <w:instrText xml:space="preserve"> </w:instrText>
        </w:r>
        <w:r>
          <w:rPr>
            <w:noProof/>
          </w:rPr>
          <w:instrText>HYPERLINK \l "_Toc42249206"</w:instrText>
        </w:r>
        <w:r w:rsidRPr="0073670F">
          <w:rPr>
            <w:rStyle w:val="a3"/>
            <w:noProof/>
          </w:rPr>
          <w:instrText xml:space="preserve"> </w:instrText>
        </w:r>
        <w:r w:rsidRPr="0073670F">
          <w:rPr>
            <w:rStyle w:val="a3"/>
            <w:noProof/>
          </w:rPr>
          <w:fldChar w:fldCharType="separate"/>
        </w:r>
        <w:r w:rsidRPr="0073670F">
          <w:rPr>
            <w:rStyle w:val="a3"/>
            <w:noProof/>
          </w:rPr>
          <w:t xml:space="preserve">4.5 </w:t>
        </w:r>
        <w:r w:rsidRPr="0073670F">
          <w:rPr>
            <w:rStyle w:val="a3"/>
            <w:rFonts w:hint="eastAsia"/>
            <w:noProof/>
          </w:rPr>
          <w:t>本章小结</w:t>
        </w:r>
        <w:r>
          <w:rPr>
            <w:noProof/>
            <w:webHidden/>
          </w:rPr>
          <w:tab/>
        </w:r>
        <w:r>
          <w:rPr>
            <w:noProof/>
            <w:webHidden/>
          </w:rPr>
          <w:fldChar w:fldCharType="begin"/>
        </w:r>
        <w:r>
          <w:rPr>
            <w:noProof/>
            <w:webHidden/>
          </w:rPr>
          <w:instrText xml:space="preserve"> PAGEREF _Toc42249206 \h </w:instrText>
        </w:r>
      </w:ins>
      <w:r>
        <w:rPr>
          <w:noProof/>
          <w:webHidden/>
        </w:rPr>
      </w:r>
      <w:r>
        <w:rPr>
          <w:noProof/>
          <w:webHidden/>
        </w:rPr>
        <w:fldChar w:fldCharType="separate"/>
      </w:r>
      <w:ins w:id="125" w:author="admin" w:date="2020-06-05T11:32:00Z">
        <w:r>
          <w:rPr>
            <w:noProof/>
            <w:webHidden/>
          </w:rPr>
          <w:t>- 30 -</w:t>
        </w:r>
        <w:r>
          <w:rPr>
            <w:noProof/>
            <w:webHidden/>
          </w:rPr>
          <w:fldChar w:fldCharType="end"/>
        </w:r>
        <w:r w:rsidRPr="0073670F">
          <w:rPr>
            <w:rStyle w:val="a3"/>
            <w:noProof/>
          </w:rPr>
          <w:fldChar w:fldCharType="end"/>
        </w:r>
      </w:ins>
    </w:p>
    <w:p w14:paraId="02C55726" w14:textId="77777777" w:rsidR="00CC4F8D" w:rsidRDefault="00CC4F8D">
      <w:pPr>
        <w:pStyle w:val="TOC1"/>
        <w:tabs>
          <w:tab w:val="right" w:leader="dot" w:pos="8495"/>
        </w:tabs>
        <w:rPr>
          <w:ins w:id="126" w:author="admin" w:date="2020-06-05T11:32:00Z"/>
          <w:rFonts w:asciiTheme="minorHAnsi" w:eastAsiaTheme="minorEastAsia" w:hAnsiTheme="minorHAnsi" w:cstheme="minorBidi"/>
          <w:b w:val="0"/>
          <w:bCs w:val="0"/>
          <w:caps w:val="0"/>
          <w:noProof/>
          <w:sz w:val="21"/>
          <w:szCs w:val="22"/>
        </w:rPr>
      </w:pPr>
      <w:ins w:id="127" w:author="admin" w:date="2020-06-05T11:32:00Z">
        <w:r w:rsidRPr="0073670F">
          <w:rPr>
            <w:rStyle w:val="a3"/>
            <w:noProof/>
          </w:rPr>
          <w:fldChar w:fldCharType="begin"/>
        </w:r>
        <w:r w:rsidRPr="0073670F">
          <w:rPr>
            <w:rStyle w:val="a3"/>
            <w:noProof/>
          </w:rPr>
          <w:instrText xml:space="preserve"> </w:instrText>
        </w:r>
        <w:r>
          <w:rPr>
            <w:noProof/>
          </w:rPr>
          <w:instrText>HYPERLINK \l "_Toc42249207"</w:instrText>
        </w:r>
        <w:r w:rsidRPr="0073670F">
          <w:rPr>
            <w:rStyle w:val="a3"/>
            <w:noProof/>
          </w:rPr>
          <w:instrText xml:space="preserve"> </w:instrText>
        </w:r>
        <w:r w:rsidRPr="0073670F">
          <w:rPr>
            <w:rStyle w:val="a3"/>
            <w:noProof/>
          </w:rPr>
          <w:fldChar w:fldCharType="separate"/>
        </w:r>
        <w:r w:rsidRPr="0073670F">
          <w:rPr>
            <w:rStyle w:val="a3"/>
            <w:rFonts w:hAnsi="黑体" w:hint="eastAsia"/>
            <w:noProof/>
          </w:rPr>
          <w:t>第</w:t>
        </w:r>
        <w:r w:rsidRPr="0073670F">
          <w:rPr>
            <w:rStyle w:val="a3"/>
            <w:rFonts w:hAnsi="黑体"/>
            <w:noProof/>
          </w:rPr>
          <w:t>5</w:t>
        </w:r>
        <w:r w:rsidRPr="0073670F">
          <w:rPr>
            <w:rStyle w:val="a3"/>
            <w:rFonts w:hAnsi="黑体" w:hint="eastAsia"/>
            <w:noProof/>
          </w:rPr>
          <w:t>章</w:t>
        </w:r>
        <w:r w:rsidRPr="0073670F">
          <w:rPr>
            <w:rStyle w:val="a3"/>
            <w:rFonts w:hAnsi="黑体"/>
            <w:noProof/>
          </w:rPr>
          <w:t xml:space="preserve">  </w:t>
        </w:r>
        <w:r w:rsidRPr="0073670F">
          <w:rPr>
            <w:rStyle w:val="a3"/>
            <w:rFonts w:hAnsi="黑体" w:hint="eastAsia"/>
            <w:noProof/>
          </w:rPr>
          <w:t>链接</w:t>
        </w:r>
        <w:r>
          <w:rPr>
            <w:noProof/>
            <w:webHidden/>
          </w:rPr>
          <w:tab/>
        </w:r>
        <w:r>
          <w:rPr>
            <w:noProof/>
            <w:webHidden/>
          </w:rPr>
          <w:fldChar w:fldCharType="begin"/>
        </w:r>
        <w:r>
          <w:rPr>
            <w:noProof/>
            <w:webHidden/>
          </w:rPr>
          <w:instrText xml:space="preserve"> PAGEREF _Toc42249207 \h </w:instrText>
        </w:r>
      </w:ins>
      <w:r>
        <w:rPr>
          <w:noProof/>
          <w:webHidden/>
        </w:rPr>
      </w:r>
      <w:r>
        <w:rPr>
          <w:noProof/>
          <w:webHidden/>
        </w:rPr>
        <w:fldChar w:fldCharType="separate"/>
      </w:r>
      <w:ins w:id="128" w:author="admin" w:date="2020-06-05T11:32:00Z">
        <w:r>
          <w:rPr>
            <w:noProof/>
            <w:webHidden/>
          </w:rPr>
          <w:t>- 30 -</w:t>
        </w:r>
        <w:r>
          <w:rPr>
            <w:noProof/>
            <w:webHidden/>
          </w:rPr>
          <w:fldChar w:fldCharType="end"/>
        </w:r>
        <w:r w:rsidRPr="0073670F">
          <w:rPr>
            <w:rStyle w:val="a3"/>
            <w:noProof/>
          </w:rPr>
          <w:fldChar w:fldCharType="end"/>
        </w:r>
      </w:ins>
    </w:p>
    <w:p w14:paraId="67ACF530" w14:textId="77777777" w:rsidR="00CC4F8D" w:rsidRDefault="00CC4F8D">
      <w:pPr>
        <w:pStyle w:val="TOC2"/>
        <w:tabs>
          <w:tab w:val="right" w:leader="dot" w:pos="8495"/>
        </w:tabs>
        <w:rPr>
          <w:ins w:id="129" w:author="admin" w:date="2020-06-05T11:32:00Z"/>
          <w:rFonts w:asciiTheme="minorHAnsi" w:eastAsiaTheme="minorEastAsia" w:hAnsiTheme="minorHAnsi" w:cstheme="minorBidi"/>
          <w:smallCaps w:val="0"/>
          <w:noProof/>
          <w:sz w:val="21"/>
          <w:szCs w:val="22"/>
        </w:rPr>
      </w:pPr>
      <w:ins w:id="130" w:author="admin" w:date="2020-06-05T11:32:00Z">
        <w:r w:rsidRPr="0073670F">
          <w:rPr>
            <w:rStyle w:val="a3"/>
            <w:noProof/>
          </w:rPr>
          <w:fldChar w:fldCharType="begin"/>
        </w:r>
        <w:r w:rsidRPr="0073670F">
          <w:rPr>
            <w:rStyle w:val="a3"/>
            <w:noProof/>
          </w:rPr>
          <w:instrText xml:space="preserve"> </w:instrText>
        </w:r>
        <w:r>
          <w:rPr>
            <w:noProof/>
          </w:rPr>
          <w:instrText>HYPERLINK \l "_Toc42249208"</w:instrText>
        </w:r>
        <w:r w:rsidRPr="0073670F">
          <w:rPr>
            <w:rStyle w:val="a3"/>
            <w:noProof/>
          </w:rPr>
          <w:instrText xml:space="preserve"> </w:instrText>
        </w:r>
        <w:r w:rsidRPr="0073670F">
          <w:rPr>
            <w:rStyle w:val="a3"/>
            <w:noProof/>
          </w:rPr>
          <w:fldChar w:fldCharType="separate"/>
        </w:r>
        <w:r w:rsidRPr="0073670F">
          <w:rPr>
            <w:rStyle w:val="a3"/>
            <w:noProof/>
          </w:rPr>
          <w:t xml:space="preserve">5.1 </w:t>
        </w:r>
        <w:r w:rsidRPr="0073670F">
          <w:rPr>
            <w:rStyle w:val="a3"/>
            <w:rFonts w:hint="eastAsia"/>
            <w:noProof/>
          </w:rPr>
          <w:t>链接的概念与作用</w:t>
        </w:r>
        <w:r>
          <w:rPr>
            <w:noProof/>
            <w:webHidden/>
          </w:rPr>
          <w:tab/>
        </w:r>
        <w:r>
          <w:rPr>
            <w:noProof/>
            <w:webHidden/>
          </w:rPr>
          <w:fldChar w:fldCharType="begin"/>
        </w:r>
        <w:r>
          <w:rPr>
            <w:noProof/>
            <w:webHidden/>
          </w:rPr>
          <w:instrText xml:space="preserve"> PAGEREF _Toc42249208 \h </w:instrText>
        </w:r>
      </w:ins>
      <w:r>
        <w:rPr>
          <w:noProof/>
          <w:webHidden/>
        </w:rPr>
      </w:r>
      <w:r>
        <w:rPr>
          <w:noProof/>
          <w:webHidden/>
        </w:rPr>
        <w:fldChar w:fldCharType="separate"/>
      </w:r>
      <w:ins w:id="131" w:author="admin" w:date="2020-06-05T11:32:00Z">
        <w:r>
          <w:rPr>
            <w:noProof/>
            <w:webHidden/>
          </w:rPr>
          <w:t>- 30 -</w:t>
        </w:r>
        <w:r>
          <w:rPr>
            <w:noProof/>
            <w:webHidden/>
          </w:rPr>
          <w:fldChar w:fldCharType="end"/>
        </w:r>
        <w:r w:rsidRPr="0073670F">
          <w:rPr>
            <w:rStyle w:val="a3"/>
            <w:noProof/>
          </w:rPr>
          <w:fldChar w:fldCharType="end"/>
        </w:r>
      </w:ins>
    </w:p>
    <w:p w14:paraId="71472EF8" w14:textId="77777777" w:rsidR="00CC4F8D" w:rsidRDefault="00CC4F8D">
      <w:pPr>
        <w:pStyle w:val="TOC2"/>
        <w:tabs>
          <w:tab w:val="right" w:leader="dot" w:pos="8495"/>
        </w:tabs>
        <w:rPr>
          <w:ins w:id="132" w:author="admin" w:date="2020-06-05T11:32:00Z"/>
          <w:rFonts w:asciiTheme="minorHAnsi" w:eastAsiaTheme="minorEastAsia" w:hAnsiTheme="minorHAnsi" w:cstheme="minorBidi"/>
          <w:smallCaps w:val="0"/>
          <w:noProof/>
          <w:sz w:val="21"/>
          <w:szCs w:val="22"/>
        </w:rPr>
      </w:pPr>
      <w:ins w:id="133" w:author="admin" w:date="2020-06-05T11:32:00Z">
        <w:r w:rsidRPr="0073670F">
          <w:rPr>
            <w:rStyle w:val="a3"/>
            <w:noProof/>
          </w:rPr>
          <w:fldChar w:fldCharType="begin"/>
        </w:r>
        <w:r w:rsidRPr="0073670F">
          <w:rPr>
            <w:rStyle w:val="a3"/>
            <w:noProof/>
          </w:rPr>
          <w:instrText xml:space="preserve"> </w:instrText>
        </w:r>
        <w:r>
          <w:rPr>
            <w:noProof/>
          </w:rPr>
          <w:instrText>HYPERLINK \l "_Toc42249209"</w:instrText>
        </w:r>
        <w:r w:rsidRPr="0073670F">
          <w:rPr>
            <w:rStyle w:val="a3"/>
            <w:noProof/>
          </w:rPr>
          <w:instrText xml:space="preserve"> </w:instrText>
        </w:r>
        <w:r w:rsidRPr="0073670F">
          <w:rPr>
            <w:rStyle w:val="a3"/>
            <w:noProof/>
          </w:rPr>
          <w:fldChar w:fldCharType="separate"/>
        </w:r>
        <w:r w:rsidRPr="0073670F">
          <w:rPr>
            <w:rStyle w:val="a3"/>
            <w:noProof/>
          </w:rPr>
          <w:t xml:space="preserve">5.2 </w:t>
        </w:r>
        <w:r w:rsidRPr="0073670F">
          <w:rPr>
            <w:rStyle w:val="a3"/>
            <w:rFonts w:hint="eastAsia"/>
            <w:noProof/>
          </w:rPr>
          <w:t>在</w:t>
        </w:r>
        <w:r w:rsidRPr="0073670F">
          <w:rPr>
            <w:rStyle w:val="a3"/>
            <w:noProof/>
          </w:rPr>
          <w:t>Ubuntu</w:t>
        </w:r>
        <w:r w:rsidRPr="0073670F">
          <w:rPr>
            <w:rStyle w:val="a3"/>
            <w:rFonts w:hint="eastAsia"/>
            <w:noProof/>
          </w:rPr>
          <w:t>下链接的命令</w:t>
        </w:r>
        <w:r>
          <w:rPr>
            <w:noProof/>
            <w:webHidden/>
          </w:rPr>
          <w:tab/>
        </w:r>
        <w:r>
          <w:rPr>
            <w:noProof/>
            <w:webHidden/>
          </w:rPr>
          <w:fldChar w:fldCharType="begin"/>
        </w:r>
        <w:r>
          <w:rPr>
            <w:noProof/>
            <w:webHidden/>
          </w:rPr>
          <w:instrText xml:space="preserve"> PAGEREF _Toc42249209 \h </w:instrText>
        </w:r>
      </w:ins>
      <w:r>
        <w:rPr>
          <w:noProof/>
          <w:webHidden/>
        </w:rPr>
      </w:r>
      <w:r>
        <w:rPr>
          <w:noProof/>
          <w:webHidden/>
        </w:rPr>
        <w:fldChar w:fldCharType="separate"/>
      </w:r>
      <w:ins w:id="134" w:author="admin" w:date="2020-06-05T11:32:00Z">
        <w:r>
          <w:rPr>
            <w:noProof/>
            <w:webHidden/>
          </w:rPr>
          <w:t>- 30 -</w:t>
        </w:r>
        <w:r>
          <w:rPr>
            <w:noProof/>
            <w:webHidden/>
          </w:rPr>
          <w:fldChar w:fldCharType="end"/>
        </w:r>
        <w:r w:rsidRPr="0073670F">
          <w:rPr>
            <w:rStyle w:val="a3"/>
            <w:noProof/>
          </w:rPr>
          <w:fldChar w:fldCharType="end"/>
        </w:r>
      </w:ins>
    </w:p>
    <w:p w14:paraId="52E1CC97" w14:textId="77777777" w:rsidR="00CC4F8D" w:rsidRDefault="00CC4F8D">
      <w:pPr>
        <w:pStyle w:val="TOC2"/>
        <w:tabs>
          <w:tab w:val="right" w:leader="dot" w:pos="8495"/>
        </w:tabs>
        <w:rPr>
          <w:ins w:id="135" w:author="admin" w:date="2020-06-05T11:32:00Z"/>
          <w:rFonts w:asciiTheme="minorHAnsi" w:eastAsiaTheme="minorEastAsia" w:hAnsiTheme="minorHAnsi" w:cstheme="minorBidi"/>
          <w:smallCaps w:val="0"/>
          <w:noProof/>
          <w:sz w:val="21"/>
          <w:szCs w:val="22"/>
        </w:rPr>
      </w:pPr>
      <w:ins w:id="136" w:author="admin" w:date="2020-06-05T11:32:00Z">
        <w:r w:rsidRPr="0073670F">
          <w:rPr>
            <w:rStyle w:val="a3"/>
            <w:noProof/>
          </w:rPr>
          <w:fldChar w:fldCharType="begin"/>
        </w:r>
        <w:r w:rsidRPr="0073670F">
          <w:rPr>
            <w:rStyle w:val="a3"/>
            <w:noProof/>
          </w:rPr>
          <w:instrText xml:space="preserve"> </w:instrText>
        </w:r>
        <w:r>
          <w:rPr>
            <w:noProof/>
          </w:rPr>
          <w:instrText>HYPERLINK \l "_Toc42249210"</w:instrText>
        </w:r>
        <w:r w:rsidRPr="0073670F">
          <w:rPr>
            <w:rStyle w:val="a3"/>
            <w:noProof/>
          </w:rPr>
          <w:instrText xml:space="preserve"> </w:instrText>
        </w:r>
        <w:r w:rsidRPr="0073670F">
          <w:rPr>
            <w:rStyle w:val="a3"/>
            <w:noProof/>
          </w:rPr>
          <w:fldChar w:fldCharType="separate"/>
        </w:r>
        <w:r w:rsidRPr="0073670F">
          <w:rPr>
            <w:rStyle w:val="a3"/>
            <w:noProof/>
          </w:rPr>
          <w:t xml:space="preserve">5.3 </w:t>
        </w:r>
        <w:r w:rsidRPr="0073670F">
          <w:rPr>
            <w:rStyle w:val="a3"/>
            <w:rFonts w:hint="eastAsia"/>
            <w:noProof/>
          </w:rPr>
          <w:t>链接的重定位过程分析</w:t>
        </w:r>
        <w:r>
          <w:rPr>
            <w:noProof/>
            <w:webHidden/>
          </w:rPr>
          <w:tab/>
        </w:r>
        <w:r>
          <w:rPr>
            <w:noProof/>
            <w:webHidden/>
          </w:rPr>
          <w:fldChar w:fldCharType="begin"/>
        </w:r>
        <w:r>
          <w:rPr>
            <w:noProof/>
            <w:webHidden/>
          </w:rPr>
          <w:instrText xml:space="preserve"> PAGEREF _Toc42249210 \h </w:instrText>
        </w:r>
      </w:ins>
      <w:r>
        <w:rPr>
          <w:noProof/>
          <w:webHidden/>
        </w:rPr>
      </w:r>
      <w:r>
        <w:rPr>
          <w:noProof/>
          <w:webHidden/>
        </w:rPr>
        <w:fldChar w:fldCharType="separate"/>
      </w:r>
      <w:ins w:id="137" w:author="admin" w:date="2020-06-05T11:32:00Z">
        <w:r>
          <w:rPr>
            <w:noProof/>
            <w:webHidden/>
          </w:rPr>
          <w:t>- 31 -</w:t>
        </w:r>
        <w:r>
          <w:rPr>
            <w:noProof/>
            <w:webHidden/>
          </w:rPr>
          <w:fldChar w:fldCharType="end"/>
        </w:r>
        <w:r w:rsidRPr="0073670F">
          <w:rPr>
            <w:rStyle w:val="a3"/>
            <w:noProof/>
          </w:rPr>
          <w:fldChar w:fldCharType="end"/>
        </w:r>
      </w:ins>
    </w:p>
    <w:p w14:paraId="3B72974B" w14:textId="77777777" w:rsidR="00CC4F8D" w:rsidRDefault="00CC4F8D">
      <w:pPr>
        <w:pStyle w:val="TOC2"/>
        <w:tabs>
          <w:tab w:val="right" w:leader="dot" w:pos="8495"/>
        </w:tabs>
        <w:rPr>
          <w:ins w:id="138" w:author="admin" w:date="2020-06-05T11:32:00Z"/>
          <w:rFonts w:asciiTheme="minorHAnsi" w:eastAsiaTheme="minorEastAsia" w:hAnsiTheme="minorHAnsi" w:cstheme="minorBidi"/>
          <w:smallCaps w:val="0"/>
          <w:noProof/>
          <w:sz w:val="21"/>
          <w:szCs w:val="22"/>
        </w:rPr>
      </w:pPr>
      <w:ins w:id="139" w:author="admin" w:date="2020-06-05T11:32:00Z">
        <w:r w:rsidRPr="0073670F">
          <w:rPr>
            <w:rStyle w:val="a3"/>
            <w:noProof/>
          </w:rPr>
          <w:fldChar w:fldCharType="begin"/>
        </w:r>
        <w:r w:rsidRPr="0073670F">
          <w:rPr>
            <w:rStyle w:val="a3"/>
            <w:noProof/>
          </w:rPr>
          <w:instrText xml:space="preserve"> </w:instrText>
        </w:r>
        <w:r>
          <w:rPr>
            <w:noProof/>
          </w:rPr>
          <w:instrText>HYPERLINK \l "_Toc42249211"</w:instrText>
        </w:r>
        <w:r w:rsidRPr="0073670F">
          <w:rPr>
            <w:rStyle w:val="a3"/>
            <w:noProof/>
          </w:rPr>
          <w:instrText xml:space="preserve"> </w:instrText>
        </w:r>
        <w:r w:rsidRPr="0073670F">
          <w:rPr>
            <w:rStyle w:val="a3"/>
            <w:noProof/>
          </w:rPr>
          <w:fldChar w:fldCharType="separate"/>
        </w:r>
        <w:r w:rsidRPr="0073670F">
          <w:rPr>
            <w:rStyle w:val="a3"/>
            <w:noProof/>
          </w:rPr>
          <w:t>5.4 hello</w:t>
        </w:r>
        <w:r w:rsidRPr="0073670F">
          <w:rPr>
            <w:rStyle w:val="a3"/>
            <w:rFonts w:hint="eastAsia"/>
            <w:noProof/>
          </w:rPr>
          <w:t>的执行流程</w:t>
        </w:r>
        <w:r>
          <w:rPr>
            <w:noProof/>
            <w:webHidden/>
          </w:rPr>
          <w:tab/>
        </w:r>
        <w:r>
          <w:rPr>
            <w:noProof/>
            <w:webHidden/>
          </w:rPr>
          <w:fldChar w:fldCharType="begin"/>
        </w:r>
        <w:r>
          <w:rPr>
            <w:noProof/>
            <w:webHidden/>
          </w:rPr>
          <w:instrText xml:space="preserve"> PAGEREF _Toc42249211 \h </w:instrText>
        </w:r>
      </w:ins>
      <w:r>
        <w:rPr>
          <w:noProof/>
          <w:webHidden/>
        </w:rPr>
      </w:r>
      <w:r>
        <w:rPr>
          <w:noProof/>
          <w:webHidden/>
        </w:rPr>
        <w:fldChar w:fldCharType="separate"/>
      </w:r>
      <w:ins w:id="140" w:author="admin" w:date="2020-06-05T11:32:00Z">
        <w:r>
          <w:rPr>
            <w:noProof/>
            <w:webHidden/>
          </w:rPr>
          <w:t>- 34 -</w:t>
        </w:r>
        <w:r>
          <w:rPr>
            <w:noProof/>
            <w:webHidden/>
          </w:rPr>
          <w:fldChar w:fldCharType="end"/>
        </w:r>
        <w:r w:rsidRPr="0073670F">
          <w:rPr>
            <w:rStyle w:val="a3"/>
            <w:noProof/>
          </w:rPr>
          <w:fldChar w:fldCharType="end"/>
        </w:r>
      </w:ins>
    </w:p>
    <w:p w14:paraId="3622FB4D" w14:textId="77777777" w:rsidR="00CC4F8D" w:rsidRDefault="00CC4F8D">
      <w:pPr>
        <w:pStyle w:val="TOC2"/>
        <w:tabs>
          <w:tab w:val="right" w:leader="dot" w:pos="8495"/>
        </w:tabs>
        <w:rPr>
          <w:ins w:id="141" w:author="admin" w:date="2020-06-05T11:32:00Z"/>
          <w:rFonts w:asciiTheme="minorHAnsi" w:eastAsiaTheme="minorEastAsia" w:hAnsiTheme="minorHAnsi" w:cstheme="minorBidi"/>
          <w:smallCaps w:val="0"/>
          <w:noProof/>
          <w:sz w:val="21"/>
          <w:szCs w:val="22"/>
        </w:rPr>
      </w:pPr>
      <w:ins w:id="142" w:author="admin" w:date="2020-06-05T11:32:00Z">
        <w:r w:rsidRPr="0073670F">
          <w:rPr>
            <w:rStyle w:val="a3"/>
            <w:noProof/>
          </w:rPr>
          <w:fldChar w:fldCharType="begin"/>
        </w:r>
        <w:r w:rsidRPr="0073670F">
          <w:rPr>
            <w:rStyle w:val="a3"/>
            <w:noProof/>
          </w:rPr>
          <w:instrText xml:space="preserve"> </w:instrText>
        </w:r>
        <w:r>
          <w:rPr>
            <w:noProof/>
          </w:rPr>
          <w:instrText>HYPERLINK \l "_Toc42249212"</w:instrText>
        </w:r>
        <w:r w:rsidRPr="0073670F">
          <w:rPr>
            <w:rStyle w:val="a3"/>
            <w:noProof/>
          </w:rPr>
          <w:instrText xml:space="preserve"> </w:instrText>
        </w:r>
        <w:r w:rsidRPr="0073670F">
          <w:rPr>
            <w:rStyle w:val="a3"/>
            <w:noProof/>
          </w:rPr>
          <w:fldChar w:fldCharType="separate"/>
        </w:r>
        <w:r w:rsidRPr="0073670F">
          <w:rPr>
            <w:rStyle w:val="a3"/>
            <w:noProof/>
          </w:rPr>
          <w:t xml:space="preserve">5.8 </w:t>
        </w:r>
        <w:r w:rsidRPr="0073670F">
          <w:rPr>
            <w:rStyle w:val="a3"/>
            <w:rFonts w:hint="eastAsia"/>
            <w:noProof/>
          </w:rPr>
          <w:t>本章小结</w:t>
        </w:r>
        <w:r>
          <w:rPr>
            <w:noProof/>
            <w:webHidden/>
          </w:rPr>
          <w:tab/>
        </w:r>
        <w:r>
          <w:rPr>
            <w:noProof/>
            <w:webHidden/>
          </w:rPr>
          <w:fldChar w:fldCharType="begin"/>
        </w:r>
        <w:r>
          <w:rPr>
            <w:noProof/>
            <w:webHidden/>
          </w:rPr>
          <w:instrText xml:space="preserve"> PAGEREF _Toc42249212 \h </w:instrText>
        </w:r>
      </w:ins>
      <w:r>
        <w:rPr>
          <w:noProof/>
          <w:webHidden/>
        </w:rPr>
      </w:r>
      <w:r>
        <w:rPr>
          <w:noProof/>
          <w:webHidden/>
        </w:rPr>
        <w:fldChar w:fldCharType="separate"/>
      </w:r>
      <w:ins w:id="143" w:author="admin" w:date="2020-06-05T11:32:00Z">
        <w:r>
          <w:rPr>
            <w:noProof/>
            <w:webHidden/>
          </w:rPr>
          <w:t>- 35 -</w:t>
        </w:r>
        <w:r>
          <w:rPr>
            <w:noProof/>
            <w:webHidden/>
          </w:rPr>
          <w:fldChar w:fldCharType="end"/>
        </w:r>
        <w:r w:rsidRPr="0073670F">
          <w:rPr>
            <w:rStyle w:val="a3"/>
            <w:noProof/>
          </w:rPr>
          <w:fldChar w:fldCharType="end"/>
        </w:r>
      </w:ins>
    </w:p>
    <w:p w14:paraId="770F97C1" w14:textId="77777777" w:rsidR="000B6263" w:rsidDel="00CD4B09" w:rsidRDefault="000B6263" w:rsidP="000078D9">
      <w:pPr>
        <w:pStyle w:val="TOC1"/>
        <w:tabs>
          <w:tab w:val="right" w:leader="dot" w:pos="8495"/>
        </w:tabs>
        <w:spacing w:line="240" w:lineRule="auto"/>
        <w:rPr>
          <w:del w:id="144" w:author="admin" w:date="2020-06-05T11:28:00Z"/>
          <w:rFonts w:ascii="等线" w:eastAsia="等线" w:hAnsi="等线"/>
          <w:b w:val="0"/>
          <w:bCs w:val="0"/>
          <w:caps w:val="0"/>
          <w:noProof/>
          <w:sz w:val="21"/>
          <w:szCs w:val="22"/>
        </w:rPr>
      </w:pPr>
      <w:del w:id="145" w:author="admin" w:date="2020-06-05T11:28:00Z">
        <w:r w:rsidRPr="00CD4B09" w:rsidDel="00CD4B09">
          <w:rPr>
            <w:rFonts w:hint="eastAsia"/>
            <w:noProof/>
            <w:rPrChange w:id="146" w:author="admin" w:date="2020-06-05T11:28:00Z">
              <w:rPr>
                <w:rStyle w:val="a3"/>
                <w:rFonts w:hint="eastAsia"/>
                <w:b w:val="0"/>
                <w:bCs w:val="0"/>
                <w:caps w:val="0"/>
              </w:rPr>
            </w:rPrChange>
          </w:rPr>
          <w:delText>第</w:delText>
        </w:r>
        <w:r w:rsidRPr="00CD4B09" w:rsidDel="00CD4B09">
          <w:rPr>
            <w:noProof/>
            <w:rPrChange w:id="147" w:author="admin" w:date="2020-06-05T11:28:00Z">
              <w:rPr>
                <w:rStyle w:val="a3"/>
                <w:b w:val="0"/>
                <w:bCs w:val="0"/>
                <w:caps w:val="0"/>
              </w:rPr>
            </w:rPrChange>
          </w:rPr>
          <w:delText>1</w:delText>
        </w:r>
        <w:r w:rsidRPr="00CD4B09" w:rsidDel="00CD4B09">
          <w:rPr>
            <w:rFonts w:hint="eastAsia"/>
            <w:noProof/>
            <w:rPrChange w:id="148" w:author="admin" w:date="2020-06-05T11:28:00Z">
              <w:rPr>
                <w:rStyle w:val="a3"/>
                <w:rFonts w:hint="eastAsia"/>
                <w:b w:val="0"/>
                <w:bCs w:val="0"/>
                <w:caps w:val="0"/>
              </w:rPr>
            </w:rPrChange>
          </w:rPr>
          <w:delText>章</w:delText>
        </w:r>
        <w:r w:rsidRPr="00CD4B09" w:rsidDel="00CD4B09">
          <w:rPr>
            <w:noProof/>
            <w:rPrChange w:id="149" w:author="admin" w:date="2020-06-05T11:28:00Z">
              <w:rPr>
                <w:rStyle w:val="a3"/>
                <w:b w:val="0"/>
                <w:bCs w:val="0"/>
                <w:caps w:val="0"/>
              </w:rPr>
            </w:rPrChange>
          </w:rPr>
          <w:delText xml:space="preserve"> </w:delText>
        </w:r>
        <w:r w:rsidRPr="00CD4B09" w:rsidDel="00CD4B09">
          <w:rPr>
            <w:rFonts w:hint="eastAsia"/>
            <w:noProof/>
            <w:rPrChange w:id="150" w:author="admin" w:date="2020-06-05T11:28:00Z">
              <w:rPr>
                <w:rStyle w:val="a3"/>
                <w:rFonts w:hint="eastAsia"/>
                <w:b w:val="0"/>
                <w:bCs w:val="0"/>
                <w:caps w:val="0"/>
              </w:rPr>
            </w:rPrChange>
          </w:rPr>
          <w:delText>概述</w:delText>
        </w:r>
        <w:r w:rsidDel="00CD4B09">
          <w:rPr>
            <w:noProof/>
          </w:rPr>
          <w:tab/>
          <w:delText>- 4 -</w:delText>
        </w:r>
      </w:del>
    </w:p>
    <w:p w14:paraId="2C3DBEB3" w14:textId="77777777" w:rsidR="000B6263" w:rsidDel="00CD4B09" w:rsidRDefault="000B6263" w:rsidP="000078D9">
      <w:pPr>
        <w:pStyle w:val="TOC2"/>
        <w:tabs>
          <w:tab w:val="right" w:leader="dot" w:pos="8495"/>
        </w:tabs>
        <w:spacing w:line="240" w:lineRule="auto"/>
        <w:rPr>
          <w:del w:id="151" w:author="admin" w:date="2020-06-05T11:28:00Z"/>
          <w:rFonts w:ascii="等线" w:eastAsia="等线" w:hAnsi="等线"/>
          <w:smallCaps w:val="0"/>
          <w:noProof/>
          <w:sz w:val="21"/>
          <w:szCs w:val="22"/>
        </w:rPr>
      </w:pPr>
      <w:del w:id="152" w:author="admin" w:date="2020-06-05T11:28:00Z">
        <w:r w:rsidRPr="00CD4B09" w:rsidDel="00CD4B09">
          <w:rPr>
            <w:noProof/>
            <w:rPrChange w:id="153" w:author="admin" w:date="2020-06-05T11:28:00Z">
              <w:rPr>
                <w:rStyle w:val="a3"/>
                <w:smallCaps w:val="0"/>
              </w:rPr>
            </w:rPrChange>
          </w:rPr>
          <w:delText>1.1 Hello</w:delText>
        </w:r>
        <w:r w:rsidRPr="00CD4B09" w:rsidDel="00CD4B09">
          <w:rPr>
            <w:rFonts w:hint="eastAsia"/>
            <w:noProof/>
            <w:rPrChange w:id="154" w:author="admin" w:date="2020-06-05T11:28:00Z">
              <w:rPr>
                <w:rStyle w:val="a3"/>
                <w:rFonts w:hint="eastAsia"/>
                <w:smallCaps w:val="0"/>
              </w:rPr>
            </w:rPrChange>
          </w:rPr>
          <w:delText>简介</w:delText>
        </w:r>
        <w:r w:rsidDel="00CD4B09">
          <w:rPr>
            <w:noProof/>
          </w:rPr>
          <w:tab/>
          <w:delText>- 4 -</w:delText>
        </w:r>
      </w:del>
    </w:p>
    <w:p w14:paraId="57C9AEF8" w14:textId="77777777" w:rsidR="000B6263" w:rsidDel="00CD4B09" w:rsidRDefault="000B6263" w:rsidP="000078D9">
      <w:pPr>
        <w:pStyle w:val="TOC2"/>
        <w:tabs>
          <w:tab w:val="right" w:leader="dot" w:pos="8495"/>
        </w:tabs>
        <w:spacing w:line="240" w:lineRule="auto"/>
        <w:rPr>
          <w:del w:id="155" w:author="admin" w:date="2020-06-05T11:28:00Z"/>
          <w:rFonts w:ascii="等线" w:eastAsia="等线" w:hAnsi="等线"/>
          <w:smallCaps w:val="0"/>
          <w:noProof/>
          <w:sz w:val="21"/>
          <w:szCs w:val="22"/>
        </w:rPr>
      </w:pPr>
      <w:del w:id="156" w:author="admin" w:date="2020-06-05T11:28:00Z">
        <w:r w:rsidRPr="00CD4B09" w:rsidDel="00CD4B09">
          <w:rPr>
            <w:noProof/>
            <w:rPrChange w:id="157" w:author="admin" w:date="2020-06-05T11:28:00Z">
              <w:rPr>
                <w:rStyle w:val="a3"/>
                <w:smallCaps w:val="0"/>
              </w:rPr>
            </w:rPrChange>
          </w:rPr>
          <w:delText xml:space="preserve">1.2 </w:delText>
        </w:r>
        <w:r w:rsidRPr="00CD4B09" w:rsidDel="00CD4B09">
          <w:rPr>
            <w:rFonts w:hint="eastAsia"/>
            <w:noProof/>
            <w:rPrChange w:id="158" w:author="admin" w:date="2020-06-05T11:28:00Z">
              <w:rPr>
                <w:rStyle w:val="a3"/>
                <w:rFonts w:hint="eastAsia"/>
                <w:smallCaps w:val="0"/>
              </w:rPr>
            </w:rPrChange>
          </w:rPr>
          <w:delText>环境与工具</w:delText>
        </w:r>
        <w:r w:rsidDel="00CD4B09">
          <w:rPr>
            <w:noProof/>
          </w:rPr>
          <w:tab/>
          <w:delText>- 4 -</w:delText>
        </w:r>
      </w:del>
    </w:p>
    <w:p w14:paraId="6F4A470B" w14:textId="77777777" w:rsidR="000B6263" w:rsidDel="00CD4B09" w:rsidRDefault="000B6263" w:rsidP="000078D9">
      <w:pPr>
        <w:pStyle w:val="TOC2"/>
        <w:tabs>
          <w:tab w:val="right" w:leader="dot" w:pos="8495"/>
        </w:tabs>
        <w:spacing w:line="240" w:lineRule="auto"/>
        <w:rPr>
          <w:del w:id="159" w:author="admin" w:date="2020-06-05T11:28:00Z"/>
          <w:rFonts w:ascii="等线" w:eastAsia="等线" w:hAnsi="等线"/>
          <w:smallCaps w:val="0"/>
          <w:noProof/>
          <w:sz w:val="21"/>
          <w:szCs w:val="22"/>
        </w:rPr>
      </w:pPr>
      <w:del w:id="160" w:author="admin" w:date="2020-06-05T11:28:00Z">
        <w:r w:rsidRPr="00CD4B09" w:rsidDel="00CD4B09">
          <w:rPr>
            <w:noProof/>
            <w:rPrChange w:id="161" w:author="admin" w:date="2020-06-05T11:28:00Z">
              <w:rPr>
                <w:rStyle w:val="a3"/>
                <w:smallCaps w:val="0"/>
              </w:rPr>
            </w:rPrChange>
          </w:rPr>
          <w:delText xml:space="preserve">1.3 </w:delText>
        </w:r>
        <w:r w:rsidRPr="00CD4B09" w:rsidDel="00CD4B09">
          <w:rPr>
            <w:rFonts w:hint="eastAsia"/>
            <w:noProof/>
            <w:rPrChange w:id="162" w:author="admin" w:date="2020-06-05T11:28:00Z">
              <w:rPr>
                <w:rStyle w:val="a3"/>
                <w:rFonts w:hint="eastAsia"/>
                <w:smallCaps w:val="0"/>
              </w:rPr>
            </w:rPrChange>
          </w:rPr>
          <w:delText>中间结果</w:delText>
        </w:r>
        <w:r w:rsidDel="00CD4B09">
          <w:rPr>
            <w:noProof/>
          </w:rPr>
          <w:tab/>
          <w:delText>- 4 -</w:delText>
        </w:r>
      </w:del>
    </w:p>
    <w:p w14:paraId="0F9460DE" w14:textId="77777777" w:rsidR="000B6263" w:rsidDel="00CD4B09" w:rsidRDefault="000B6263" w:rsidP="000078D9">
      <w:pPr>
        <w:pStyle w:val="TOC2"/>
        <w:tabs>
          <w:tab w:val="right" w:leader="dot" w:pos="8495"/>
        </w:tabs>
        <w:spacing w:line="240" w:lineRule="auto"/>
        <w:rPr>
          <w:del w:id="163" w:author="admin" w:date="2020-06-05T11:28:00Z"/>
          <w:rFonts w:ascii="等线" w:eastAsia="等线" w:hAnsi="等线"/>
          <w:smallCaps w:val="0"/>
          <w:noProof/>
          <w:sz w:val="21"/>
          <w:szCs w:val="22"/>
        </w:rPr>
      </w:pPr>
      <w:del w:id="164" w:author="admin" w:date="2020-06-05T11:28:00Z">
        <w:r w:rsidRPr="00CD4B09" w:rsidDel="00CD4B09">
          <w:rPr>
            <w:noProof/>
            <w:rPrChange w:id="165" w:author="admin" w:date="2020-06-05T11:28:00Z">
              <w:rPr>
                <w:rStyle w:val="a3"/>
                <w:smallCaps w:val="0"/>
              </w:rPr>
            </w:rPrChange>
          </w:rPr>
          <w:delText xml:space="preserve">1.4 </w:delText>
        </w:r>
        <w:r w:rsidRPr="00CD4B09" w:rsidDel="00CD4B09">
          <w:rPr>
            <w:rFonts w:hint="eastAsia"/>
            <w:noProof/>
            <w:rPrChange w:id="166" w:author="admin" w:date="2020-06-05T11:28:00Z">
              <w:rPr>
                <w:rStyle w:val="a3"/>
                <w:rFonts w:hint="eastAsia"/>
                <w:smallCaps w:val="0"/>
              </w:rPr>
            </w:rPrChange>
          </w:rPr>
          <w:delText>本章小结</w:delText>
        </w:r>
        <w:r w:rsidDel="00CD4B09">
          <w:rPr>
            <w:noProof/>
          </w:rPr>
          <w:tab/>
          <w:delText>- 4 -</w:delText>
        </w:r>
      </w:del>
    </w:p>
    <w:p w14:paraId="4A54DF78" w14:textId="77777777" w:rsidR="000B6263" w:rsidDel="00CD4B09" w:rsidRDefault="000B6263" w:rsidP="000078D9">
      <w:pPr>
        <w:pStyle w:val="TOC1"/>
        <w:tabs>
          <w:tab w:val="right" w:leader="dot" w:pos="8495"/>
        </w:tabs>
        <w:spacing w:line="240" w:lineRule="auto"/>
        <w:rPr>
          <w:del w:id="167" w:author="admin" w:date="2020-06-05T11:28:00Z"/>
          <w:rFonts w:ascii="等线" w:eastAsia="等线" w:hAnsi="等线"/>
          <w:b w:val="0"/>
          <w:bCs w:val="0"/>
          <w:caps w:val="0"/>
          <w:noProof/>
          <w:sz w:val="21"/>
          <w:szCs w:val="22"/>
        </w:rPr>
      </w:pPr>
      <w:del w:id="168" w:author="admin" w:date="2020-06-05T11:28:00Z">
        <w:r w:rsidRPr="00CD4B09" w:rsidDel="00CD4B09">
          <w:rPr>
            <w:rFonts w:hint="eastAsia"/>
            <w:noProof/>
            <w:rPrChange w:id="169" w:author="admin" w:date="2020-06-05T11:28:00Z">
              <w:rPr>
                <w:rStyle w:val="a3"/>
                <w:rFonts w:hint="eastAsia"/>
                <w:b w:val="0"/>
                <w:bCs w:val="0"/>
                <w:caps w:val="0"/>
              </w:rPr>
            </w:rPrChange>
          </w:rPr>
          <w:delText>第</w:delText>
        </w:r>
        <w:r w:rsidRPr="00CD4B09" w:rsidDel="00CD4B09">
          <w:rPr>
            <w:noProof/>
            <w:rPrChange w:id="170" w:author="admin" w:date="2020-06-05T11:28:00Z">
              <w:rPr>
                <w:rStyle w:val="a3"/>
                <w:b w:val="0"/>
                <w:bCs w:val="0"/>
                <w:caps w:val="0"/>
              </w:rPr>
            </w:rPrChange>
          </w:rPr>
          <w:delText>2</w:delText>
        </w:r>
        <w:r w:rsidRPr="00CD4B09" w:rsidDel="00CD4B09">
          <w:rPr>
            <w:rFonts w:hint="eastAsia"/>
            <w:noProof/>
            <w:rPrChange w:id="171" w:author="admin" w:date="2020-06-05T11:28:00Z">
              <w:rPr>
                <w:rStyle w:val="a3"/>
                <w:rFonts w:hint="eastAsia"/>
                <w:b w:val="0"/>
                <w:bCs w:val="0"/>
                <w:caps w:val="0"/>
              </w:rPr>
            </w:rPrChange>
          </w:rPr>
          <w:delText>章</w:delText>
        </w:r>
        <w:r w:rsidRPr="00CD4B09" w:rsidDel="00CD4B09">
          <w:rPr>
            <w:noProof/>
            <w:rPrChange w:id="172" w:author="admin" w:date="2020-06-05T11:28:00Z">
              <w:rPr>
                <w:rStyle w:val="a3"/>
                <w:b w:val="0"/>
                <w:bCs w:val="0"/>
                <w:caps w:val="0"/>
              </w:rPr>
            </w:rPrChange>
          </w:rPr>
          <w:delText xml:space="preserve"> </w:delText>
        </w:r>
        <w:r w:rsidRPr="00CD4B09" w:rsidDel="00CD4B09">
          <w:rPr>
            <w:rFonts w:hint="eastAsia"/>
            <w:noProof/>
            <w:rPrChange w:id="173" w:author="admin" w:date="2020-06-05T11:28:00Z">
              <w:rPr>
                <w:rStyle w:val="a3"/>
                <w:rFonts w:hint="eastAsia"/>
                <w:b w:val="0"/>
                <w:bCs w:val="0"/>
                <w:caps w:val="0"/>
              </w:rPr>
            </w:rPrChange>
          </w:rPr>
          <w:delText>预处理</w:delText>
        </w:r>
        <w:r w:rsidDel="00CD4B09">
          <w:rPr>
            <w:noProof/>
          </w:rPr>
          <w:tab/>
          <w:delText>- 5 -</w:delText>
        </w:r>
      </w:del>
    </w:p>
    <w:p w14:paraId="350DC8A0" w14:textId="77777777" w:rsidR="000B6263" w:rsidDel="00CD4B09" w:rsidRDefault="000B6263" w:rsidP="000078D9">
      <w:pPr>
        <w:pStyle w:val="TOC2"/>
        <w:tabs>
          <w:tab w:val="right" w:leader="dot" w:pos="8495"/>
        </w:tabs>
        <w:spacing w:line="240" w:lineRule="auto"/>
        <w:rPr>
          <w:del w:id="174" w:author="admin" w:date="2020-06-05T11:28:00Z"/>
          <w:rFonts w:ascii="等线" w:eastAsia="等线" w:hAnsi="等线"/>
          <w:smallCaps w:val="0"/>
          <w:noProof/>
          <w:sz w:val="21"/>
          <w:szCs w:val="22"/>
        </w:rPr>
      </w:pPr>
      <w:del w:id="175" w:author="admin" w:date="2020-06-05T11:28:00Z">
        <w:r w:rsidRPr="00CD4B09" w:rsidDel="00CD4B09">
          <w:rPr>
            <w:noProof/>
            <w:rPrChange w:id="176" w:author="admin" w:date="2020-06-05T11:28:00Z">
              <w:rPr>
                <w:rStyle w:val="a3"/>
                <w:smallCaps w:val="0"/>
              </w:rPr>
            </w:rPrChange>
          </w:rPr>
          <w:delText xml:space="preserve">2.1 </w:delText>
        </w:r>
        <w:r w:rsidRPr="00CD4B09" w:rsidDel="00CD4B09">
          <w:rPr>
            <w:rFonts w:hint="eastAsia"/>
            <w:noProof/>
            <w:rPrChange w:id="177" w:author="admin" w:date="2020-06-05T11:28:00Z">
              <w:rPr>
                <w:rStyle w:val="a3"/>
                <w:rFonts w:hint="eastAsia"/>
                <w:smallCaps w:val="0"/>
              </w:rPr>
            </w:rPrChange>
          </w:rPr>
          <w:delText>预处理的概念与作用</w:delText>
        </w:r>
        <w:r w:rsidDel="00CD4B09">
          <w:rPr>
            <w:noProof/>
          </w:rPr>
          <w:tab/>
          <w:delText>- 5 -</w:delText>
        </w:r>
      </w:del>
    </w:p>
    <w:p w14:paraId="6CD66748" w14:textId="77777777" w:rsidR="000B6263" w:rsidDel="00CD4B09" w:rsidRDefault="000B6263" w:rsidP="000078D9">
      <w:pPr>
        <w:pStyle w:val="TOC2"/>
        <w:tabs>
          <w:tab w:val="right" w:leader="dot" w:pos="8495"/>
        </w:tabs>
        <w:spacing w:line="240" w:lineRule="auto"/>
        <w:rPr>
          <w:del w:id="178" w:author="admin" w:date="2020-06-05T11:28:00Z"/>
          <w:rFonts w:ascii="等线" w:eastAsia="等线" w:hAnsi="等线"/>
          <w:smallCaps w:val="0"/>
          <w:noProof/>
          <w:sz w:val="21"/>
          <w:szCs w:val="22"/>
        </w:rPr>
      </w:pPr>
      <w:del w:id="179" w:author="admin" w:date="2020-06-05T11:28:00Z">
        <w:r w:rsidRPr="00CD4B09" w:rsidDel="00CD4B09">
          <w:rPr>
            <w:noProof/>
            <w:rPrChange w:id="180" w:author="admin" w:date="2020-06-05T11:28:00Z">
              <w:rPr>
                <w:rStyle w:val="a3"/>
                <w:smallCaps w:val="0"/>
              </w:rPr>
            </w:rPrChange>
          </w:rPr>
          <w:delText>2.2</w:delText>
        </w:r>
        <w:r w:rsidRPr="00CD4B09" w:rsidDel="00CD4B09">
          <w:rPr>
            <w:rFonts w:hint="eastAsia"/>
            <w:noProof/>
            <w:rPrChange w:id="181" w:author="admin" w:date="2020-06-05T11:28:00Z">
              <w:rPr>
                <w:rStyle w:val="a3"/>
                <w:rFonts w:hint="eastAsia"/>
                <w:smallCaps w:val="0"/>
              </w:rPr>
            </w:rPrChange>
          </w:rPr>
          <w:delText>在</w:delText>
        </w:r>
        <w:r w:rsidRPr="00CD4B09" w:rsidDel="00CD4B09">
          <w:rPr>
            <w:noProof/>
            <w:rPrChange w:id="182" w:author="admin" w:date="2020-06-05T11:28:00Z">
              <w:rPr>
                <w:rStyle w:val="a3"/>
                <w:smallCaps w:val="0"/>
              </w:rPr>
            </w:rPrChange>
          </w:rPr>
          <w:delText>Ubuntu</w:delText>
        </w:r>
        <w:r w:rsidRPr="00CD4B09" w:rsidDel="00CD4B09">
          <w:rPr>
            <w:rFonts w:hint="eastAsia"/>
            <w:noProof/>
            <w:rPrChange w:id="183" w:author="admin" w:date="2020-06-05T11:28:00Z">
              <w:rPr>
                <w:rStyle w:val="a3"/>
                <w:rFonts w:hint="eastAsia"/>
                <w:smallCaps w:val="0"/>
              </w:rPr>
            </w:rPrChange>
          </w:rPr>
          <w:delText>下预处理的命令</w:delText>
        </w:r>
        <w:r w:rsidDel="00CD4B09">
          <w:rPr>
            <w:noProof/>
          </w:rPr>
          <w:tab/>
          <w:delText>- 5 -</w:delText>
        </w:r>
      </w:del>
    </w:p>
    <w:p w14:paraId="78452818" w14:textId="77777777" w:rsidR="000B6263" w:rsidDel="00CD4B09" w:rsidRDefault="000B6263" w:rsidP="000078D9">
      <w:pPr>
        <w:pStyle w:val="TOC2"/>
        <w:tabs>
          <w:tab w:val="right" w:leader="dot" w:pos="8495"/>
        </w:tabs>
        <w:spacing w:line="240" w:lineRule="auto"/>
        <w:rPr>
          <w:del w:id="184" w:author="admin" w:date="2020-06-05T11:28:00Z"/>
          <w:rFonts w:ascii="等线" w:eastAsia="等线" w:hAnsi="等线"/>
          <w:smallCaps w:val="0"/>
          <w:noProof/>
          <w:sz w:val="21"/>
          <w:szCs w:val="22"/>
        </w:rPr>
      </w:pPr>
      <w:del w:id="185" w:author="admin" w:date="2020-06-05T11:28:00Z">
        <w:r w:rsidRPr="00CD4B09" w:rsidDel="00CD4B09">
          <w:rPr>
            <w:noProof/>
            <w:rPrChange w:id="186" w:author="admin" w:date="2020-06-05T11:28:00Z">
              <w:rPr>
                <w:rStyle w:val="a3"/>
                <w:smallCaps w:val="0"/>
              </w:rPr>
            </w:rPrChange>
          </w:rPr>
          <w:delText>2.3 Hello</w:delText>
        </w:r>
        <w:r w:rsidRPr="00CD4B09" w:rsidDel="00CD4B09">
          <w:rPr>
            <w:rFonts w:hint="eastAsia"/>
            <w:noProof/>
            <w:rPrChange w:id="187" w:author="admin" w:date="2020-06-05T11:28:00Z">
              <w:rPr>
                <w:rStyle w:val="a3"/>
                <w:rFonts w:hint="eastAsia"/>
                <w:smallCaps w:val="0"/>
              </w:rPr>
            </w:rPrChange>
          </w:rPr>
          <w:delText>的预处理结果解析</w:delText>
        </w:r>
        <w:r w:rsidDel="00CD4B09">
          <w:rPr>
            <w:noProof/>
          </w:rPr>
          <w:tab/>
          <w:delText>- 5 -</w:delText>
        </w:r>
      </w:del>
    </w:p>
    <w:p w14:paraId="10201323" w14:textId="77777777" w:rsidR="000B6263" w:rsidDel="00CD4B09" w:rsidRDefault="000B6263" w:rsidP="000078D9">
      <w:pPr>
        <w:pStyle w:val="TOC2"/>
        <w:tabs>
          <w:tab w:val="right" w:leader="dot" w:pos="8495"/>
        </w:tabs>
        <w:spacing w:line="240" w:lineRule="auto"/>
        <w:rPr>
          <w:del w:id="188" w:author="admin" w:date="2020-06-05T11:28:00Z"/>
          <w:rFonts w:ascii="等线" w:eastAsia="等线" w:hAnsi="等线"/>
          <w:smallCaps w:val="0"/>
          <w:noProof/>
          <w:sz w:val="21"/>
          <w:szCs w:val="22"/>
        </w:rPr>
      </w:pPr>
      <w:del w:id="189" w:author="admin" w:date="2020-06-05T11:28:00Z">
        <w:r w:rsidRPr="00CD4B09" w:rsidDel="00CD4B09">
          <w:rPr>
            <w:noProof/>
            <w:rPrChange w:id="190" w:author="admin" w:date="2020-06-05T11:28:00Z">
              <w:rPr>
                <w:rStyle w:val="a3"/>
                <w:smallCaps w:val="0"/>
              </w:rPr>
            </w:rPrChange>
          </w:rPr>
          <w:delText xml:space="preserve">2.4 </w:delText>
        </w:r>
        <w:r w:rsidRPr="00CD4B09" w:rsidDel="00CD4B09">
          <w:rPr>
            <w:rFonts w:hint="eastAsia"/>
            <w:noProof/>
            <w:rPrChange w:id="191" w:author="admin" w:date="2020-06-05T11:28:00Z">
              <w:rPr>
                <w:rStyle w:val="a3"/>
                <w:rFonts w:hint="eastAsia"/>
                <w:smallCaps w:val="0"/>
              </w:rPr>
            </w:rPrChange>
          </w:rPr>
          <w:delText>本章小结</w:delText>
        </w:r>
        <w:r w:rsidDel="00CD4B09">
          <w:rPr>
            <w:noProof/>
          </w:rPr>
          <w:tab/>
          <w:delText>- 5 -</w:delText>
        </w:r>
      </w:del>
    </w:p>
    <w:p w14:paraId="398AE747" w14:textId="77777777" w:rsidR="000B6263" w:rsidDel="00CD4B09" w:rsidRDefault="000B6263" w:rsidP="000078D9">
      <w:pPr>
        <w:pStyle w:val="TOC1"/>
        <w:tabs>
          <w:tab w:val="right" w:leader="dot" w:pos="8495"/>
        </w:tabs>
        <w:spacing w:line="240" w:lineRule="auto"/>
        <w:rPr>
          <w:del w:id="192" w:author="admin" w:date="2020-06-05T11:28:00Z"/>
          <w:rFonts w:ascii="等线" w:eastAsia="等线" w:hAnsi="等线"/>
          <w:b w:val="0"/>
          <w:bCs w:val="0"/>
          <w:caps w:val="0"/>
          <w:noProof/>
          <w:sz w:val="21"/>
          <w:szCs w:val="22"/>
        </w:rPr>
      </w:pPr>
      <w:del w:id="193" w:author="admin" w:date="2020-06-05T11:28:00Z">
        <w:r w:rsidRPr="00CD4B09" w:rsidDel="00CD4B09">
          <w:rPr>
            <w:rFonts w:hint="eastAsia"/>
            <w:noProof/>
            <w:rPrChange w:id="194" w:author="admin" w:date="2020-06-05T11:28:00Z">
              <w:rPr>
                <w:rStyle w:val="a3"/>
                <w:rFonts w:hint="eastAsia"/>
                <w:b w:val="0"/>
                <w:bCs w:val="0"/>
                <w:caps w:val="0"/>
              </w:rPr>
            </w:rPrChange>
          </w:rPr>
          <w:delText>第</w:delText>
        </w:r>
        <w:r w:rsidRPr="00CD4B09" w:rsidDel="00CD4B09">
          <w:rPr>
            <w:noProof/>
            <w:rPrChange w:id="195" w:author="admin" w:date="2020-06-05T11:28:00Z">
              <w:rPr>
                <w:rStyle w:val="a3"/>
                <w:b w:val="0"/>
                <w:bCs w:val="0"/>
                <w:caps w:val="0"/>
              </w:rPr>
            </w:rPrChange>
          </w:rPr>
          <w:delText>3</w:delText>
        </w:r>
        <w:r w:rsidRPr="00CD4B09" w:rsidDel="00CD4B09">
          <w:rPr>
            <w:rFonts w:hint="eastAsia"/>
            <w:noProof/>
            <w:rPrChange w:id="196" w:author="admin" w:date="2020-06-05T11:28:00Z">
              <w:rPr>
                <w:rStyle w:val="a3"/>
                <w:rFonts w:hint="eastAsia"/>
                <w:b w:val="0"/>
                <w:bCs w:val="0"/>
                <w:caps w:val="0"/>
              </w:rPr>
            </w:rPrChange>
          </w:rPr>
          <w:delText>章</w:delText>
        </w:r>
        <w:r w:rsidRPr="00CD4B09" w:rsidDel="00CD4B09">
          <w:rPr>
            <w:noProof/>
            <w:rPrChange w:id="197" w:author="admin" w:date="2020-06-05T11:28:00Z">
              <w:rPr>
                <w:rStyle w:val="a3"/>
                <w:b w:val="0"/>
                <w:bCs w:val="0"/>
                <w:caps w:val="0"/>
              </w:rPr>
            </w:rPrChange>
          </w:rPr>
          <w:delText xml:space="preserve"> </w:delText>
        </w:r>
        <w:r w:rsidRPr="00CD4B09" w:rsidDel="00CD4B09">
          <w:rPr>
            <w:rFonts w:hint="eastAsia"/>
            <w:noProof/>
            <w:rPrChange w:id="198" w:author="admin" w:date="2020-06-05T11:28:00Z">
              <w:rPr>
                <w:rStyle w:val="a3"/>
                <w:rFonts w:hint="eastAsia"/>
                <w:b w:val="0"/>
                <w:bCs w:val="0"/>
                <w:caps w:val="0"/>
              </w:rPr>
            </w:rPrChange>
          </w:rPr>
          <w:delText>编译</w:delText>
        </w:r>
        <w:r w:rsidDel="00CD4B09">
          <w:rPr>
            <w:noProof/>
          </w:rPr>
          <w:tab/>
          <w:delText>- 6 -</w:delText>
        </w:r>
      </w:del>
    </w:p>
    <w:p w14:paraId="20D76629" w14:textId="77777777" w:rsidR="000B6263" w:rsidDel="00CD4B09" w:rsidRDefault="000B6263" w:rsidP="000078D9">
      <w:pPr>
        <w:pStyle w:val="TOC2"/>
        <w:tabs>
          <w:tab w:val="right" w:leader="dot" w:pos="8495"/>
        </w:tabs>
        <w:spacing w:line="240" w:lineRule="auto"/>
        <w:rPr>
          <w:del w:id="199" w:author="admin" w:date="2020-06-05T11:28:00Z"/>
          <w:rFonts w:ascii="等线" w:eastAsia="等线" w:hAnsi="等线"/>
          <w:smallCaps w:val="0"/>
          <w:noProof/>
          <w:sz w:val="21"/>
          <w:szCs w:val="22"/>
        </w:rPr>
      </w:pPr>
      <w:del w:id="200" w:author="admin" w:date="2020-06-05T11:28:00Z">
        <w:r w:rsidRPr="00CD4B09" w:rsidDel="00CD4B09">
          <w:rPr>
            <w:noProof/>
            <w:rPrChange w:id="201" w:author="admin" w:date="2020-06-05T11:28:00Z">
              <w:rPr>
                <w:rStyle w:val="a3"/>
                <w:smallCaps w:val="0"/>
              </w:rPr>
            </w:rPrChange>
          </w:rPr>
          <w:delText xml:space="preserve">3.1 </w:delText>
        </w:r>
        <w:r w:rsidRPr="00CD4B09" w:rsidDel="00CD4B09">
          <w:rPr>
            <w:rFonts w:hint="eastAsia"/>
            <w:noProof/>
            <w:rPrChange w:id="202" w:author="admin" w:date="2020-06-05T11:28:00Z">
              <w:rPr>
                <w:rStyle w:val="a3"/>
                <w:rFonts w:hint="eastAsia"/>
                <w:smallCaps w:val="0"/>
              </w:rPr>
            </w:rPrChange>
          </w:rPr>
          <w:delText>编译的概念与作用</w:delText>
        </w:r>
        <w:r w:rsidDel="00CD4B09">
          <w:rPr>
            <w:noProof/>
          </w:rPr>
          <w:tab/>
          <w:delText>- 6 -</w:delText>
        </w:r>
      </w:del>
    </w:p>
    <w:p w14:paraId="027704CC" w14:textId="77777777" w:rsidR="000B6263" w:rsidDel="00CD4B09" w:rsidRDefault="000B6263" w:rsidP="000078D9">
      <w:pPr>
        <w:pStyle w:val="TOC2"/>
        <w:tabs>
          <w:tab w:val="right" w:leader="dot" w:pos="8495"/>
        </w:tabs>
        <w:spacing w:line="240" w:lineRule="auto"/>
        <w:rPr>
          <w:del w:id="203" w:author="admin" w:date="2020-06-05T11:28:00Z"/>
          <w:rFonts w:ascii="等线" w:eastAsia="等线" w:hAnsi="等线"/>
          <w:smallCaps w:val="0"/>
          <w:noProof/>
          <w:sz w:val="21"/>
          <w:szCs w:val="22"/>
        </w:rPr>
      </w:pPr>
      <w:del w:id="204" w:author="admin" w:date="2020-06-05T11:28:00Z">
        <w:r w:rsidRPr="00CD4B09" w:rsidDel="00CD4B09">
          <w:rPr>
            <w:noProof/>
            <w:rPrChange w:id="205" w:author="admin" w:date="2020-06-05T11:28:00Z">
              <w:rPr>
                <w:rStyle w:val="a3"/>
                <w:smallCaps w:val="0"/>
              </w:rPr>
            </w:rPrChange>
          </w:rPr>
          <w:delText xml:space="preserve">3.2 </w:delText>
        </w:r>
        <w:r w:rsidRPr="00CD4B09" w:rsidDel="00CD4B09">
          <w:rPr>
            <w:rFonts w:hint="eastAsia"/>
            <w:noProof/>
            <w:rPrChange w:id="206" w:author="admin" w:date="2020-06-05T11:28:00Z">
              <w:rPr>
                <w:rStyle w:val="a3"/>
                <w:rFonts w:hint="eastAsia"/>
                <w:smallCaps w:val="0"/>
              </w:rPr>
            </w:rPrChange>
          </w:rPr>
          <w:delText>在</w:delText>
        </w:r>
        <w:r w:rsidRPr="00CD4B09" w:rsidDel="00CD4B09">
          <w:rPr>
            <w:noProof/>
            <w:rPrChange w:id="207" w:author="admin" w:date="2020-06-05T11:28:00Z">
              <w:rPr>
                <w:rStyle w:val="a3"/>
                <w:smallCaps w:val="0"/>
              </w:rPr>
            </w:rPrChange>
          </w:rPr>
          <w:delText>Ubuntu</w:delText>
        </w:r>
        <w:r w:rsidRPr="00CD4B09" w:rsidDel="00CD4B09">
          <w:rPr>
            <w:rFonts w:hint="eastAsia"/>
            <w:noProof/>
            <w:rPrChange w:id="208" w:author="admin" w:date="2020-06-05T11:28:00Z">
              <w:rPr>
                <w:rStyle w:val="a3"/>
                <w:rFonts w:hint="eastAsia"/>
                <w:smallCaps w:val="0"/>
              </w:rPr>
            </w:rPrChange>
          </w:rPr>
          <w:delText>下编译的命令</w:delText>
        </w:r>
        <w:r w:rsidDel="00CD4B09">
          <w:rPr>
            <w:noProof/>
          </w:rPr>
          <w:tab/>
          <w:delText>- 6 -</w:delText>
        </w:r>
      </w:del>
    </w:p>
    <w:p w14:paraId="2AFFA7AE" w14:textId="77777777" w:rsidR="000B6263" w:rsidDel="00CD4B09" w:rsidRDefault="000B6263" w:rsidP="000078D9">
      <w:pPr>
        <w:pStyle w:val="TOC2"/>
        <w:tabs>
          <w:tab w:val="right" w:leader="dot" w:pos="8495"/>
        </w:tabs>
        <w:spacing w:line="240" w:lineRule="auto"/>
        <w:rPr>
          <w:del w:id="209" w:author="admin" w:date="2020-06-05T11:28:00Z"/>
          <w:rFonts w:ascii="等线" w:eastAsia="等线" w:hAnsi="等线"/>
          <w:smallCaps w:val="0"/>
          <w:noProof/>
          <w:sz w:val="21"/>
          <w:szCs w:val="22"/>
        </w:rPr>
      </w:pPr>
      <w:del w:id="210" w:author="admin" w:date="2020-06-05T11:28:00Z">
        <w:r w:rsidRPr="00CD4B09" w:rsidDel="00CD4B09">
          <w:rPr>
            <w:noProof/>
            <w:rPrChange w:id="211" w:author="admin" w:date="2020-06-05T11:28:00Z">
              <w:rPr>
                <w:rStyle w:val="a3"/>
                <w:smallCaps w:val="0"/>
              </w:rPr>
            </w:rPrChange>
          </w:rPr>
          <w:delText>3.3 Hello</w:delText>
        </w:r>
        <w:r w:rsidRPr="00CD4B09" w:rsidDel="00CD4B09">
          <w:rPr>
            <w:rFonts w:hint="eastAsia"/>
            <w:noProof/>
            <w:rPrChange w:id="212" w:author="admin" w:date="2020-06-05T11:28:00Z">
              <w:rPr>
                <w:rStyle w:val="a3"/>
                <w:rFonts w:hint="eastAsia"/>
                <w:smallCaps w:val="0"/>
              </w:rPr>
            </w:rPrChange>
          </w:rPr>
          <w:delText>的编译结果解析</w:delText>
        </w:r>
        <w:r w:rsidDel="00CD4B09">
          <w:rPr>
            <w:noProof/>
          </w:rPr>
          <w:tab/>
          <w:delText>- 6 -</w:delText>
        </w:r>
      </w:del>
    </w:p>
    <w:p w14:paraId="2CD08014" w14:textId="77777777" w:rsidR="000B6263" w:rsidDel="00CD4B09" w:rsidRDefault="000B6263" w:rsidP="000078D9">
      <w:pPr>
        <w:pStyle w:val="TOC2"/>
        <w:tabs>
          <w:tab w:val="right" w:leader="dot" w:pos="8495"/>
        </w:tabs>
        <w:spacing w:line="240" w:lineRule="auto"/>
        <w:rPr>
          <w:del w:id="213" w:author="admin" w:date="2020-06-05T11:28:00Z"/>
          <w:rFonts w:ascii="等线" w:eastAsia="等线" w:hAnsi="等线"/>
          <w:smallCaps w:val="0"/>
          <w:noProof/>
          <w:sz w:val="21"/>
          <w:szCs w:val="22"/>
        </w:rPr>
      </w:pPr>
      <w:del w:id="214" w:author="admin" w:date="2020-06-05T11:28:00Z">
        <w:r w:rsidRPr="00CD4B09" w:rsidDel="00CD4B09">
          <w:rPr>
            <w:noProof/>
            <w:rPrChange w:id="215" w:author="admin" w:date="2020-06-05T11:28:00Z">
              <w:rPr>
                <w:rStyle w:val="a3"/>
                <w:smallCaps w:val="0"/>
              </w:rPr>
            </w:rPrChange>
          </w:rPr>
          <w:delText xml:space="preserve">3.4 </w:delText>
        </w:r>
        <w:r w:rsidRPr="00CD4B09" w:rsidDel="00CD4B09">
          <w:rPr>
            <w:rFonts w:hint="eastAsia"/>
            <w:noProof/>
            <w:rPrChange w:id="216" w:author="admin" w:date="2020-06-05T11:28:00Z">
              <w:rPr>
                <w:rStyle w:val="a3"/>
                <w:rFonts w:hint="eastAsia"/>
                <w:smallCaps w:val="0"/>
              </w:rPr>
            </w:rPrChange>
          </w:rPr>
          <w:delText>本章小结</w:delText>
        </w:r>
        <w:r w:rsidDel="00CD4B09">
          <w:rPr>
            <w:noProof/>
          </w:rPr>
          <w:tab/>
          <w:delText>- 6 -</w:delText>
        </w:r>
      </w:del>
    </w:p>
    <w:p w14:paraId="55CE3CC8" w14:textId="77777777" w:rsidR="000B6263" w:rsidDel="00CD4B09" w:rsidRDefault="000B6263" w:rsidP="000078D9">
      <w:pPr>
        <w:pStyle w:val="TOC1"/>
        <w:tabs>
          <w:tab w:val="right" w:leader="dot" w:pos="8495"/>
        </w:tabs>
        <w:spacing w:line="240" w:lineRule="auto"/>
        <w:rPr>
          <w:del w:id="217" w:author="admin" w:date="2020-06-05T11:28:00Z"/>
          <w:rFonts w:ascii="等线" w:eastAsia="等线" w:hAnsi="等线"/>
          <w:b w:val="0"/>
          <w:bCs w:val="0"/>
          <w:caps w:val="0"/>
          <w:noProof/>
          <w:sz w:val="21"/>
          <w:szCs w:val="22"/>
        </w:rPr>
      </w:pPr>
      <w:del w:id="218" w:author="admin" w:date="2020-06-05T11:28:00Z">
        <w:r w:rsidRPr="00CD4B09" w:rsidDel="00CD4B09">
          <w:rPr>
            <w:rFonts w:hint="eastAsia"/>
            <w:noProof/>
            <w:rPrChange w:id="219" w:author="admin" w:date="2020-06-05T11:28:00Z">
              <w:rPr>
                <w:rStyle w:val="a3"/>
                <w:rFonts w:hint="eastAsia"/>
                <w:b w:val="0"/>
                <w:bCs w:val="0"/>
                <w:caps w:val="0"/>
              </w:rPr>
            </w:rPrChange>
          </w:rPr>
          <w:delText>第</w:delText>
        </w:r>
        <w:r w:rsidRPr="00CD4B09" w:rsidDel="00CD4B09">
          <w:rPr>
            <w:noProof/>
            <w:rPrChange w:id="220" w:author="admin" w:date="2020-06-05T11:28:00Z">
              <w:rPr>
                <w:rStyle w:val="a3"/>
                <w:b w:val="0"/>
                <w:bCs w:val="0"/>
                <w:caps w:val="0"/>
              </w:rPr>
            </w:rPrChange>
          </w:rPr>
          <w:delText>4</w:delText>
        </w:r>
        <w:r w:rsidRPr="00CD4B09" w:rsidDel="00CD4B09">
          <w:rPr>
            <w:rFonts w:hint="eastAsia"/>
            <w:noProof/>
            <w:rPrChange w:id="221" w:author="admin" w:date="2020-06-05T11:28:00Z">
              <w:rPr>
                <w:rStyle w:val="a3"/>
                <w:rFonts w:hint="eastAsia"/>
                <w:b w:val="0"/>
                <w:bCs w:val="0"/>
                <w:caps w:val="0"/>
              </w:rPr>
            </w:rPrChange>
          </w:rPr>
          <w:delText>章</w:delText>
        </w:r>
        <w:r w:rsidRPr="00CD4B09" w:rsidDel="00CD4B09">
          <w:rPr>
            <w:noProof/>
            <w:rPrChange w:id="222" w:author="admin" w:date="2020-06-05T11:28:00Z">
              <w:rPr>
                <w:rStyle w:val="a3"/>
                <w:b w:val="0"/>
                <w:bCs w:val="0"/>
                <w:caps w:val="0"/>
              </w:rPr>
            </w:rPrChange>
          </w:rPr>
          <w:delText xml:space="preserve"> </w:delText>
        </w:r>
        <w:r w:rsidRPr="00CD4B09" w:rsidDel="00CD4B09">
          <w:rPr>
            <w:rFonts w:hint="eastAsia"/>
            <w:noProof/>
            <w:rPrChange w:id="223" w:author="admin" w:date="2020-06-05T11:28:00Z">
              <w:rPr>
                <w:rStyle w:val="a3"/>
                <w:rFonts w:hint="eastAsia"/>
                <w:b w:val="0"/>
                <w:bCs w:val="0"/>
                <w:caps w:val="0"/>
              </w:rPr>
            </w:rPrChange>
          </w:rPr>
          <w:delText>汇编</w:delText>
        </w:r>
        <w:r w:rsidDel="00CD4B09">
          <w:rPr>
            <w:noProof/>
          </w:rPr>
          <w:tab/>
          <w:delText>- 7 -</w:delText>
        </w:r>
      </w:del>
    </w:p>
    <w:p w14:paraId="63FEA35D" w14:textId="77777777" w:rsidR="000B6263" w:rsidDel="00CD4B09" w:rsidRDefault="000B6263" w:rsidP="000078D9">
      <w:pPr>
        <w:pStyle w:val="TOC2"/>
        <w:tabs>
          <w:tab w:val="right" w:leader="dot" w:pos="8495"/>
        </w:tabs>
        <w:spacing w:line="240" w:lineRule="auto"/>
        <w:rPr>
          <w:del w:id="224" w:author="admin" w:date="2020-06-05T11:28:00Z"/>
          <w:rFonts w:ascii="等线" w:eastAsia="等线" w:hAnsi="等线"/>
          <w:smallCaps w:val="0"/>
          <w:noProof/>
          <w:sz w:val="21"/>
          <w:szCs w:val="22"/>
        </w:rPr>
      </w:pPr>
      <w:del w:id="225" w:author="admin" w:date="2020-06-05T11:28:00Z">
        <w:r w:rsidRPr="00CD4B09" w:rsidDel="00CD4B09">
          <w:rPr>
            <w:noProof/>
            <w:rPrChange w:id="226" w:author="admin" w:date="2020-06-05T11:28:00Z">
              <w:rPr>
                <w:rStyle w:val="a3"/>
                <w:smallCaps w:val="0"/>
              </w:rPr>
            </w:rPrChange>
          </w:rPr>
          <w:delText xml:space="preserve">4.1 </w:delText>
        </w:r>
        <w:r w:rsidRPr="00CD4B09" w:rsidDel="00CD4B09">
          <w:rPr>
            <w:rFonts w:hint="eastAsia"/>
            <w:noProof/>
            <w:rPrChange w:id="227" w:author="admin" w:date="2020-06-05T11:28:00Z">
              <w:rPr>
                <w:rStyle w:val="a3"/>
                <w:rFonts w:hint="eastAsia"/>
                <w:smallCaps w:val="0"/>
              </w:rPr>
            </w:rPrChange>
          </w:rPr>
          <w:delText>汇编的概念与作用</w:delText>
        </w:r>
        <w:r w:rsidDel="00CD4B09">
          <w:rPr>
            <w:noProof/>
          </w:rPr>
          <w:tab/>
          <w:delText>- 7 -</w:delText>
        </w:r>
      </w:del>
    </w:p>
    <w:p w14:paraId="3ACE1767" w14:textId="77777777" w:rsidR="000B6263" w:rsidDel="00CD4B09" w:rsidRDefault="000B6263" w:rsidP="000078D9">
      <w:pPr>
        <w:pStyle w:val="TOC2"/>
        <w:tabs>
          <w:tab w:val="right" w:leader="dot" w:pos="8495"/>
        </w:tabs>
        <w:spacing w:line="240" w:lineRule="auto"/>
        <w:rPr>
          <w:del w:id="228" w:author="admin" w:date="2020-06-05T11:28:00Z"/>
          <w:rFonts w:ascii="等线" w:eastAsia="等线" w:hAnsi="等线"/>
          <w:smallCaps w:val="0"/>
          <w:noProof/>
          <w:sz w:val="21"/>
          <w:szCs w:val="22"/>
        </w:rPr>
      </w:pPr>
      <w:del w:id="229" w:author="admin" w:date="2020-06-05T11:28:00Z">
        <w:r w:rsidRPr="00CD4B09" w:rsidDel="00CD4B09">
          <w:rPr>
            <w:noProof/>
            <w:rPrChange w:id="230" w:author="admin" w:date="2020-06-05T11:28:00Z">
              <w:rPr>
                <w:rStyle w:val="a3"/>
                <w:smallCaps w:val="0"/>
              </w:rPr>
            </w:rPrChange>
          </w:rPr>
          <w:delText xml:space="preserve">4.2 </w:delText>
        </w:r>
        <w:r w:rsidRPr="00CD4B09" w:rsidDel="00CD4B09">
          <w:rPr>
            <w:rFonts w:hint="eastAsia"/>
            <w:noProof/>
            <w:rPrChange w:id="231" w:author="admin" w:date="2020-06-05T11:28:00Z">
              <w:rPr>
                <w:rStyle w:val="a3"/>
                <w:rFonts w:hint="eastAsia"/>
                <w:smallCaps w:val="0"/>
              </w:rPr>
            </w:rPrChange>
          </w:rPr>
          <w:delText>在</w:delText>
        </w:r>
        <w:r w:rsidRPr="00CD4B09" w:rsidDel="00CD4B09">
          <w:rPr>
            <w:noProof/>
            <w:rPrChange w:id="232" w:author="admin" w:date="2020-06-05T11:28:00Z">
              <w:rPr>
                <w:rStyle w:val="a3"/>
                <w:smallCaps w:val="0"/>
              </w:rPr>
            </w:rPrChange>
          </w:rPr>
          <w:delText>Ubuntu</w:delText>
        </w:r>
        <w:r w:rsidRPr="00CD4B09" w:rsidDel="00CD4B09">
          <w:rPr>
            <w:rFonts w:hint="eastAsia"/>
            <w:noProof/>
            <w:rPrChange w:id="233" w:author="admin" w:date="2020-06-05T11:28:00Z">
              <w:rPr>
                <w:rStyle w:val="a3"/>
                <w:rFonts w:hint="eastAsia"/>
                <w:smallCaps w:val="0"/>
              </w:rPr>
            </w:rPrChange>
          </w:rPr>
          <w:delText>下汇编的命令</w:delText>
        </w:r>
        <w:r w:rsidDel="00CD4B09">
          <w:rPr>
            <w:noProof/>
          </w:rPr>
          <w:tab/>
          <w:delText>- 7 -</w:delText>
        </w:r>
      </w:del>
    </w:p>
    <w:p w14:paraId="0F64A47C" w14:textId="77777777" w:rsidR="000B6263" w:rsidDel="00CD4B09" w:rsidRDefault="000B6263" w:rsidP="000078D9">
      <w:pPr>
        <w:pStyle w:val="TOC2"/>
        <w:tabs>
          <w:tab w:val="right" w:leader="dot" w:pos="8495"/>
        </w:tabs>
        <w:spacing w:line="240" w:lineRule="auto"/>
        <w:rPr>
          <w:del w:id="234" w:author="admin" w:date="2020-06-05T11:28:00Z"/>
          <w:rFonts w:ascii="等线" w:eastAsia="等线" w:hAnsi="等线"/>
          <w:smallCaps w:val="0"/>
          <w:noProof/>
          <w:sz w:val="21"/>
          <w:szCs w:val="22"/>
        </w:rPr>
      </w:pPr>
      <w:del w:id="235" w:author="admin" w:date="2020-06-05T11:28:00Z">
        <w:r w:rsidRPr="00CD4B09" w:rsidDel="00CD4B09">
          <w:rPr>
            <w:noProof/>
            <w:rPrChange w:id="236" w:author="admin" w:date="2020-06-05T11:28:00Z">
              <w:rPr>
                <w:rStyle w:val="a3"/>
                <w:smallCaps w:val="0"/>
              </w:rPr>
            </w:rPrChange>
          </w:rPr>
          <w:delText xml:space="preserve">4.3 </w:delText>
        </w:r>
        <w:r w:rsidRPr="00CD4B09" w:rsidDel="00CD4B09">
          <w:rPr>
            <w:rFonts w:hint="eastAsia"/>
            <w:noProof/>
            <w:rPrChange w:id="237" w:author="admin" w:date="2020-06-05T11:28:00Z">
              <w:rPr>
                <w:rStyle w:val="a3"/>
                <w:rFonts w:hint="eastAsia"/>
                <w:smallCaps w:val="0"/>
              </w:rPr>
            </w:rPrChange>
          </w:rPr>
          <w:delText>可重定位目标</w:delText>
        </w:r>
        <w:r w:rsidRPr="00CD4B09" w:rsidDel="00CD4B09">
          <w:rPr>
            <w:noProof/>
            <w:rPrChange w:id="238" w:author="admin" w:date="2020-06-05T11:28:00Z">
              <w:rPr>
                <w:rStyle w:val="a3"/>
                <w:smallCaps w:val="0"/>
              </w:rPr>
            </w:rPrChange>
          </w:rPr>
          <w:delText>elf</w:delText>
        </w:r>
        <w:r w:rsidRPr="00CD4B09" w:rsidDel="00CD4B09">
          <w:rPr>
            <w:rFonts w:hint="eastAsia"/>
            <w:noProof/>
            <w:rPrChange w:id="239" w:author="admin" w:date="2020-06-05T11:28:00Z">
              <w:rPr>
                <w:rStyle w:val="a3"/>
                <w:rFonts w:hint="eastAsia"/>
                <w:smallCaps w:val="0"/>
              </w:rPr>
            </w:rPrChange>
          </w:rPr>
          <w:delText>格式</w:delText>
        </w:r>
        <w:r w:rsidDel="00CD4B09">
          <w:rPr>
            <w:noProof/>
          </w:rPr>
          <w:tab/>
          <w:delText>- 7 -</w:delText>
        </w:r>
      </w:del>
    </w:p>
    <w:p w14:paraId="2306E943" w14:textId="77777777" w:rsidR="000B6263" w:rsidDel="00CD4B09" w:rsidRDefault="000B6263" w:rsidP="000078D9">
      <w:pPr>
        <w:pStyle w:val="TOC2"/>
        <w:tabs>
          <w:tab w:val="right" w:leader="dot" w:pos="8495"/>
        </w:tabs>
        <w:spacing w:line="240" w:lineRule="auto"/>
        <w:rPr>
          <w:del w:id="240" w:author="admin" w:date="2020-06-05T11:28:00Z"/>
          <w:rFonts w:ascii="等线" w:eastAsia="等线" w:hAnsi="等线"/>
          <w:smallCaps w:val="0"/>
          <w:noProof/>
          <w:sz w:val="21"/>
          <w:szCs w:val="22"/>
        </w:rPr>
      </w:pPr>
      <w:del w:id="241" w:author="admin" w:date="2020-06-05T11:28:00Z">
        <w:r w:rsidRPr="00CD4B09" w:rsidDel="00CD4B09">
          <w:rPr>
            <w:noProof/>
            <w:rPrChange w:id="242" w:author="admin" w:date="2020-06-05T11:28:00Z">
              <w:rPr>
                <w:rStyle w:val="a3"/>
                <w:smallCaps w:val="0"/>
              </w:rPr>
            </w:rPrChange>
          </w:rPr>
          <w:delText>4.4 Hello.o</w:delText>
        </w:r>
        <w:r w:rsidRPr="00CD4B09" w:rsidDel="00CD4B09">
          <w:rPr>
            <w:rFonts w:hint="eastAsia"/>
            <w:noProof/>
            <w:rPrChange w:id="243" w:author="admin" w:date="2020-06-05T11:28:00Z">
              <w:rPr>
                <w:rStyle w:val="a3"/>
                <w:rFonts w:hint="eastAsia"/>
                <w:smallCaps w:val="0"/>
              </w:rPr>
            </w:rPrChange>
          </w:rPr>
          <w:delText>的结果解析</w:delText>
        </w:r>
        <w:r w:rsidDel="00CD4B09">
          <w:rPr>
            <w:noProof/>
          </w:rPr>
          <w:tab/>
          <w:delText>- 7 -</w:delText>
        </w:r>
      </w:del>
    </w:p>
    <w:p w14:paraId="5B2F7C5D" w14:textId="77777777" w:rsidR="000B6263" w:rsidDel="00CD4B09" w:rsidRDefault="000B6263" w:rsidP="000078D9">
      <w:pPr>
        <w:pStyle w:val="TOC2"/>
        <w:tabs>
          <w:tab w:val="right" w:leader="dot" w:pos="8495"/>
        </w:tabs>
        <w:spacing w:line="240" w:lineRule="auto"/>
        <w:rPr>
          <w:del w:id="244" w:author="admin" w:date="2020-06-05T11:28:00Z"/>
          <w:rFonts w:ascii="等线" w:eastAsia="等线" w:hAnsi="等线"/>
          <w:smallCaps w:val="0"/>
          <w:noProof/>
          <w:sz w:val="21"/>
          <w:szCs w:val="22"/>
        </w:rPr>
      </w:pPr>
      <w:del w:id="245" w:author="admin" w:date="2020-06-05T11:28:00Z">
        <w:r w:rsidRPr="00CD4B09" w:rsidDel="00CD4B09">
          <w:rPr>
            <w:noProof/>
            <w:rPrChange w:id="246" w:author="admin" w:date="2020-06-05T11:28:00Z">
              <w:rPr>
                <w:rStyle w:val="a3"/>
                <w:smallCaps w:val="0"/>
              </w:rPr>
            </w:rPrChange>
          </w:rPr>
          <w:delText xml:space="preserve">4.5 </w:delText>
        </w:r>
        <w:r w:rsidRPr="00CD4B09" w:rsidDel="00CD4B09">
          <w:rPr>
            <w:rFonts w:hint="eastAsia"/>
            <w:noProof/>
            <w:rPrChange w:id="247" w:author="admin" w:date="2020-06-05T11:28:00Z">
              <w:rPr>
                <w:rStyle w:val="a3"/>
                <w:rFonts w:hint="eastAsia"/>
                <w:smallCaps w:val="0"/>
              </w:rPr>
            </w:rPrChange>
          </w:rPr>
          <w:delText>本章小结</w:delText>
        </w:r>
        <w:r w:rsidDel="00CD4B09">
          <w:rPr>
            <w:noProof/>
          </w:rPr>
          <w:tab/>
          <w:delText>- 7 -</w:delText>
        </w:r>
      </w:del>
    </w:p>
    <w:p w14:paraId="47C2F17F" w14:textId="77777777" w:rsidR="000B6263" w:rsidDel="00CD4B09" w:rsidRDefault="000B6263" w:rsidP="000078D9">
      <w:pPr>
        <w:pStyle w:val="TOC1"/>
        <w:tabs>
          <w:tab w:val="right" w:leader="dot" w:pos="8495"/>
        </w:tabs>
        <w:spacing w:line="240" w:lineRule="auto"/>
        <w:rPr>
          <w:del w:id="248" w:author="admin" w:date="2020-06-05T11:28:00Z"/>
          <w:rFonts w:ascii="等线" w:eastAsia="等线" w:hAnsi="等线"/>
          <w:b w:val="0"/>
          <w:bCs w:val="0"/>
          <w:caps w:val="0"/>
          <w:noProof/>
          <w:sz w:val="21"/>
          <w:szCs w:val="22"/>
        </w:rPr>
      </w:pPr>
      <w:del w:id="249" w:author="admin" w:date="2020-06-05T11:28:00Z">
        <w:r w:rsidRPr="00CD4B09" w:rsidDel="00CD4B09">
          <w:rPr>
            <w:rFonts w:hint="eastAsia"/>
            <w:noProof/>
            <w:rPrChange w:id="250" w:author="admin" w:date="2020-06-05T11:28:00Z">
              <w:rPr>
                <w:rStyle w:val="a3"/>
                <w:rFonts w:hint="eastAsia"/>
                <w:b w:val="0"/>
                <w:bCs w:val="0"/>
                <w:caps w:val="0"/>
              </w:rPr>
            </w:rPrChange>
          </w:rPr>
          <w:delText>第</w:delText>
        </w:r>
        <w:r w:rsidRPr="00CD4B09" w:rsidDel="00CD4B09">
          <w:rPr>
            <w:noProof/>
            <w:rPrChange w:id="251" w:author="admin" w:date="2020-06-05T11:28:00Z">
              <w:rPr>
                <w:rStyle w:val="a3"/>
                <w:b w:val="0"/>
                <w:bCs w:val="0"/>
                <w:caps w:val="0"/>
              </w:rPr>
            </w:rPrChange>
          </w:rPr>
          <w:delText>5</w:delText>
        </w:r>
        <w:r w:rsidRPr="00CD4B09" w:rsidDel="00CD4B09">
          <w:rPr>
            <w:rFonts w:hint="eastAsia"/>
            <w:noProof/>
            <w:rPrChange w:id="252" w:author="admin" w:date="2020-06-05T11:28:00Z">
              <w:rPr>
                <w:rStyle w:val="a3"/>
                <w:rFonts w:hint="eastAsia"/>
                <w:b w:val="0"/>
                <w:bCs w:val="0"/>
                <w:caps w:val="0"/>
              </w:rPr>
            </w:rPrChange>
          </w:rPr>
          <w:delText>章</w:delText>
        </w:r>
        <w:r w:rsidRPr="00CD4B09" w:rsidDel="00CD4B09">
          <w:rPr>
            <w:noProof/>
            <w:rPrChange w:id="253" w:author="admin" w:date="2020-06-05T11:28:00Z">
              <w:rPr>
                <w:rStyle w:val="a3"/>
                <w:b w:val="0"/>
                <w:bCs w:val="0"/>
                <w:caps w:val="0"/>
              </w:rPr>
            </w:rPrChange>
          </w:rPr>
          <w:delText xml:space="preserve"> </w:delText>
        </w:r>
        <w:r w:rsidRPr="00CD4B09" w:rsidDel="00CD4B09">
          <w:rPr>
            <w:rFonts w:hint="eastAsia"/>
            <w:noProof/>
            <w:rPrChange w:id="254" w:author="admin" w:date="2020-06-05T11:28:00Z">
              <w:rPr>
                <w:rStyle w:val="a3"/>
                <w:rFonts w:hint="eastAsia"/>
                <w:b w:val="0"/>
                <w:bCs w:val="0"/>
                <w:caps w:val="0"/>
              </w:rPr>
            </w:rPrChange>
          </w:rPr>
          <w:delText>链接</w:delText>
        </w:r>
        <w:r w:rsidDel="00CD4B09">
          <w:rPr>
            <w:noProof/>
          </w:rPr>
          <w:tab/>
          <w:delText>- 8 -</w:delText>
        </w:r>
      </w:del>
    </w:p>
    <w:p w14:paraId="1CB77CB1" w14:textId="77777777" w:rsidR="000B6263" w:rsidDel="00CD4B09" w:rsidRDefault="000B6263" w:rsidP="000078D9">
      <w:pPr>
        <w:pStyle w:val="TOC2"/>
        <w:tabs>
          <w:tab w:val="right" w:leader="dot" w:pos="8495"/>
        </w:tabs>
        <w:spacing w:line="240" w:lineRule="auto"/>
        <w:rPr>
          <w:del w:id="255" w:author="admin" w:date="2020-06-05T11:28:00Z"/>
          <w:rFonts w:ascii="等线" w:eastAsia="等线" w:hAnsi="等线"/>
          <w:smallCaps w:val="0"/>
          <w:noProof/>
          <w:sz w:val="21"/>
          <w:szCs w:val="22"/>
        </w:rPr>
      </w:pPr>
      <w:del w:id="256" w:author="admin" w:date="2020-06-05T11:28:00Z">
        <w:r w:rsidRPr="00CD4B09" w:rsidDel="00CD4B09">
          <w:rPr>
            <w:noProof/>
            <w:rPrChange w:id="257" w:author="admin" w:date="2020-06-05T11:28:00Z">
              <w:rPr>
                <w:rStyle w:val="a3"/>
                <w:smallCaps w:val="0"/>
              </w:rPr>
            </w:rPrChange>
          </w:rPr>
          <w:delText xml:space="preserve">5.1 </w:delText>
        </w:r>
        <w:r w:rsidRPr="00CD4B09" w:rsidDel="00CD4B09">
          <w:rPr>
            <w:rFonts w:hint="eastAsia"/>
            <w:noProof/>
            <w:rPrChange w:id="258" w:author="admin" w:date="2020-06-05T11:28:00Z">
              <w:rPr>
                <w:rStyle w:val="a3"/>
                <w:rFonts w:hint="eastAsia"/>
                <w:smallCaps w:val="0"/>
              </w:rPr>
            </w:rPrChange>
          </w:rPr>
          <w:delText>链接的概念与作用</w:delText>
        </w:r>
        <w:r w:rsidDel="00CD4B09">
          <w:rPr>
            <w:noProof/>
          </w:rPr>
          <w:tab/>
          <w:delText>- 8 -</w:delText>
        </w:r>
      </w:del>
    </w:p>
    <w:p w14:paraId="463746D3" w14:textId="77777777" w:rsidR="000B6263" w:rsidDel="00CD4B09" w:rsidRDefault="000B6263" w:rsidP="000078D9">
      <w:pPr>
        <w:pStyle w:val="TOC2"/>
        <w:tabs>
          <w:tab w:val="right" w:leader="dot" w:pos="8495"/>
        </w:tabs>
        <w:spacing w:line="240" w:lineRule="auto"/>
        <w:rPr>
          <w:del w:id="259" w:author="admin" w:date="2020-06-05T11:28:00Z"/>
          <w:rFonts w:ascii="等线" w:eastAsia="等线" w:hAnsi="等线"/>
          <w:smallCaps w:val="0"/>
          <w:noProof/>
          <w:sz w:val="21"/>
          <w:szCs w:val="22"/>
        </w:rPr>
      </w:pPr>
      <w:del w:id="260" w:author="admin" w:date="2020-06-05T11:28:00Z">
        <w:r w:rsidRPr="00CD4B09" w:rsidDel="00CD4B09">
          <w:rPr>
            <w:noProof/>
            <w:rPrChange w:id="261" w:author="admin" w:date="2020-06-05T11:28:00Z">
              <w:rPr>
                <w:rStyle w:val="a3"/>
                <w:smallCaps w:val="0"/>
              </w:rPr>
            </w:rPrChange>
          </w:rPr>
          <w:delText xml:space="preserve">5.2 </w:delText>
        </w:r>
        <w:r w:rsidRPr="00CD4B09" w:rsidDel="00CD4B09">
          <w:rPr>
            <w:rFonts w:hint="eastAsia"/>
            <w:noProof/>
            <w:rPrChange w:id="262" w:author="admin" w:date="2020-06-05T11:28:00Z">
              <w:rPr>
                <w:rStyle w:val="a3"/>
                <w:rFonts w:hint="eastAsia"/>
                <w:smallCaps w:val="0"/>
              </w:rPr>
            </w:rPrChange>
          </w:rPr>
          <w:delText>在</w:delText>
        </w:r>
        <w:r w:rsidRPr="00CD4B09" w:rsidDel="00CD4B09">
          <w:rPr>
            <w:noProof/>
            <w:rPrChange w:id="263" w:author="admin" w:date="2020-06-05T11:28:00Z">
              <w:rPr>
                <w:rStyle w:val="a3"/>
                <w:smallCaps w:val="0"/>
              </w:rPr>
            </w:rPrChange>
          </w:rPr>
          <w:delText>Ubuntu</w:delText>
        </w:r>
        <w:r w:rsidRPr="00CD4B09" w:rsidDel="00CD4B09">
          <w:rPr>
            <w:rFonts w:hint="eastAsia"/>
            <w:noProof/>
            <w:rPrChange w:id="264" w:author="admin" w:date="2020-06-05T11:28:00Z">
              <w:rPr>
                <w:rStyle w:val="a3"/>
                <w:rFonts w:hint="eastAsia"/>
                <w:smallCaps w:val="0"/>
              </w:rPr>
            </w:rPrChange>
          </w:rPr>
          <w:delText>下链接的命令</w:delText>
        </w:r>
        <w:r w:rsidDel="00CD4B09">
          <w:rPr>
            <w:noProof/>
          </w:rPr>
          <w:tab/>
          <w:delText>- 8 -</w:delText>
        </w:r>
      </w:del>
    </w:p>
    <w:p w14:paraId="51A4F327" w14:textId="77777777" w:rsidR="000B6263" w:rsidDel="00CD4B09" w:rsidRDefault="000B6263" w:rsidP="000078D9">
      <w:pPr>
        <w:pStyle w:val="TOC2"/>
        <w:tabs>
          <w:tab w:val="right" w:leader="dot" w:pos="8495"/>
        </w:tabs>
        <w:spacing w:line="240" w:lineRule="auto"/>
        <w:rPr>
          <w:del w:id="265" w:author="admin" w:date="2020-06-05T11:28:00Z"/>
          <w:rFonts w:ascii="等线" w:eastAsia="等线" w:hAnsi="等线"/>
          <w:smallCaps w:val="0"/>
          <w:noProof/>
          <w:sz w:val="21"/>
          <w:szCs w:val="22"/>
        </w:rPr>
      </w:pPr>
      <w:del w:id="266" w:author="admin" w:date="2020-06-05T11:28:00Z">
        <w:r w:rsidRPr="00CD4B09" w:rsidDel="00CD4B09">
          <w:rPr>
            <w:noProof/>
            <w:rPrChange w:id="267" w:author="admin" w:date="2020-06-05T11:28:00Z">
              <w:rPr>
                <w:rStyle w:val="a3"/>
                <w:smallCaps w:val="0"/>
              </w:rPr>
            </w:rPrChange>
          </w:rPr>
          <w:delText xml:space="preserve">5.3 </w:delText>
        </w:r>
        <w:r w:rsidRPr="00CD4B09" w:rsidDel="00CD4B09">
          <w:rPr>
            <w:rFonts w:hint="eastAsia"/>
            <w:noProof/>
            <w:rPrChange w:id="268" w:author="admin" w:date="2020-06-05T11:28:00Z">
              <w:rPr>
                <w:rStyle w:val="a3"/>
                <w:rFonts w:hint="eastAsia"/>
                <w:smallCaps w:val="0"/>
              </w:rPr>
            </w:rPrChange>
          </w:rPr>
          <w:delText>可执行目标文件</w:delText>
        </w:r>
        <w:r w:rsidRPr="00CD4B09" w:rsidDel="00CD4B09">
          <w:rPr>
            <w:noProof/>
            <w:rPrChange w:id="269" w:author="admin" w:date="2020-06-05T11:28:00Z">
              <w:rPr>
                <w:rStyle w:val="a3"/>
                <w:smallCaps w:val="0"/>
              </w:rPr>
            </w:rPrChange>
          </w:rPr>
          <w:delText>hello</w:delText>
        </w:r>
        <w:r w:rsidRPr="00CD4B09" w:rsidDel="00CD4B09">
          <w:rPr>
            <w:rFonts w:hint="eastAsia"/>
            <w:noProof/>
            <w:rPrChange w:id="270" w:author="admin" w:date="2020-06-05T11:28:00Z">
              <w:rPr>
                <w:rStyle w:val="a3"/>
                <w:rFonts w:hint="eastAsia"/>
                <w:smallCaps w:val="0"/>
              </w:rPr>
            </w:rPrChange>
          </w:rPr>
          <w:delText>的格式</w:delText>
        </w:r>
        <w:r w:rsidDel="00CD4B09">
          <w:rPr>
            <w:noProof/>
          </w:rPr>
          <w:tab/>
          <w:delText>- 8 -</w:delText>
        </w:r>
      </w:del>
    </w:p>
    <w:p w14:paraId="40110B97" w14:textId="77777777" w:rsidR="000B6263" w:rsidDel="00CD4B09" w:rsidRDefault="000B6263" w:rsidP="000078D9">
      <w:pPr>
        <w:pStyle w:val="TOC2"/>
        <w:tabs>
          <w:tab w:val="right" w:leader="dot" w:pos="8495"/>
        </w:tabs>
        <w:spacing w:line="240" w:lineRule="auto"/>
        <w:rPr>
          <w:del w:id="271" w:author="admin" w:date="2020-06-05T11:28:00Z"/>
          <w:rFonts w:ascii="等线" w:eastAsia="等线" w:hAnsi="等线"/>
          <w:smallCaps w:val="0"/>
          <w:noProof/>
          <w:sz w:val="21"/>
          <w:szCs w:val="22"/>
        </w:rPr>
      </w:pPr>
      <w:del w:id="272" w:author="admin" w:date="2020-06-05T11:28:00Z">
        <w:r w:rsidRPr="00CD4B09" w:rsidDel="00CD4B09">
          <w:rPr>
            <w:noProof/>
            <w:rPrChange w:id="273" w:author="admin" w:date="2020-06-05T11:28:00Z">
              <w:rPr>
                <w:rStyle w:val="a3"/>
                <w:smallCaps w:val="0"/>
              </w:rPr>
            </w:rPrChange>
          </w:rPr>
          <w:delText>5.4 hello</w:delText>
        </w:r>
        <w:r w:rsidRPr="00CD4B09" w:rsidDel="00CD4B09">
          <w:rPr>
            <w:rFonts w:hint="eastAsia"/>
            <w:noProof/>
            <w:rPrChange w:id="274" w:author="admin" w:date="2020-06-05T11:28:00Z">
              <w:rPr>
                <w:rStyle w:val="a3"/>
                <w:rFonts w:hint="eastAsia"/>
                <w:smallCaps w:val="0"/>
              </w:rPr>
            </w:rPrChange>
          </w:rPr>
          <w:delText>的虚拟地址空间</w:delText>
        </w:r>
        <w:r w:rsidDel="00CD4B09">
          <w:rPr>
            <w:noProof/>
          </w:rPr>
          <w:tab/>
          <w:delText>- 8 -</w:delText>
        </w:r>
      </w:del>
    </w:p>
    <w:p w14:paraId="68F67353" w14:textId="77777777" w:rsidR="000B6263" w:rsidDel="00CD4B09" w:rsidRDefault="000B6263" w:rsidP="000078D9">
      <w:pPr>
        <w:pStyle w:val="TOC2"/>
        <w:tabs>
          <w:tab w:val="right" w:leader="dot" w:pos="8495"/>
        </w:tabs>
        <w:spacing w:line="240" w:lineRule="auto"/>
        <w:rPr>
          <w:del w:id="275" w:author="admin" w:date="2020-06-05T11:28:00Z"/>
          <w:rFonts w:ascii="等线" w:eastAsia="等线" w:hAnsi="等线"/>
          <w:smallCaps w:val="0"/>
          <w:noProof/>
          <w:sz w:val="21"/>
          <w:szCs w:val="22"/>
        </w:rPr>
      </w:pPr>
      <w:del w:id="276" w:author="admin" w:date="2020-06-05T11:28:00Z">
        <w:r w:rsidRPr="00CD4B09" w:rsidDel="00CD4B09">
          <w:rPr>
            <w:noProof/>
            <w:rPrChange w:id="277" w:author="admin" w:date="2020-06-05T11:28:00Z">
              <w:rPr>
                <w:rStyle w:val="a3"/>
                <w:smallCaps w:val="0"/>
              </w:rPr>
            </w:rPrChange>
          </w:rPr>
          <w:delText xml:space="preserve">5.5 </w:delText>
        </w:r>
        <w:r w:rsidRPr="00CD4B09" w:rsidDel="00CD4B09">
          <w:rPr>
            <w:rFonts w:hint="eastAsia"/>
            <w:noProof/>
            <w:rPrChange w:id="278" w:author="admin" w:date="2020-06-05T11:28:00Z">
              <w:rPr>
                <w:rStyle w:val="a3"/>
                <w:rFonts w:hint="eastAsia"/>
                <w:smallCaps w:val="0"/>
              </w:rPr>
            </w:rPrChange>
          </w:rPr>
          <w:delText>链接的重定位过程分析</w:delText>
        </w:r>
        <w:r w:rsidDel="00CD4B09">
          <w:rPr>
            <w:noProof/>
          </w:rPr>
          <w:tab/>
          <w:delText>- 8 -</w:delText>
        </w:r>
      </w:del>
    </w:p>
    <w:p w14:paraId="51B31E54" w14:textId="77777777" w:rsidR="000B6263" w:rsidDel="00CD4B09" w:rsidRDefault="000B6263" w:rsidP="000078D9">
      <w:pPr>
        <w:pStyle w:val="TOC2"/>
        <w:tabs>
          <w:tab w:val="right" w:leader="dot" w:pos="8495"/>
        </w:tabs>
        <w:spacing w:line="240" w:lineRule="auto"/>
        <w:rPr>
          <w:del w:id="279" w:author="admin" w:date="2020-06-05T11:28:00Z"/>
          <w:rFonts w:ascii="等线" w:eastAsia="等线" w:hAnsi="等线"/>
          <w:smallCaps w:val="0"/>
          <w:noProof/>
          <w:sz w:val="21"/>
          <w:szCs w:val="22"/>
        </w:rPr>
      </w:pPr>
      <w:del w:id="280" w:author="admin" w:date="2020-06-05T11:28:00Z">
        <w:r w:rsidRPr="00CD4B09" w:rsidDel="00CD4B09">
          <w:rPr>
            <w:noProof/>
            <w:rPrChange w:id="281" w:author="admin" w:date="2020-06-05T11:28:00Z">
              <w:rPr>
                <w:rStyle w:val="a3"/>
                <w:smallCaps w:val="0"/>
              </w:rPr>
            </w:rPrChange>
          </w:rPr>
          <w:delText>5.6 hello</w:delText>
        </w:r>
        <w:r w:rsidRPr="00CD4B09" w:rsidDel="00CD4B09">
          <w:rPr>
            <w:rFonts w:hint="eastAsia"/>
            <w:noProof/>
            <w:rPrChange w:id="282" w:author="admin" w:date="2020-06-05T11:28:00Z">
              <w:rPr>
                <w:rStyle w:val="a3"/>
                <w:rFonts w:hint="eastAsia"/>
                <w:smallCaps w:val="0"/>
              </w:rPr>
            </w:rPrChange>
          </w:rPr>
          <w:delText>的执行流程</w:delText>
        </w:r>
        <w:r w:rsidDel="00CD4B09">
          <w:rPr>
            <w:noProof/>
          </w:rPr>
          <w:tab/>
          <w:delText>- 8 -</w:delText>
        </w:r>
      </w:del>
    </w:p>
    <w:p w14:paraId="5F9F5AEC" w14:textId="77777777" w:rsidR="000B6263" w:rsidDel="00CD4B09" w:rsidRDefault="000B6263" w:rsidP="000078D9">
      <w:pPr>
        <w:pStyle w:val="TOC2"/>
        <w:tabs>
          <w:tab w:val="right" w:leader="dot" w:pos="8495"/>
        </w:tabs>
        <w:spacing w:line="240" w:lineRule="auto"/>
        <w:rPr>
          <w:del w:id="283" w:author="admin" w:date="2020-06-05T11:28:00Z"/>
          <w:rFonts w:ascii="等线" w:eastAsia="等线" w:hAnsi="等线"/>
          <w:smallCaps w:val="0"/>
          <w:noProof/>
          <w:sz w:val="21"/>
          <w:szCs w:val="22"/>
        </w:rPr>
      </w:pPr>
      <w:del w:id="284" w:author="admin" w:date="2020-06-05T11:28:00Z">
        <w:r w:rsidRPr="00CD4B09" w:rsidDel="00CD4B09">
          <w:rPr>
            <w:noProof/>
            <w:rPrChange w:id="285" w:author="admin" w:date="2020-06-05T11:28:00Z">
              <w:rPr>
                <w:rStyle w:val="a3"/>
                <w:smallCaps w:val="0"/>
              </w:rPr>
            </w:rPrChange>
          </w:rPr>
          <w:delText>5.7 Hello</w:delText>
        </w:r>
        <w:r w:rsidRPr="00CD4B09" w:rsidDel="00CD4B09">
          <w:rPr>
            <w:rFonts w:hint="eastAsia"/>
            <w:noProof/>
            <w:rPrChange w:id="286" w:author="admin" w:date="2020-06-05T11:28:00Z">
              <w:rPr>
                <w:rStyle w:val="a3"/>
                <w:rFonts w:hint="eastAsia"/>
                <w:smallCaps w:val="0"/>
              </w:rPr>
            </w:rPrChange>
          </w:rPr>
          <w:delText>的动态链接分析</w:delText>
        </w:r>
        <w:r w:rsidDel="00CD4B09">
          <w:rPr>
            <w:noProof/>
          </w:rPr>
          <w:tab/>
          <w:delText>- 8 -</w:delText>
        </w:r>
      </w:del>
    </w:p>
    <w:p w14:paraId="7F700AD7" w14:textId="77777777" w:rsidR="000B6263" w:rsidDel="00CD4B09" w:rsidRDefault="000B6263" w:rsidP="000078D9">
      <w:pPr>
        <w:pStyle w:val="TOC2"/>
        <w:tabs>
          <w:tab w:val="right" w:leader="dot" w:pos="8495"/>
        </w:tabs>
        <w:spacing w:line="240" w:lineRule="auto"/>
        <w:rPr>
          <w:del w:id="287" w:author="admin" w:date="2020-06-05T11:28:00Z"/>
          <w:rFonts w:ascii="等线" w:eastAsia="等线" w:hAnsi="等线"/>
          <w:smallCaps w:val="0"/>
          <w:noProof/>
          <w:sz w:val="21"/>
          <w:szCs w:val="22"/>
        </w:rPr>
      </w:pPr>
      <w:del w:id="288" w:author="admin" w:date="2020-06-05T11:28:00Z">
        <w:r w:rsidRPr="00CD4B09" w:rsidDel="00CD4B09">
          <w:rPr>
            <w:noProof/>
            <w:rPrChange w:id="289" w:author="admin" w:date="2020-06-05T11:28:00Z">
              <w:rPr>
                <w:rStyle w:val="a3"/>
                <w:smallCaps w:val="0"/>
              </w:rPr>
            </w:rPrChange>
          </w:rPr>
          <w:delText xml:space="preserve">5.8 </w:delText>
        </w:r>
        <w:r w:rsidRPr="00CD4B09" w:rsidDel="00CD4B09">
          <w:rPr>
            <w:rFonts w:hint="eastAsia"/>
            <w:noProof/>
            <w:rPrChange w:id="290" w:author="admin" w:date="2020-06-05T11:28:00Z">
              <w:rPr>
                <w:rStyle w:val="a3"/>
                <w:rFonts w:hint="eastAsia"/>
                <w:smallCaps w:val="0"/>
              </w:rPr>
            </w:rPrChange>
          </w:rPr>
          <w:delText>本章小结</w:delText>
        </w:r>
        <w:r w:rsidDel="00CD4B09">
          <w:rPr>
            <w:noProof/>
          </w:rPr>
          <w:tab/>
          <w:delText>- 9 -</w:delText>
        </w:r>
      </w:del>
    </w:p>
    <w:p w14:paraId="085CC4A8" w14:textId="77777777" w:rsidR="000B6263" w:rsidDel="00CD4B09" w:rsidRDefault="000B6263" w:rsidP="000078D9">
      <w:pPr>
        <w:pStyle w:val="TOC1"/>
        <w:tabs>
          <w:tab w:val="right" w:leader="dot" w:pos="8495"/>
        </w:tabs>
        <w:spacing w:line="240" w:lineRule="auto"/>
        <w:rPr>
          <w:del w:id="291" w:author="admin" w:date="2020-06-05T11:28:00Z"/>
          <w:rFonts w:ascii="等线" w:eastAsia="等线" w:hAnsi="等线"/>
          <w:b w:val="0"/>
          <w:bCs w:val="0"/>
          <w:caps w:val="0"/>
          <w:noProof/>
          <w:sz w:val="21"/>
          <w:szCs w:val="22"/>
        </w:rPr>
      </w:pPr>
      <w:del w:id="292" w:author="admin" w:date="2020-06-05T11:28:00Z">
        <w:r w:rsidRPr="00CD4B09" w:rsidDel="00CD4B09">
          <w:rPr>
            <w:rFonts w:hint="eastAsia"/>
            <w:noProof/>
            <w:rPrChange w:id="293" w:author="admin" w:date="2020-06-05T11:28:00Z">
              <w:rPr>
                <w:rStyle w:val="a3"/>
                <w:rFonts w:hint="eastAsia"/>
                <w:b w:val="0"/>
                <w:bCs w:val="0"/>
                <w:caps w:val="0"/>
              </w:rPr>
            </w:rPrChange>
          </w:rPr>
          <w:delText>第</w:delText>
        </w:r>
        <w:r w:rsidRPr="00CD4B09" w:rsidDel="00CD4B09">
          <w:rPr>
            <w:noProof/>
            <w:rPrChange w:id="294" w:author="admin" w:date="2020-06-05T11:28:00Z">
              <w:rPr>
                <w:rStyle w:val="a3"/>
                <w:b w:val="0"/>
                <w:bCs w:val="0"/>
                <w:caps w:val="0"/>
              </w:rPr>
            </w:rPrChange>
          </w:rPr>
          <w:delText>6</w:delText>
        </w:r>
        <w:r w:rsidRPr="00CD4B09" w:rsidDel="00CD4B09">
          <w:rPr>
            <w:rFonts w:hint="eastAsia"/>
            <w:noProof/>
            <w:rPrChange w:id="295" w:author="admin" w:date="2020-06-05T11:28:00Z">
              <w:rPr>
                <w:rStyle w:val="a3"/>
                <w:rFonts w:hint="eastAsia"/>
                <w:b w:val="0"/>
                <w:bCs w:val="0"/>
                <w:caps w:val="0"/>
              </w:rPr>
            </w:rPrChange>
          </w:rPr>
          <w:delText>章</w:delText>
        </w:r>
        <w:r w:rsidRPr="00CD4B09" w:rsidDel="00CD4B09">
          <w:rPr>
            <w:noProof/>
            <w:rPrChange w:id="296" w:author="admin" w:date="2020-06-05T11:28:00Z">
              <w:rPr>
                <w:rStyle w:val="a3"/>
                <w:b w:val="0"/>
                <w:bCs w:val="0"/>
                <w:caps w:val="0"/>
              </w:rPr>
            </w:rPrChange>
          </w:rPr>
          <w:delText xml:space="preserve"> hello</w:delText>
        </w:r>
        <w:r w:rsidRPr="00CD4B09" w:rsidDel="00CD4B09">
          <w:rPr>
            <w:rFonts w:hint="eastAsia"/>
            <w:noProof/>
            <w:rPrChange w:id="297" w:author="admin" w:date="2020-06-05T11:28:00Z">
              <w:rPr>
                <w:rStyle w:val="a3"/>
                <w:rFonts w:hint="eastAsia"/>
                <w:b w:val="0"/>
                <w:bCs w:val="0"/>
                <w:caps w:val="0"/>
              </w:rPr>
            </w:rPrChange>
          </w:rPr>
          <w:delText>进程管理</w:delText>
        </w:r>
        <w:r w:rsidDel="00CD4B09">
          <w:rPr>
            <w:noProof/>
          </w:rPr>
          <w:tab/>
          <w:delText>- 10 -</w:delText>
        </w:r>
      </w:del>
    </w:p>
    <w:p w14:paraId="69F11FE5" w14:textId="77777777" w:rsidR="000B6263" w:rsidDel="00CD4B09" w:rsidRDefault="000B6263" w:rsidP="000078D9">
      <w:pPr>
        <w:pStyle w:val="TOC2"/>
        <w:tabs>
          <w:tab w:val="right" w:leader="dot" w:pos="8495"/>
        </w:tabs>
        <w:spacing w:line="240" w:lineRule="auto"/>
        <w:rPr>
          <w:del w:id="298" w:author="admin" w:date="2020-06-05T11:28:00Z"/>
          <w:rFonts w:ascii="等线" w:eastAsia="等线" w:hAnsi="等线"/>
          <w:smallCaps w:val="0"/>
          <w:noProof/>
          <w:sz w:val="21"/>
          <w:szCs w:val="22"/>
        </w:rPr>
      </w:pPr>
      <w:del w:id="299" w:author="admin" w:date="2020-06-05T11:28:00Z">
        <w:r w:rsidRPr="00CD4B09" w:rsidDel="00CD4B09">
          <w:rPr>
            <w:noProof/>
            <w:rPrChange w:id="300" w:author="admin" w:date="2020-06-05T11:28:00Z">
              <w:rPr>
                <w:rStyle w:val="a3"/>
                <w:smallCaps w:val="0"/>
              </w:rPr>
            </w:rPrChange>
          </w:rPr>
          <w:delText xml:space="preserve">6.1 </w:delText>
        </w:r>
        <w:r w:rsidRPr="00CD4B09" w:rsidDel="00CD4B09">
          <w:rPr>
            <w:rFonts w:hint="eastAsia"/>
            <w:noProof/>
            <w:rPrChange w:id="301" w:author="admin" w:date="2020-06-05T11:28:00Z">
              <w:rPr>
                <w:rStyle w:val="a3"/>
                <w:rFonts w:hint="eastAsia"/>
                <w:smallCaps w:val="0"/>
              </w:rPr>
            </w:rPrChange>
          </w:rPr>
          <w:delText>进程的概念与作用</w:delText>
        </w:r>
        <w:r w:rsidDel="00CD4B09">
          <w:rPr>
            <w:noProof/>
          </w:rPr>
          <w:tab/>
          <w:delText>- 10 -</w:delText>
        </w:r>
      </w:del>
    </w:p>
    <w:p w14:paraId="62617D3D" w14:textId="77777777" w:rsidR="000B6263" w:rsidDel="00CD4B09" w:rsidRDefault="000B6263" w:rsidP="000078D9">
      <w:pPr>
        <w:pStyle w:val="TOC2"/>
        <w:tabs>
          <w:tab w:val="right" w:leader="dot" w:pos="8495"/>
        </w:tabs>
        <w:spacing w:line="240" w:lineRule="auto"/>
        <w:rPr>
          <w:del w:id="302" w:author="admin" w:date="2020-06-05T11:28:00Z"/>
          <w:rFonts w:ascii="等线" w:eastAsia="等线" w:hAnsi="等线"/>
          <w:smallCaps w:val="0"/>
          <w:noProof/>
          <w:sz w:val="21"/>
          <w:szCs w:val="22"/>
        </w:rPr>
      </w:pPr>
      <w:del w:id="303" w:author="admin" w:date="2020-06-05T11:28:00Z">
        <w:r w:rsidRPr="00CD4B09" w:rsidDel="00CD4B09">
          <w:rPr>
            <w:noProof/>
            <w:rPrChange w:id="304" w:author="admin" w:date="2020-06-05T11:28:00Z">
              <w:rPr>
                <w:rStyle w:val="a3"/>
                <w:smallCaps w:val="0"/>
              </w:rPr>
            </w:rPrChange>
          </w:rPr>
          <w:delText xml:space="preserve">6.2 </w:delText>
        </w:r>
        <w:r w:rsidRPr="00CD4B09" w:rsidDel="00CD4B09">
          <w:rPr>
            <w:rFonts w:hint="eastAsia"/>
            <w:noProof/>
            <w:rPrChange w:id="305" w:author="admin" w:date="2020-06-05T11:28:00Z">
              <w:rPr>
                <w:rStyle w:val="a3"/>
                <w:rFonts w:hint="eastAsia"/>
                <w:smallCaps w:val="0"/>
              </w:rPr>
            </w:rPrChange>
          </w:rPr>
          <w:delText>简述壳</w:delText>
        </w:r>
        <w:r w:rsidRPr="00CD4B09" w:rsidDel="00CD4B09">
          <w:rPr>
            <w:noProof/>
            <w:rPrChange w:id="306" w:author="admin" w:date="2020-06-05T11:28:00Z">
              <w:rPr>
                <w:rStyle w:val="a3"/>
                <w:smallCaps w:val="0"/>
              </w:rPr>
            </w:rPrChange>
          </w:rPr>
          <w:delText>Shell-bash</w:delText>
        </w:r>
        <w:r w:rsidRPr="00CD4B09" w:rsidDel="00CD4B09">
          <w:rPr>
            <w:rFonts w:hint="eastAsia"/>
            <w:noProof/>
            <w:rPrChange w:id="307" w:author="admin" w:date="2020-06-05T11:28:00Z">
              <w:rPr>
                <w:rStyle w:val="a3"/>
                <w:rFonts w:hint="eastAsia"/>
                <w:smallCaps w:val="0"/>
              </w:rPr>
            </w:rPrChange>
          </w:rPr>
          <w:delText>的作用与处理流程</w:delText>
        </w:r>
        <w:r w:rsidDel="00CD4B09">
          <w:rPr>
            <w:noProof/>
          </w:rPr>
          <w:tab/>
          <w:delText>- 10 -</w:delText>
        </w:r>
      </w:del>
    </w:p>
    <w:p w14:paraId="510E8053" w14:textId="77777777" w:rsidR="000B6263" w:rsidDel="00CD4B09" w:rsidRDefault="000B6263" w:rsidP="000078D9">
      <w:pPr>
        <w:pStyle w:val="TOC2"/>
        <w:tabs>
          <w:tab w:val="right" w:leader="dot" w:pos="8495"/>
        </w:tabs>
        <w:spacing w:line="240" w:lineRule="auto"/>
        <w:rPr>
          <w:del w:id="308" w:author="admin" w:date="2020-06-05T11:28:00Z"/>
          <w:rFonts w:ascii="等线" w:eastAsia="等线" w:hAnsi="等线"/>
          <w:smallCaps w:val="0"/>
          <w:noProof/>
          <w:sz w:val="21"/>
          <w:szCs w:val="22"/>
        </w:rPr>
      </w:pPr>
      <w:del w:id="309" w:author="admin" w:date="2020-06-05T11:28:00Z">
        <w:r w:rsidRPr="00CD4B09" w:rsidDel="00CD4B09">
          <w:rPr>
            <w:noProof/>
            <w:rPrChange w:id="310" w:author="admin" w:date="2020-06-05T11:28:00Z">
              <w:rPr>
                <w:rStyle w:val="a3"/>
                <w:smallCaps w:val="0"/>
              </w:rPr>
            </w:rPrChange>
          </w:rPr>
          <w:delText>6.3 Hello</w:delText>
        </w:r>
        <w:r w:rsidRPr="00CD4B09" w:rsidDel="00CD4B09">
          <w:rPr>
            <w:rFonts w:hint="eastAsia"/>
            <w:noProof/>
            <w:rPrChange w:id="311" w:author="admin" w:date="2020-06-05T11:28:00Z">
              <w:rPr>
                <w:rStyle w:val="a3"/>
                <w:rFonts w:hint="eastAsia"/>
                <w:smallCaps w:val="0"/>
              </w:rPr>
            </w:rPrChange>
          </w:rPr>
          <w:delText>的</w:delText>
        </w:r>
        <w:r w:rsidRPr="00CD4B09" w:rsidDel="00CD4B09">
          <w:rPr>
            <w:noProof/>
            <w:rPrChange w:id="312" w:author="admin" w:date="2020-06-05T11:28:00Z">
              <w:rPr>
                <w:rStyle w:val="a3"/>
                <w:smallCaps w:val="0"/>
              </w:rPr>
            </w:rPrChange>
          </w:rPr>
          <w:delText>fork</w:delText>
        </w:r>
        <w:r w:rsidRPr="00CD4B09" w:rsidDel="00CD4B09">
          <w:rPr>
            <w:rFonts w:hint="eastAsia"/>
            <w:noProof/>
            <w:rPrChange w:id="313" w:author="admin" w:date="2020-06-05T11:28:00Z">
              <w:rPr>
                <w:rStyle w:val="a3"/>
                <w:rFonts w:hint="eastAsia"/>
                <w:smallCaps w:val="0"/>
              </w:rPr>
            </w:rPrChange>
          </w:rPr>
          <w:delText>进程创建过程</w:delText>
        </w:r>
        <w:r w:rsidDel="00CD4B09">
          <w:rPr>
            <w:noProof/>
          </w:rPr>
          <w:tab/>
          <w:delText>- 10 -</w:delText>
        </w:r>
      </w:del>
    </w:p>
    <w:p w14:paraId="345DD0F6" w14:textId="77777777" w:rsidR="000B6263" w:rsidDel="00CD4B09" w:rsidRDefault="000B6263" w:rsidP="000078D9">
      <w:pPr>
        <w:pStyle w:val="TOC2"/>
        <w:tabs>
          <w:tab w:val="right" w:leader="dot" w:pos="8495"/>
        </w:tabs>
        <w:spacing w:line="240" w:lineRule="auto"/>
        <w:rPr>
          <w:del w:id="314" w:author="admin" w:date="2020-06-05T11:28:00Z"/>
          <w:rFonts w:ascii="等线" w:eastAsia="等线" w:hAnsi="等线"/>
          <w:smallCaps w:val="0"/>
          <w:noProof/>
          <w:sz w:val="21"/>
          <w:szCs w:val="22"/>
        </w:rPr>
      </w:pPr>
      <w:del w:id="315" w:author="admin" w:date="2020-06-05T11:28:00Z">
        <w:r w:rsidRPr="00CD4B09" w:rsidDel="00CD4B09">
          <w:rPr>
            <w:noProof/>
            <w:rPrChange w:id="316" w:author="admin" w:date="2020-06-05T11:28:00Z">
              <w:rPr>
                <w:rStyle w:val="a3"/>
                <w:smallCaps w:val="0"/>
              </w:rPr>
            </w:rPrChange>
          </w:rPr>
          <w:delText>6.4 Hello</w:delText>
        </w:r>
        <w:r w:rsidRPr="00CD4B09" w:rsidDel="00CD4B09">
          <w:rPr>
            <w:rFonts w:hint="eastAsia"/>
            <w:noProof/>
            <w:rPrChange w:id="317" w:author="admin" w:date="2020-06-05T11:28:00Z">
              <w:rPr>
                <w:rStyle w:val="a3"/>
                <w:rFonts w:hint="eastAsia"/>
                <w:smallCaps w:val="0"/>
              </w:rPr>
            </w:rPrChange>
          </w:rPr>
          <w:delText>的</w:delText>
        </w:r>
        <w:r w:rsidRPr="00CD4B09" w:rsidDel="00CD4B09">
          <w:rPr>
            <w:noProof/>
            <w:rPrChange w:id="318" w:author="admin" w:date="2020-06-05T11:28:00Z">
              <w:rPr>
                <w:rStyle w:val="a3"/>
                <w:smallCaps w:val="0"/>
              </w:rPr>
            </w:rPrChange>
          </w:rPr>
          <w:delText>execve</w:delText>
        </w:r>
        <w:r w:rsidRPr="00CD4B09" w:rsidDel="00CD4B09">
          <w:rPr>
            <w:rFonts w:hint="eastAsia"/>
            <w:noProof/>
            <w:rPrChange w:id="319" w:author="admin" w:date="2020-06-05T11:28:00Z">
              <w:rPr>
                <w:rStyle w:val="a3"/>
                <w:rFonts w:hint="eastAsia"/>
                <w:smallCaps w:val="0"/>
              </w:rPr>
            </w:rPrChange>
          </w:rPr>
          <w:delText>过程</w:delText>
        </w:r>
        <w:r w:rsidDel="00CD4B09">
          <w:rPr>
            <w:noProof/>
          </w:rPr>
          <w:tab/>
          <w:delText>- 10 -</w:delText>
        </w:r>
      </w:del>
    </w:p>
    <w:p w14:paraId="0E263AEC" w14:textId="77777777" w:rsidR="000B6263" w:rsidDel="00CD4B09" w:rsidRDefault="000B6263" w:rsidP="000078D9">
      <w:pPr>
        <w:pStyle w:val="TOC2"/>
        <w:tabs>
          <w:tab w:val="right" w:leader="dot" w:pos="8495"/>
        </w:tabs>
        <w:spacing w:line="240" w:lineRule="auto"/>
        <w:rPr>
          <w:del w:id="320" w:author="admin" w:date="2020-06-05T11:28:00Z"/>
          <w:rFonts w:ascii="等线" w:eastAsia="等线" w:hAnsi="等线"/>
          <w:smallCaps w:val="0"/>
          <w:noProof/>
          <w:sz w:val="21"/>
          <w:szCs w:val="22"/>
        </w:rPr>
      </w:pPr>
      <w:del w:id="321" w:author="admin" w:date="2020-06-05T11:28:00Z">
        <w:r w:rsidRPr="00CD4B09" w:rsidDel="00CD4B09">
          <w:rPr>
            <w:noProof/>
            <w:rPrChange w:id="322" w:author="admin" w:date="2020-06-05T11:28:00Z">
              <w:rPr>
                <w:rStyle w:val="a3"/>
                <w:smallCaps w:val="0"/>
              </w:rPr>
            </w:rPrChange>
          </w:rPr>
          <w:delText>6.5 Hello</w:delText>
        </w:r>
        <w:r w:rsidRPr="00CD4B09" w:rsidDel="00CD4B09">
          <w:rPr>
            <w:rFonts w:hint="eastAsia"/>
            <w:noProof/>
            <w:rPrChange w:id="323" w:author="admin" w:date="2020-06-05T11:28:00Z">
              <w:rPr>
                <w:rStyle w:val="a3"/>
                <w:rFonts w:hint="eastAsia"/>
                <w:smallCaps w:val="0"/>
              </w:rPr>
            </w:rPrChange>
          </w:rPr>
          <w:delText>的进程执行</w:delText>
        </w:r>
        <w:r w:rsidDel="00CD4B09">
          <w:rPr>
            <w:noProof/>
          </w:rPr>
          <w:tab/>
          <w:delText>- 10 -</w:delText>
        </w:r>
      </w:del>
    </w:p>
    <w:p w14:paraId="6BAF2322" w14:textId="77777777" w:rsidR="000B6263" w:rsidDel="00CD4B09" w:rsidRDefault="000B6263" w:rsidP="000078D9">
      <w:pPr>
        <w:pStyle w:val="TOC2"/>
        <w:tabs>
          <w:tab w:val="right" w:leader="dot" w:pos="8495"/>
        </w:tabs>
        <w:spacing w:line="240" w:lineRule="auto"/>
        <w:rPr>
          <w:del w:id="324" w:author="admin" w:date="2020-06-05T11:28:00Z"/>
          <w:rFonts w:ascii="等线" w:eastAsia="等线" w:hAnsi="等线"/>
          <w:smallCaps w:val="0"/>
          <w:noProof/>
          <w:sz w:val="21"/>
          <w:szCs w:val="22"/>
        </w:rPr>
      </w:pPr>
      <w:del w:id="325" w:author="admin" w:date="2020-06-05T11:28:00Z">
        <w:r w:rsidRPr="00CD4B09" w:rsidDel="00CD4B09">
          <w:rPr>
            <w:noProof/>
            <w:rPrChange w:id="326" w:author="admin" w:date="2020-06-05T11:28:00Z">
              <w:rPr>
                <w:rStyle w:val="a3"/>
                <w:smallCaps w:val="0"/>
              </w:rPr>
            </w:rPrChange>
          </w:rPr>
          <w:delText>6.6 hello</w:delText>
        </w:r>
        <w:r w:rsidRPr="00CD4B09" w:rsidDel="00CD4B09">
          <w:rPr>
            <w:rFonts w:hint="eastAsia"/>
            <w:noProof/>
            <w:rPrChange w:id="327" w:author="admin" w:date="2020-06-05T11:28:00Z">
              <w:rPr>
                <w:rStyle w:val="a3"/>
                <w:rFonts w:hint="eastAsia"/>
                <w:smallCaps w:val="0"/>
              </w:rPr>
            </w:rPrChange>
          </w:rPr>
          <w:delText>的异常与信号处理</w:delText>
        </w:r>
        <w:r w:rsidDel="00CD4B09">
          <w:rPr>
            <w:noProof/>
          </w:rPr>
          <w:tab/>
          <w:delText>- 10 -</w:delText>
        </w:r>
      </w:del>
    </w:p>
    <w:p w14:paraId="38E3C06B" w14:textId="77777777" w:rsidR="000B6263" w:rsidDel="00CD4B09" w:rsidRDefault="000B6263" w:rsidP="000078D9">
      <w:pPr>
        <w:pStyle w:val="TOC2"/>
        <w:tabs>
          <w:tab w:val="right" w:leader="dot" w:pos="8495"/>
        </w:tabs>
        <w:spacing w:line="240" w:lineRule="auto"/>
        <w:rPr>
          <w:del w:id="328" w:author="admin" w:date="2020-06-05T11:28:00Z"/>
          <w:rFonts w:ascii="等线" w:eastAsia="等线" w:hAnsi="等线"/>
          <w:smallCaps w:val="0"/>
          <w:noProof/>
          <w:sz w:val="21"/>
          <w:szCs w:val="22"/>
        </w:rPr>
      </w:pPr>
      <w:del w:id="329" w:author="admin" w:date="2020-06-05T11:28:00Z">
        <w:r w:rsidRPr="00CD4B09" w:rsidDel="00CD4B09">
          <w:rPr>
            <w:noProof/>
            <w:rPrChange w:id="330" w:author="admin" w:date="2020-06-05T11:28:00Z">
              <w:rPr>
                <w:rStyle w:val="a3"/>
                <w:smallCaps w:val="0"/>
              </w:rPr>
            </w:rPrChange>
          </w:rPr>
          <w:delText>6.7</w:delText>
        </w:r>
        <w:r w:rsidRPr="00CD4B09" w:rsidDel="00CD4B09">
          <w:rPr>
            <w:rFonts w:hint="eastAsia"/>
            <w:noProof/>
            <w:rPrChange w:id="331" w:author="admin" w:date="2020-06-05T11:28:00Z">
              <w:rPr>
                <w:rStyle w:val="a3"/>
                <w:rFonts w:hint="eastAsia"/>
                <w:smallCaps w:val="0"/>
              </w:rPr>
            </w:rPrChange>
          </w:rPr>
          <w:delText>本章小结</w:delText>
        </w:r>
        <w:r w:rsidDel="00CD4B09">
          <w:rPr>
            <w:noProof/>
          </w:rPr>
          <w:tab/>
          <w:delText>- 10 -</w:delText>
        </w:r>
      </w:del>
    </w:p>
    <w:p w14:paraId="1459A676" w14:textId="77777777" w:rsidR="000B6263" w:rsidDel="00CD4B09" w:rsidRDefault="000B6263" w:rsidP="000078D9">
      <w:pPr>
        <w:pStyle w:val="TOC1"/>
        <w:tabs>
          <w:tab w:val="right" w:leader="dot" w:pos="8495"/>
        </w:tabs>
        <w:spacing w:line="240" w:lineRule="auto"/>
        <w:rPr>
          <w:del w:id="332" w:author="admin" w:date="2020-06-05T11:28:00Z"/>
          <w:rFonts w:ascii="等线" w:eastAsia="等线" w:hAnsi="等线"/>
          <w:b w:val="0"/>
          <w:bCs w:val="0"/>
          <w:caps w:val="0"/>
          <w:noProof/>
          <w:sz w:val="21"/>
          <w:szCs w:val="22"/>
        </w:rPr>
      </w:pPr>
      <w:del w:id="333" w:author="admin" w:date="2020-06-05T11:28:00Z">
        <w:r w:rsidRPr="00CD4B09" w:rsidDel="00CD4B09">
          <w:rPr>
            <w:rFonts w:hint="eastAsia"/>
            <w:noProof/>
            <w:rPrChange w:id="334" w:author="admin" w:date="2020-06-05T11:28:00Z">
              <w:rPr>
                <w:rStyle w:val="a3"/>
                <w:rFonts w:hint="eastAsia"/>
                <w:b w:val="0"/>
                <w:bCs w:val="0"/>
                <w:caps w:val="0"/>
              </w:rPr>
            </w:rPrChange>
          </w:rPr>
          <w:delText>第</w:delText>
        </w:r>
        <w:r w:rsidRPr="00CD4B09" w:rsidDel="00CD4B09">
          <w:rPr>
            <w:noProof/>
            <w:rPrChange w:id="335" w:author="admin" w:date="2020-06-05T11:28:00Z">
              <w:rPr>
                <w:rStyle w:val="a3"/>
                <w:b w:val="0"/>
                <w:bCs w:val="0"/>
                <w:caps w:val="0"/>
              </w:rPr>
            </w:rPrChange>
          </w:rPr>
          <w:delText>7</w:delText>
        </w:r>
        <w:r w:rsidRPr="00CD4B09" w:rsidDel="00CD4B09">
          <w:rPr>
            <w:rFonts w:hint="eastAsia"/>
            <w:noProof/>
            <w:rPrChange w:id="336" w:author="admin" w:date="2020-06-05T11:28:00Z">
              <w:rPr>
                <w:rStyle w:val="a3"/>
                <w:rFonts w:hint="eastAsia"/>
                <w:b w:val="0"/>
                <w:bCs w:val="0"/>
                <w:caps w:val="0"/>
              </w:rPr>
            </w:rPrChange>
          </w:rPr>
          <w:delText>章</w:delText>
        </w:r>
        <w:r w:rsidRPr="00CD4B09" w:rsidDel="00CD4B09">
          <w:rPr>
            <w:noProof/>
            <w:rPrChange w:id="337" w:author="admin" w:date="2020-06-05T11:28:00Z">
              <w:rPr>
                <w:rStyle w:val="a3"/>
                <w:b w:val="0"/>
                <w:bCs w:val="0"/>
                <w:caps w:val="0"/>
              </w:rPr>
            </w:rPrChange>
          </w:rPr>
          <w:delText xml:space="preserve"> hello</w:delText>
        </w:r>
        <w:r w:rsidRPr="00CD4B09" w:rsidDel="00CD4B09">
          <w:rPr>
            <w:rFonts w:hint="eastAsia"/>
            <w:noProof/>
            <w:rPrChange w:id="338" w:author="admin" w:date="2020-06-05T11:28:00Z">
              <w:rPr>
                <w:rStyle w:val="a3"/>
                <w:rFonts w:hint="eastAsia"/>
                <w:b w:val="0"/>
                <w:bCs w:val="0"/>
                <w:caps w:val="0"/>
              </w:rPr>
            </w:rPrChange>
          </w:rPr>
          <w:delText>的存储管理</w:delText>
        </w:r>
        <w:r w:rsidDel="00CD4B09">
          <w:rPr>
            <w:noProof/>
          </w:rPr>
          <w:tab/>
          <w:delText>- 11 -</w:delText>
        </w:r>
      </w:del>
    </w:p>
    <w:p w14:paraId="4E53AB52" w14:textId="77777777" w:rsidR="000B6263" w:rsidDel="00CD4B09" w:rsidRDefault="000B6263" w:rsidP="000078D9">
      <w:pPr>
        <w:pStyle w:val="TOC2"/>
        <w:tabs>
          <w:tab w:val="right" w:leader="dot" w:pos="8495"/>
        </w:tabs>
        <w:spacing w:line="240" w:lineRule="auto"/>
        <w:rPr>
          <w:del w:id="339" w:author="admin" w:date="2020-06-05T11:28:00Z"/>
          <w:rFonts w:ascii="等线" w:eastAsia="等线" w:hAnsi="等线"/>
          <w:smallCaps w:val="0"/>
          <w:noProof/>
          <w:sz w:val="21"/>
          <w:szCs w:val="22"/>
        </w:rPr>
      </w:pPr>
      <w:del w:id="340" w:author="admin" w:date="2020-06-05T11:28:00Z">
        <w:r w:rsidRPr="00CD4B09" w:rsidDel="00CD4B09">
          <w:rPr>
            <w:noProof/>
            <w:rPrChange w:id="341" w:author="admin" w:date="2020-06-05T11:28:00Z">
              <w:rPr>
                <w:rStyle w:val="a3"/>
                <w:smallCaps w:val="0"/>
              </w:rPr>
            </w:rPrChange>
          </w:rPr>
          <w:delText>7.1 hello</w:delText>
        </w:r>
        <w:r w:rsidRPr="00CD4B09" w:rsidDel="00CD4B09">
          <w:rPr>
            <w:rFonts w:hint="eastAsia"/>
            <w:noProof/>
            <w:rPrChange w:id="342" w:author="admin" w:date="2020-06-05T11:28:00Z">
              <w:rPr>
                <w:rStyle w:val="a3"/>
                <w:rFonts w:hint="eastAsia"/>
                <w:smallCaps w:val="0"/>
              </w:rPr>
            </w:rPrChange>
          </w:rPr>
          <w:delText>的存储器地址空间</w:delText>
        </w:r>
        <w:r w:rsidDel="00CD4B09">
          <w:rPr>
            <w:noProof/>
          </w:rPr>
          <w:tab/>
          <w:delText>- 11 -</w:delText>
        </w:r>
      </w:del>
    </w:p>
    <w:p w14:paraId="7AE05A4D" w14:textId="77777777" w:rsidR="000B6263" w:rsidDel="00CD4B09" w:rsidRDefault="000B6263" w:rsidP="000078D9">
      <w:pPr>
        <w:pStyle w:val="TOC2"/>
        <w:tabs>
          <w:tab w:val="right" w:leader="dot" w:pos="8495"/>
        </w:tabs>
        <w:spacing w:line="240" w:lineRule="auto"/>
        <w:rPr>
          <w:del w:id="343" w:author="admin" w:date="2020-06-05T11:28:00Z"/>
          <w:rFonts w:ascii="等线" w:eastAsia="等线" w:hAnsi="等线"/>
          <w:smallCaps w:val="0"/>
          <w:noProof/>
          <w:sz w:val="21"/>
          <w:szCs w:val="22"/>
        </w:rPr>
      </w:pPr>
      <w:del w:id="344" w:author="admin" w:date="2020-06-05T11:28:00Z">
        <w:r w:rsidRPr="00CD4B09" w:rsidDel="00CD4B09">
          <w:rPr>
            <w:noProof/>
            <w:rPrChange w:id="345" w:author="admin" w:date="2020-06-05T11:28:00Z">
              <w:rPr>
                <w:rStyle w:val="a3"/>
                <w:smallCaps w:val="0"/>
              </w:rPr>
            </w:rPrChange>
          </w:rPr>
          <w:delText>7.2 Intel</w:delText>
        </w:r>
        <w:r w:rsidRPr="00CD4B09" w:rsidDel="00CD4B09">
          <w:rPr>
            <w:rFonts w:hint="eastAsia"/>
            <w:noProof/>
            <w:rPrChange w:id="346" w:author="admin" w:date="2020-06-05T11:28:00Z">
              <w:rPr>
                <w:rStyle w:val="a3"/>
                <w:rFonts w:hint="eastAsia"/>
                <w:smallCaps w:val="0"/>
              </w:rPr>
            </w:rPrChange>
          </w:rPr>
          <w:delText>逻辑地址到线性地址的变换</w:delText>
        </w:r>
        <w:r w:rsidRPr="00CD4B09" w:rsidDel="00CD4B09">
          <w:rPr>
            <w:noProof/>
            <w:rPrChange w:id="347" w:author="admin" w:date="2020-06-05T11:28:00Z">
              <w:rPr>
                <w:rStyle w:val="a3"/>
                <w:smallCaps w:val="0"/>
              </w:rPr>
            </w:rPrChange>
          </w:rPr>
          <w:delText>-</w:delText>
        </w:r>
        <w:r w:rsidRPr="00CD4B09" w:rsidDel="00CD4B09">
          <w:rPr>
            <w:rFonts w:hint="eastAsia"/>
            <w:noProof/>
            <w:rPrChange w:id="348" w:author="admin" w:date="2020-06-05T11:28:00Z">
              <w:rPr>
                <w:rStyle w:val="a3"/>
                <w:rFonts w:hint="eastAsia"/>
                <w:smallCaps w:val="0"/>
              </w:rPr>
            </w:rPrChange>
          </w:rPr>
          <w:delText>段式管理</w:delText>
        </w:r>
        <w:r w:rsidDel="00CD4B09">
          <w:rPr>
            <w:noProof/>
          </w:rPr>
          <w:tab/>
          <w:delText>- 11 -</w:delText>
        </w:r>
      </w:del>
    </w:p>
    <w:p w14:paraId="0BF5434C" w14:textId="77777777" w:rsidR="000B6263" w:rsidDel="00CD4B09" w:rsidRDefault="000B6263" w:rsidP="000078D9">
      <w:pPr>
        <w:pStyle w:val="TOC2"/>
        <w:tabs>
          <w:tab w:val="right" w:leader="dot" w:pos="8495"/>
        </w:tabs>
        <w:spacing w:line="240" w:lineRule="auto"/>
        <w:rPr>
          <w:del w:id="349" w:author="admin" w:date="2020-06-05T11:28:00Z"/>
          <w:rFonts w:ascii="等线" w:eastAsia="等线" w:hAnsi="等线"/>
          <w:smallCaps w:val="0"/>
          <w:noProof/>
          <w:sz w:val="21"/>
          <w:szCs w:val="22"/>
        </w:rPr>
      </w:pPr>
      <w:del w:id="350" w:author="admin" w:date="2020-06-05T11:28:00Z">
        <w:r w:rsidRPr="00CD4B09" w:rsidDel="00CD4B09">
          <w:rPr>
            <w:noProof/>
            <w:rPrChange w:id="351" w:author="admin" w:date="2020-06-05T11:28:00Z">
              <w:rPr>
                <w:rStyle w:val="a3"/>
                <w:smallCaps w:val="0"/>
              </w:rPr>
            </w:rPrChange>
          </w:rPr>
          <w:delText>7.3 Hello</w:delText>
        </w:r>
        <w:r w:rsidRPr="00CD4B09" w:rsidDel="00CD4B09">
          <w:rPr>
            <w:rFonts w:hint="eastAsia"/>
            <w:noProof/>
            <w:rPrChange w:id="352" w:author="admin" w:date="2020-06-05T11:28:00Z">
              <w:rPr>
                <w:rStyle w:val="a3"/>
                <w:rFonts w:hint="eastAsia"/>
                <w:smallCaps w:val="0"/>
              </w:rPr>
            </w:rPrChange>
          </w:rPr>
          <w:delText>的线性地址到物理地址的变换</w:delText>
        </w:r>
        <w:r w:rsidRPr="00CD4B09" w:rsidDel="00CD4B09">
          <w:rPr>
            <w:noProof/>
            <w:rPrChange w:id="353" w:author="admin" w:date="2020-06-05T11:28:00Z">
              <w:rPr>
                <w:rStyle w:val="a3"/>
                <w:smallCaps w:val="0"/>
              </w:rPr>
            </w:rPrChange>
          </w:rPr>
          <w:delText>-</w:delText>
        </w:r>
        <w:r w:rsidRPr="00CD4B09" w:rsidDel="00CD4B09">
          <w:rPr>
            <w:rFonts w:hint="eastAsia"/>
            <w:noProof/>
            <w:rPrChange w:id="354" w:author="admin" w:date="2020-06-05T11:28:00Z">
              <w:rPr>
                <w:rStyle w:val="a3"/>
                <w:rFonts w:hint="eastAsia"/>
                <w:smallCaps w:val="0"/>
              </w:rPr>
            </w:rPrChange>
          </w:rPr>
          <w:delText>页式管理</w:delText>
        </w:r>
        <w:r w:rsidDel="00CD4B09">
          <w:rPr>
            <w:noProof/>
          </w:rPr>
          <w:tab/>
          <w:delText>- 11 -</w:delText>
        </w:r>
      </w:del>
    </w:p>
    <w:p w14:paraId="5B236FE2" w14:textId="77777777" w:rsidR="000B6263" w:rsidDel="00CD4B09" w:rsidRDefault="000B6263" w:rsidP="000078D9">
      <w:pPr>
        <w:pStyle w:val="TOC2"/>
        <w:tabs>
          <w:tab w:val="right" w:leader="dot" w:pos="8495"/>
        </w:tabs>
        <w:spacing w:line="240" w:lineRule="auto"/>
        <w:rPr>
          <w:del w:id="355" w:author="admin" w:date="2020-06-05T11:28:00Z"/>
          <w:rFonts w:ascii="等线" w:eastAsia="等线" w:hAnsi="等线"/>
          <w:smallCaps w:val="0"/>
          <w:noProof/>
          <w:sz w:val="21"/>
          <w:szCs w:val="22"/>
        </w:rPr>
      </w:pPr>
      <w:del w:id="356" w:author="admin" w:date="2020-06-05T11:28:00Z">
        <w:r w:rsidRPr="00CD4B09" w:rsidDel="00CD4B09">
          <w:rPr>
            <w:noProof/>
            <w:rPrChange w:id="357" w:author="admin" w:date="2020-06-05T11:28:00Z">
              <w:rPr>
                <w:rStyle w:val="a3"/>
                <w:smallCaps w:val="0"/>
              </w:rPr>
            </w:rPrChange>
          </w:rPr>
          <w:delText>7.4 TLB</w:delText>
        </w:r>
        <w:r w:rsidRPr="00CD4B09" w:rsidDel="00CD4B09">
          <w:rPr>
            <w:rFonts w:hint="eastAsia"/>
            <w:noProof/>
            <w:rPrChange w:id="358" w:author="admin" w:date="2020-06-05T11:28:00Z">
              <w:rPr>
                <w:rStyle w:val="a3"/>
                <w:rFonts w:hint="eastAsia"/>
                <w:smallCaps w:val="0"/>
              </w:rPr>
            </w:rPrChange>
          </w:rPr>
          <w:delText>与四级页表支持下的</w:delText>
        </w:r>
        <w:r w:rsidRPr="00CD4B09" w:rsidDel="00CD4B09">
          <w:rPr>
            <w:noProof/>
            <w:rPrChange w:id="359" w:author="admin" w:date="2020-06-05T11:28:00Z">
              <w:rPr>
                <w:rStyle w:val="a3"/>
                <w:smallCaps w:val="0"/>
              </w:rPr>
            </w:rPrChange>
          </w:rPr>
          <w:delText>VA</w:delText>
        </w:r>
        <w:r w:rsidRPr="00CD4B09" w:rsidDel="00CD4B09">
          <w:rPr>
            <w:rFonts w:hint="eastAsia"/>
            <w:noProof/>
            <w:rPrChange w:id="360" w:author="admin" w:date="2020-06-05T11:28:00Z">
              <w:rPr>
                <w:rStyle w:val="a3"/>
                <w:rFonts w:hint="eastAsia"/>
                <w:smallCaps w:val="0"/>
              </w:rPr>
            </w:rPrChange>
          </w:rPr>
          <w:delText>到</w:delText>
        </w:r>
        <w:r w:rsidRPr="00CD4B09" w:rsidDel="00CD4B09">
          <w:rPr>
            <w:noProof/>
            <w:rPrChange w:id="361" w:author="admin" w:date="2020-06-05T11:28:00Z">
              <w:rPr>
                <w:rStyle w:val="a3"/>
                <w:smallCaps w:val="0"/>
              </w:rPr>
            </w:rPrChange>
          </w:rPr>
          <w:delText>PA</w:delText>
        </w:r>
        <w:r w:rsidRPr="00CD4B09" w:rsidDel="00CD4B09">
          <w:rPr>
            <w:rFonts w:hint="eastAsia"/>
            <w:noProof/>
            <w:rPrChange w:id="362" w:author="admin" w:date="2020-06-05T11:28:00Z">
              <w:rPr>
                <w:rStyle w:val="a3"/>
                <w:rFonts w:hint="eastAsia"/>
                <w:smallCaps w:val="0"/>
              </w:rPr>
            </w:rPrChange>
          </w:rPr>
          <w:delText>的变换</w:delText>
        </w:r>
        <w:r w:rsidDel="00CD4B09">
          <w:rPr>
            <w:noProof/>
          </w:rPr>
          <w:tab/>
          <w:delText>- 11 -</w:delText>
        </w:r>
      </w:del>
    </w:p>
    <w:p w14:paraId="7988108F" w14:textId="77777777" w:rsidR="000B6263" w:rsidDel="00CD4B09" w:rsidRDefault="000B6263" w:rsidP="000078D9">
      <w:pPr>
        <w:pStyle w:val="TOC2"/>
        <w:tabs>
          <w:tab w:val="right" w:leader="dot" w:pos="8495"/>
        </w:tabs>
        <w:spacing w:line="240" w:lineRule="auto"/>
        <w:rPr>
          <w:del w:id="363" w:author="admin" w:date="2020-06-05T11:28:00Z"/>
          <w:rFonts w:ascii="等线" w:eastAsia="等线" w:hAnsi="等线"/>
          <w:smallCaps w:val="0"/>
          <w:noProof/>
          <w:sz w:val="21"/>
          <w:szCs w:val="22"/>
        </w:rPr>
      </w:pPr>
      <w:del w:id="364" w:author="admin" w:date="2020-06-05T11:28:00Z">
        <w:r w:rsidRPr="00CD4B09" w:rsidDel="00CD4B09">
          <w:rPr>
            <w:noProof/>
            <w:rPrChange w:id="365" w:author="admin" w:date="2020-06-05T11:28:00Z">
              <w:rPr>
                <w:rStyle w:val="a3"/>
                <w:smallCaps w:val="0"/>
              </w:rPr>
            </w:rPrChange>
          </w:rPr>
          <w:delText xml:space="preserve">7.5 </w:delText>
        </w:r>
        <w:r w:rsidRPr="00CD4B09" w:rsidDel="00CD4B09">
          <w:rPr>
            <w:rFonts w:hint="eastAsia"/>
            <w:noProof/>
            <w:rPrChange w:id="366" w:author="admin" w:date="2020-06-05T11:28:00Z">
              <w:rPr>
                <w:rStyle w:val="a3"/>
                <w:rFonts w:hint="eastAsia"/>
                <w:smallCaps w:val="0"/>
              </w:rPr>
            </w:rPrChange>
          </w:rPr>
          <w:delText>三级</w:delText>
        </w:r>
        <w:r w:rsidRPr="00CD4B09" w:rsidDel="00CD4B09">
          <w:rPr>
            <w:noProof/>
            <w:rPrChange w:id="367" w:author="admin" w:date="2020-06-05T11:28:00Z">
              <w:rPr>
                <w:rStyle w:val="a3"/>
                <w:smallCaps w:val="0"/>
              </w:rPr>
            </w:rPrChange>
          </w:rPr>
          <w:delText>Cache</w:delText>
        </w:r>
        <w:r w:rsidRPr="00CD4B09" w:rsidDel="00CD4B09">
          <w:rPr>
            <w:rFonts w:hint="eastAsia"/>
            <w:noProof/>
            <w:rPrChange w:id="368" w:author="admin" w:date="2020-06-05T11:28:00Z">
              <w:rPr>
                <w:rStyle w:val="a3"/>
                <w:rFonts w:hint="eastAsia"/>
                <w:smallCaps w:val="0"/>
              </w:rPr>
            </w:rPrChange>
          </w:rPr>
          <w:delText>支持下的物理内存访问</w:delText>
        </w:r>
        <w:r w:rsidDel="00CD4B09">
          <w:rPr>
            <w:noProof/>
          </w:rPr>
          <w:tab/>
          <w:delText>- 11 -</w:delText>
        </w:r>
      </w:del>
    </w:p>
    <w:p w14:paraId="73F02785" w14:textId="77777777" w:rsidR="000B6263" w:rsidDel="00CD4B09" w:rsidRDefault="000B6263" w:rsidP="000078D9">
      <w:pPr>
        <w:pStyle w:val="TOC2"/>
        <w:tabs>
          <w:tab w:val="right" w:leader="dot" w:pos="8495"/>
        </w:tabs>
        <w:spacing w:line="240" w:lineRule="auto"/>
        <w:rPr>
          <w:del w:id="369" w:author="admin" w:date="2020-06-05T11:28:00Z"/>
          <w:rFonts w:ascii="等线" w:eastAsia="等线" w:hAnsi="等线"/>
          <w:smallCaps w:val="0"/>
          <w:noProof/>
          <w:sz w:val="21"/>
          <w:szCs w:val="22"/>
        </w:rPr>
      </w:pPr>
      <w:del w:id="370" w:author="admin" w:date="2020-06-05T11:28:00Z">
        <w:r w:rsidRPr="00CD4B09" w:rsidDel="00CD4B09">
          <w:rPr>
            <w:noProof/>
            <w:rPrChange w:id="371" w:author="admin" w:date="2020-06-05T11:28:00Z">
              <w:rPr>
                <w:rStyle w:val="a3"/>
                <w:smallCaps w:val="0"/>
              </w:rPr>
            </w:rPrChange>
          </w:rPr>
          <w:delText>7.6 hello</w:delText>
        </w:r>
        <w:r w:rsidRPr="00CD4B09" w:rsidDel="00CD4B09">
          <w:rPr>
            <w:rFonts w:hint="eastAsia"/>
            <w:noProof/>
            <w:rPrChange w:id="372" w:author="admin" w:date="2020-06-05T11:28:00Z">
              <w:rPr>
                <w:rStyle w:val="a3"/>
                <w:rFonts w:hint="eastAsia"/>
                <w:smallCaps w:val="0"/>
              </w:rPr>
            </w:rPrChange>
          </w:rPr>
          <w:delText>进程</w:delText>
        </w:r>
        <w:r w:rsidRPr="00CD4B09" w:rsidDel="00CD4B09">
          <w:rPr>
            <w:noProof/>
            <w:rPrChange w:id="373" w:author="admin" w:date="2020-06-05T11:28:00Z">
              <w:rPr>
                <w:rStyle w:val="a3"/>
                <w:smallCaps w:val="0"/>
              </w:rPr>
            </w:rPrChange>
          </w:rPr>
          <w:delText>fork</w:delText>
        </w:r>
        <w:r w:rsidRPr="00CD4B09" w:rsidDel="00CD4B09">
          <w:rPr>
            <w:rFonts w:hint="eastAsia"/>
            <w:noProof/>
            <w:rPrChange w:id="374" w:author="admin" w:date="2020-06-05T11:28:00Z">
              <w:rPr>
                <w:rStyle w:val="a3"/>
                <w:rFonts w:hint="eastAsia"/>
                <w:smallCaps w:val="0"/>
              </w:rPr>
            </w:rPrChange>
          </w:rPr>
          <w:delText>时的内存映射</w:delText>
        </w:r>
        <w:r w:rsidDel="00CD4B09">
          <w:rPr>
            <w:noProof/>
          </w:rPr>
          <w:tab/>
          <w:delText>- 11 -</w:delText>
        </w:r>
      </w:del>
    </w:p>
    <w:p w14:paraId="5F2916F8" w14:textId="77777777" w:rsidR="000B6263" w:rsidDel="00CD4B09" w:rsidRDefault="000B6263" w:rsidP="000078D9">
      <w:pPr>
        <w:pStyle w:val="TOC2"/>
        <w:tabs>
          <w:tab w:val="right" w:leader="dot" w:pos="8495"/>
        </w:tabs>
        <w:spacing w:line="240" w:lineRule="auto"/>
        <w:rPr>
          <w:del w:id="375" w:author="admin" w:date="2020-06-05T11:28:00Z"/>
          <w:rFonts w:ascii="等线" w:eastAsia="等线" w:hAnsi="等线"/>
          <w:smallCaps w:val="0"/>
          <w:noProof/>
          <w:sz w:val="21"/>
          <w:szCs w:val="22"/>
        </w:rPr>
      </w:pPr>
      <w:del w:id="376" w:author="admin" w:date="2020-06-05T11:28:00Z">
        <w:r w:rsidRPr="00CD4B09" w:rsidDel="00CD4B09">
          <w:rPr>
            <w:noProof/>
            <w:rPrChange w:id="377" w:author="admin" w:date="2020-06-05T11:28:00Z">
              <w:rPr>
                <w:rStyle w:val="a3"/>
                <w:smallCaps w:val="0"/>
              </w:rPr>
            </w:rPrChange>
          </w:rPr>
          <w:delText>7.7 hello</w:delText>
        </w:r>
        <w:r w:rsidRPr="00CD4B09" w:rsidDel="00CD4B09">
          <w:rPr>
            <w:rFonts w:hint="eastAsia"/>
            <w:noProof/>
            <w:rPrChange w:id="378" w:author="admin" w:date="2020-06-05T11:28:00Z">
              <w:rPr>
                <w:rStyle w:val="a3"/>
                <w:rFonts w:hint="eastAsia"/>
                <w:smallCaps w:val="0"/>
              </w:rPr>
            </w:rPrChange>
          </w:rPr>
          <w:delText>进程</w:delText>
        </w:r>
        <w:r w:rsidRPr="00CD4B09" w:rsidDel="00CD4B09">
          <w:rPr>
            <w:noProof/>
            <w:rPrChange w:id="379" w:author="admin" w:date="2020-06-05T11:28:00Z">
              <w:rPr>
                <w:rStyle w:val="a3"/>
                <w:smallCaps w:val="0"/>
              </w:rPr>
            </w:rPrChange>
          </w:rPr>
          <w:delText>execve</w:delText>
        </w:r>
        <w:r w:rsidRPr="00CD4B09" w:rsidDel="00CD4B09">
          <w:rPr>
            <w:rFonts w:hint="eastAsia"/>
            <w:noProof/>
            <w:rPrChange w:id="380" w:author="admin" w:date="2020-06-05T11:28:00Z">
              <w:rPr>
                <w:rStyle w:val="a3"/>
                <w:rFonts w:hint="eastAsia"/>
                <w:smallCaps w:val="0"/>
              </w:rPr>
            </w:rPrChange>
          </w:rPr>
          <w:delText>时的内存映射</w:delText>
        </w:r>
        <w:r w:rsidDel="00CD4B09">
          <w:rPr>
            <w:noProof/>
          </w:rPr>
          <w:tab/>
          <w:delText>- 11 -</w:delText>
        </w:r>
      </w:del>
    </w:p>
    <w:p w14:paraId="46631976" w14:textId="77777777" w:rsidR="000B6263" w:rsidDel="00CD4B09" w:rsidRDefault="000B6263" w:rsidP="000078D9">
      <w:pPr>
        <w:pStyle w:val="TOC2"/>
        <w:tabs>
          <w:tab w:val="right" w:leader="dot" w:pos="8495"/>
        </w:tabs>
        <w:spacing w:line="240" w:lineRule="auto"/>
        <w:rPr>
          <w:del w:id="381" w:author="admin" w:date="2020-06-05T11:28:00Z"/>
          <w:rFonts w:ascii="等线" w:eastAsia="等线" w:hAnsi="等线"/>
          <w:smallCaps w:val="0"/>
          <w:noProof/>
          <w:sz w:val="21"/>
          <w:szCs w:val="22"/>
        </w:rPr>
      </w:pPr>
      <w:del w:id="382" w:author="admin" w:date="2020-06-05T11:28:00Z">
        <w:r w:rsidRPr="00CD4B09" w:rsidDel="00CD4B09">
          <w:rPr>
            <w:noProof/>
            <w:rPrChange w:id="383" w:author="admin" w:date="2020-06-05T11:28:00Z">
              <w:rPr>
                <w:rStyle w:val="a3"/>
                <w:smallCaps w:val="0"/>
              </w:rPr>
            </w:rPrChange>
          </w:rPr>
          <w:delText xml:space="preserve">7.8 </w:delText>
        </w:r>
        <w:r w:rsidRPr="00CD4B09" w:rsidDel="00CD4B09">
          <w:rPr>
            <w:rFonts w:hint="eastAsia"/>
            <w:noProof/>
            <w:rPrChange w:id="384" w:author="admin" w:date="2020-06-05T11:28:00Z">
              <w:rPr>
                <w:rStyle w:val="a3"/>
                <w:rFonts w:hint="eastAsia"/>
                <w:smallCaps w:val="0"/>
              </w:rPr>
            </w:rPrChange>
          </w:rPr>
          <w:delText>缺页故障与缺页中断处理</w:delText>
        </w:r>
        <w:r w:rsidDel="00CD4B09">
          <w:rPr>
            <w:noProof/>
          </w:rPr>
          <w:tab/>
          <w:delText>- 11 -</w:delText>
        </w:r>
      </w:del>
    </w:p>
    <w:p w14:paraId="62D496E3" w14:textId="77777777" w:rsidR="000B6263" w:rsidDel="00CD4B09" w:rsidRDefault="000B6263" w:rsidP="000078D9">
      <w:pPr>
        <w:pStyle w:val="TOC2"/>
        <w:tabs>
          <w:tab w:val="right" w:leader="dot" w:pos="8495"/>
        </w:tabs>
        <w:spacing w:line="240" w:lineRule="auto"/>
        <w:rPr>
          <w:del w:id="385" w:author="admin" w:date="2020-06-05T11:28:00Z"/>
          <w:rFonts w:ascii="等线" w:eastAsia="等线" w:hAnsi="等线"/>
          <w:smallCaps w:val="0"/>
          <w:noProof/>
          <w:sz w:val="21"/>
          <w:szCs w:val="22"/>
        </w:rPr>
      </w:pPr>
      <w:del w:id="386" w:author="admin" w:date="2020-06-05T11:28:00Z">
        <w:r w:rsidRPr="00CD4B09" w:rsidDel="00CD4B09">
          <w:rPr>
            <w:noProof/>
            <w:rPrChange w:id="387" w:author="admin" w:date="2020-06-05T11:28:00Z">
              <w:rPr>
                <w:rStyle w:val="a3"/>
                <w:smallCaps w:val="0"/>
              </w:rPr>
            </w:rPrChange>
          </w:rPr>
          <w:delText>7.9</w:delText>
        </w:r>
        <w:r w:rsidRPr="00CD4B09" w:rsidDel="00CD4B09">
          <w:rPr>
            <w:rFonts w:hint="eastAsia"/>
            <w:noProof/>
            <w:rPrChange w:id="388" w:author="admin" w:date="2020-06-05T11:28:00Z">
              <w:rPr>
                <w:rStyle w:val="a3"/>
                <w:rFonts w:hint="eastAsia"/>
                <w:smallCaps w:val="0"/>
              </w:rPr>
            </w:rPrChange>
          </w:rPr>
          <w:delText>动态存储分配管理</w:delText>
        </w:r>
        <w:r w:rsidDel="00CD4B09">
          <w:rPr>
            <w:noProof/>
          </w:rPr>
          <w:tab/>
          <w:delText>- 11 -</w:delText>
        </w:r>
      </w:del>
    </w:p>
    <w:p w14:paraId="10AD6633" w14:textId="77777777" w:rsidR="000B6263" w:rsidDel="00CD4B09" w:rsidRDefault="000B6263" w:rsidP="000078D9">
      <w:pPr>
        <w:pStyle w:val="TOC2"/>
        <w:tabs>
          <w:tab w:val="right" w:leader="dot" w:pos="8495"/>
        </w:tabs>
        <w:spacing w:line="240" w:lineRule="auto"/>
        <w:rPr>
          <w:del w:id="389" w:author="admin" w:date="2020-06-05T11:28:00Z"/>
          <w:rFonts w:ascii="等线" w:eastAsia="等线" w:hAnsi="等线"/>
          <w:smallCaps w:val="0"/>
          <w:noProof/>
          <w:sz w:val="21"/>
          <w:szCs w:val="22"/>
        </w:rPr>
      </w:pPr>
      <w:del w:id="390" w:author="admin" w:date="2020-06-05T11:28:00Z">
        <w:r w:rsidRPr="00CD4B09" w:rsidDel="00CD4B09">
          <w:rPr>
            <w:noProof/>
            <w:rPrChange w:id="391" w:author="admin" w:date="2020-06-05T11:28:00Z">
              <w:rPr>
                <w:rStyle w:val="a3"/>
                <w:smallCaps w:val="0"/>
              </w:rPr>
            </w:rPrChange>
          </w:rPr>
          <w:delText>7.10</w:delText>
        </w:r>
        <w:r w:rsidRPr="00CD4B09" w:rsidDel="00CD4B09">
          <w:rPr>
            <w:rFonts w:hint="eastAsia"/>
            <w:noProof/>
            <w:rPrChange w:id="392" w:author="admin" w:date="2020-06-05T11:28:00Z">
              <w:rPr>
                <w:rStyle w:val="a3"/>
                <w:rFonts w:hint="eastAsia"/>
                <w:smallCaps w:val="0"/>
              </w:rPr>
            </w:rPrChange>
          </w:rPr>
          <w:delText>本章小结</w:delText>
        </w:r>
        <w:r w:rsidDel="00CD4B09">
          <w:rPr>
            <w:noProof/>
          </w:rPr>
          <w:tab/>
          <w:delText>- 12 -</w:delText>
        </w:r>
      </w:del>
    </w:p>
    <w:p w14:paraId="67365CEF" w14:textId="77777777" w:rsidR="000B6263" w:rsidDel="00CD4B09" w:rsidRDefault="000B6263" w:rsidP="000078D9">
      <w:pPr>
        <w:pStyle w:val="TOC1"/>
        <w:tabs>
          <w:tab w:val="right" w:leader="dot" w:pos="8495"/>
        </w:tabs>
        <w:spacing w:line="240" w:lineRule="auto"/>
        <w:rPr>
          <w:del w:id="393" w:author="admin" w:date="2020-06-05T11:28:00Z"/>
          <w:rFonts w:ascii="等线" w:eastAsia="等线" w:hAnsi="等线"/>
          <w:b w:val="0"/>
          <w:bCs w:val="0"/>
          <w:caps w:val="0"/>
          <w:noProof/>
          <w:sz w:val="21"/>
          <w:szCs w:val="22"/>
        </w:rPr>
      </w:pPr>
      <w:del w:id="394" w:author="admin" w:date="2020-06-05T11:28:00Z">
        <w:r w:rsidRPr="00CD4B09" w:rsidDel="00CD4B09">
          <w:rPr>
            <w:rFonts w:hint="eastAsia"/>
            <w:noProof/>
            <w:rPrChange w:id="395" w:author="admin" w:date="2020-06-05T11:28:00Z">
              <w:rPr>
                <w:rStyle w:val="a3"/>
                <w:rFonts w:hint="eastAsia"/>
                <w:b w:val="0"/>
                <w:bCs w:val="0"/>
                <w:caps w:val="0"/>
              </w:rPr>
            </w:rPrChange>
          </w:rPr>
          <w:delText>第</w:delText>
        </w:r>
        <w:r w:rsidRPr="00CD4B09" w:rsidDel="00CD4B09">
          <w:rPr>
            <w:noProof/>
            <w:rPrChange w:id="396" w:author="admin" w:date="2020-06-05T11:28:00Z">
              <w:rPr>
                <w:rStyle w:val="a3"/>
                <w:b w:val="0"/>
                <w:bCs w:val="0"/>
                <w:caps w:val="0"/>
              </w:rPr>
            </w:rPrChange>
          </w:rPr>
          <w:delText>8</w:delText>
        </w:r>
        <w:r w:rsidRPr="00CD4B09" w:rsidDel="00CD4B09">
          <w:rPr>
            <w:rFonts w:hint="eastAsia"/>
            <w:noProof/>
            <w:rPrChange w:id="397" w:author="admin" w:date="2020-06-05T11:28:00Z">
              <w:rPr>
                <w:rStyle w:val="a3"/>
                <w:rFonts w:hint="eastAsia"/>
                <w:b w:val="0"/>
                <w:bCs w:val="0"/>
                <w:caps w:val="0"/>
              </w:rPr>
            </w:rPrChange>
          </w:rPr>
          <w:delText>章</w:delText>
        </w:r>
        <w:r w:rsidRPr="00CD4B09" w:rsidDel="00CD4B09">
          <w:rPr>
            <w:noProof/>
            <w:rPrChange w:id="398" w:author="admin" w:date="2020-06-05T11:28:00Z">
              <w:rPr>
                <w:rStyle w:val="a3"/>
                <w:b w:val="0"/>
                <w:bCs w:val="0"/>
                <w:caps w:val="0"/>
              </w:rPr>
            </w:rPrChange>
          </w:rPr>
          <w:delText xml:space="preserve"> hello</w:delText>
        </w:r>
        <w:r w:rsidRPr="00CD4B09" w:rsidDel="00CD4B09">
          <w:rPr>
            <w:rFonts w:hint="eastAsia"/>
            <w:noProof/>
            <w:rPrChange w:id="399" w:author="admin" w:date="2020-06-05T11:28:00Z">
              <w:rPr>
                <w:rStyle w:val="a3"/>
                <w:rFonts w:hint="eastAsia"/>
                <w:b w:val="0"/>
                <w:bCs w:val="0"/>
                <w:caps w:val="0"/>
              </w:rPr>
            </w:rPrChange>
          </w:rPr>
          <w:delText>的</w:delText>
        </w:r>
        <w:r w:rsidRPr="00CD4B09" w:rsidDel="00CD4B09">
          <w:rPr>
            <w:noProof/>
            <w:rPrChange w:id="400" w:author="admin" w:date="2020-06-05T11:28:00Z">
              <w:rPr>
                <w:rStyle w:val="a3"/>
                <w:b w:val="0"/>
                <w:bCs w:val="0"/>
                <w:caps w:val="0"/>
              </w:rPr>
            </w:rPrChange>
          </w:rPr>
          <w:delText>IO</w:delText>
        </w:r>
        <w:r w:rsidRPr="00CD4B09" w:rsidDel="00CD4B09">
          <w:rPr>
            <w:rFonts w:hint="eastAsia"/>
            <w:noProof/>
            <w:rPrChange w:id="401" w:author="admin" w:date="2020-06-05T11:28:00Z">
              <w:rPr>
                <w:rStyle w:val="a3"/>
                <w:rFonts w:hint="eastAsia"/>
                <w:b w:val="0"/>
                <w:bCs w:val="0"/>
                <w:caps w:val="0"/>
              </w:rPr>
            </w:rPrChange>
          </w:rPr>
          <w:delText>管理</w:delText>
        </w:r>
        <w:r w:rsidDel="00CD4B09">
          <w:rPr>
            <w:noProof/>
          </w:rPr>
          <w:tab/>
          <w:delText>- 13 -</w:delText>
        </w:r>
      </w:del>
    </w:p>
    <w:p w14:paraId="2B9835AF" w14:textId="77777777" w:rsidR="000B6263" w:rsidDel="00CD4B09" w:rsidRDefault="000B6263" w:rsidP="000078D9">
      <w:pPr>
        <w:pStyle w:val="TOC2"/>
        <w:tabs>
          <w:tab w:val="right" w:leader="dot" w:pos="8495"/>
        </w:tabs>
        <w:spacing w:line="240" w:lineRule="auto"/>
        <w:rPr>
          <w:del w:id="402" w:author="admin" w:date="2020-06-05T11:28:00Z"/>
          <w:rFonts w:ascii="等线" w:eastAsia="等线" w:hAnsi="等线"/>
          <w:smallCaps w:val="0"/>
          <w:noProof/>
          <w:sz w:val="21"/>
          <w:szCs w:val="22"/>
        </w:rPr>
      </w:pPr>
      <w:del w:id="403" w:author="admin" w:date="2020-06-05T11:28:00Z">
        <w:r w:rsidRPr="00CD4B09" w:rsidDel="00CD4B09">
          <w:rPr>
            <w:noProof/>
            <w:rPrChange w:id="404" w:author="admin" w:date="2020-06-05T11:28:00Z">
              <w:rPr>
                <w:rStyle w:val="a3"/>
                <w:smallCaps w:val="0"/>
              </w:rPr>
            </w:rPrChange>
          </w:rPr>
          <w:delText>8.1 Linux</w:delText>
        </w:r>
        <w:r w:rsidRPr="00CD4B09" w:rsidDel="00CD4B09">
          <w:rPr>
            <w:rFonts w:hint="eastAsia"/>
            <w:noProof/>
            <w:rPrChange w:id="405" w:author="admin" w:date="2020-06-05T11:28:00Z">
              <w:rPr>
                <w:rStyle w:val="a3"/>
                <w:rFonts w:hint="eastAsia"/>
                <w:smallCaps w:val="0"/>
              </w:rPr>
            </w:rPrChange>
          </w:rPr>
          <w:delText>的</w:delText>
        </w:r>
        <w:r w:rsidRPr="00CD4B09" w:rsidDel="00CD4B09">
          <w:rPr>
            <w:noProof/>
            <w:rPrChange w:id="406" w:author="admin" w:date="2020-06-05T11:28:00Z">
              <w:rPr>
                <w:rStyle w:val="a3"/>
                <w:smallCaps w:val="0"/>
              </w:rPr>
            </w:rPrChange>
          </w:rPr>
          <w:delText>IO</w:delText>
        </w:r>
        <w:r w:rsidRPr="00CD4B09" w:rsidDel="00CD4B09">
          <w:rPr>
            <w:rFonts w:hint="eastAsia"/>
            <w:noProof/>
            <w:rPrChange w:id="407" w:author="admin" w:date="2020-06-05T11:28:00Z">
              <w:rPr>
                <w:rStyle w:val="a3"/>
                <w:rFonts w:hint="eastAsia"/>
                <w:smallCaps w:val="0"/>
              </w:rPr>
            </w:rPrChange>
          </w:rPr>
          <w:delText>设备管理方法</w:delText>
        </w:r>
        <w:r w:rsidDel="00CD4B09">
          <w:rPr>
            <w:noProof/>
          </w:rPr>
          <w:tab/>
          <w:delText>- 13 -</w:delText>
        </w:r>
      </w:del>
    </w:p>
    <w:p w14:paraId="095053E4" w14:textId="77777777" w:rsidR="000B6263" w:rsidDel="00CD4B09" w:rsidRDefault="000B6263" w:rsidP="000078D9">
      <w:pPr>
        <w:pStyle w:val="TOC2"/>
        <w:tabs>
          <w:tab w:val="right" w:leader="dot" w:pos="8495"/>
        </w:tabs>
        <w:spacing w:line="240" w:lineRule="auto"/>
        <w:rPr>
          <w:del w:id="408" w:author="admin" w:date="2020-06-05T11:28:00Z"/>
          <w:rFonts w:ascii="等线" w:eastAsia="等线" w:hAnsi="等线"/>
          <w:smallCaps w:val="0"/>
          <w:noProof/>
          <w:sz w:val="21"/>
          <w:szCs w:val="22"/>
        </w:rPr>
      </w:pPr>
      <w:del w:id="409" w:author="admin" w:date="2020-06-05T11:28:00Z">
        <w:r w:rsidRPr="00CD4B09" w:rsidDel="00CD4B09">
          <w:rPr>
            <w:noProof/>
            <w:rPrChange w:id="410" w:author="admin" w:date="2020-06-05T11:28:00Z">
              <w:rPr>
                <w:rStyle w:val="a3"/>
                <w:smallCaps w:val="0"/>
              </w:rPr>
            </w:rPrChange>
          </w:rPr>
          <w:delText xml:space="preserve">8.2 </w:delText>
        </w:r>
        <w:r w:rsidRPr="00CD4B09" w:rsidDel="00CD4B09">
          <w:rPr>
            <w:rFonts w:hint="eastAsia"/>
            <w:noProof/>
            <w:rPrChange w:id="411" w:author="admin" w:date="2020-06-05T11:28:00Z">
              <w:rPr>
                <w:rStyle w:val="a3"/>
                <w:rFonts w:hint="eastAsia"/>
                <w:smallCaps w:val="0"/>
              </w:rPr>
            </w:rPrChange>
          </w:rPr>
          <w:delText>简述</w:delText>
        </w:r>
        <w:r w:rsidRPr="00CD4B09" w:rsidDel="00CD4B09">
          <w:rPr>
            <w:noProof/>
            <w:rPrChange w:id="412" w:author="admin" w:date="2020-06-05T11:28:00Z">
              <w:rPr>
                <w:rStyle w:val="a3"/>
                <w:smallCaps w:val="0"/>
              </w:rPr>
            </w:rPrChange>
          </w:rPr>
          <w:delText>Unix IO</w:delText>
        </w:r>
        <w:r w:rsidRPr="00CD4B09" w:rsidDel="00CD4B09">
          <w:rPr>
            <w:rFonts w:hint="eastAsia"/>
            <w:noProof/>
            <w:rPrChange w:id="413" w:author="admin" w:date="2020-06-05T11:28:00Z">
              <w:rPr>
                <w:rStyle w:val="a3"/>
                <w:rFonts w:hint="eastAsia"/>
                <w:smallCaps w:val="0"/>
              </w:rPr>
            </w:rPrChange>
          </w:rPr>
          <w:delText>接口及其函数</w:delText>
        </w:r>
        <w:r w:rsidDel="00CD4B09">
          <w:rPr>
            <w:noProof/>
          </w:rPr>
          <w:tab/>
          <w:delText>- 13 -</w:delText>
        </w:r>
      </w:del>
    </w:p>
    <w:p w14:paraId="69AF1915" w14:textId="77777777" w:rsidR="000B6263" w:rsidDel="00CD4B09" w:rsidRDefault="000B6263" w:rsidP="000078D9">
      <w:pPr>
        <w:pStyle w:val="TOC2"/>
        <w:tabs>
          <w:tab w:val="right" w:leader="dot" w:pos="8495"/>
        </w:tabs>
        <w:spacing w:line="240" w:lineRule="auto"/>
        <w:rPr>
          <w:del w:id="414" w:author="admin" w:date="2020-06-05T11:28:00Z"/>
          <w:rFonts w:ascii="等线" w:eastAsia="等线" w:hAnsi="等线"/>
          <w:smallCaps w:val="0"/>
          <w:noProof/>
          <w:sz w:val="21"/>
          <w:szCs w:val="22"/>
        </w:rPr>
      </w:pPr>
      <w:del w:id="415" w:author="admin" w:date="2020-06-05T11:28:00Z">
        <w:r w:rsidRPr="00CD4B09" w:rsidDel="00CD4B09">
          <w:rPr>
            <w:noProof/>
            <w:rPrChange w:id="416" w:author="admin" w:date="2020-06-05T11:28:00Z">
              <w:rPr>
                <w:rStyle w:val="a3"/>
                <w:smallCaps w:val="0"/>
              </w:rPr>
            </w:rPrChange>
          </w:rPr>
          <w:delText>8.3 printf</w:delText>
        </w:r>
        <w:r w:rsidRPr="00CD4B09" w:rsidDel="00CD4B09">
          <w:rPr>
            <w:rFonts w:hint="eastAsia"/>
            <w:noProof/>
            <w:rPrChange w:id="417" w:author="admin" w:date="2020-06-05T11:28:00Z">
              <w:rPr>
                <w:rStyle w:val="a3"/>
                <w:rFonts w:hint="eastAsia"/>
                <w:smallCaps w:val="0"/>
              </w:rPr>
            </w:rPrChange>
          </w:rPr>
          <w:delText>的实现分析</w:delText>
        </w:r>
        <w:r w:rsidDel="00CD4B09">
          <w:rPr>
            <w:noProof/>
          </w:rPr>
          <w:tab/>
          <w:delText>- 13 -</w:delText>
        </w:r>
      </w:del>
    </w:p>
    <w:p w14:paraId="7D6230DD" w14:textId="77777777" w:rsidR="000B6263" w:rsidDel="00CD4B09" w:rsidRDefault="000B6263" w:rsidP="000078D9">
      <w:pPr>
        <w:pStyle w:val="TOC2"/>
        <w:tabs>
          <w:tab w:val="right" w:leader="dot" w:pos="8495"/>
        </w:tabs>
        <w:spacing w:line="240" w:lineRule="auto"/>
        <w:rPr>
          <w:del w:id="418" w:author="admin" w:date="2020-06-05T11:28:00Z"/>
          <w:rFonts w:ascii="等线" w:eastAsia="等线" w:hAnsi="等线"/>
          <w:smallCaps w:val="0"/>
          <w:noProof/>
          <w:sz w:val="21"/>
          <w:szCs w:val="22"/>
        </w:rPr>
      </w:pPr>
      <w:del w:id="419" w:author="admin" w:date="2020-06-05T11:28:00Z">
        <w:r w:rsidRPr="00CD4B09" w:rsidDel="00CD4B09">
          <w:rPr>
            <w:noProof/>
            <w:rPrChange w:id="420" w:author="admin" w:date="2020-06-05T11:28:00Z">
              <w:rPr>
                <w:rStyle w:val="a3"/>
                <w:smallCaps w:val="0"/>
              </w:rPr>
            </w:rPrChange>
          </w:rPr>
          <w:delText>8.4 getchar</w:delText>
        </w:r>
        <w:r w:rsidRPr="00CD4B09" w:rsidDel="00CD4B09">
          <w:rPr>
            <w:rFonts w:hint="eastAsia"/>
            <w:noProof/>
            <w:rPrChange w:id="421" w:author="admin" w:date="2020-06-05T11:28:00Z">
              <w:rPr>
                <w:rStyle w:val="a3"/>
                <w:rFonts w:hint="eastAsia"/>
                <w:smallCaps w:val="0"/>
              </w:rPr>
            </w:rPrChange>
          </w:rPr>
          <w:delText>的实现分析</w:delText>
        </w:r>
        <w:r w:rsidDel="00CD4B09">
          <w:rPr>
            <w:noProof/>
          </w:rPr>
          <w:tab/>
          <w:delText>- 13 -</w:delText>
        </w:r>
      </w:del>
    </w:p>
    <w:p w14:paraId="3AF98040" w14:textId="77777777" w:rsidR="000B6263" w:rsidDel="00CD4B09" w:rsidRDefault="000B6263" w:rsidP="000078D9">
      <w:pPr>
        <w:pStyle w:val="TOC2"/>
        <w:tabs>
          <w:tab w:val="right" w:leader="dot" w:pos="8495"/>
        </w:tabs>
        <w:spacing w:line="240" w:lineRule="auto"/>
        <w:rPr>
          <w:del w:id="422" w:author="admin" w:date="2020-06-05T11:28:00Z"/>
          <w:rFonts w:ascii="等线" w:eastAsia="等线" w:hAnsi="等线"/>
          <w:smallCaps w:val="0"/>
          <w:noProof/>
          <w:sz w:val="21"/>
          <w:szCs w:val="22"/>
        </w:rPr>
      </w:pPr>
      <w:del w:id="423" w:author="admin" w:date="2020-06-05T11:28:00Z">
        <w:r w:rsidRPr="00CD4B09" w:rsidDel="00CD4B09">
          <w:rPr>
            <w:noProof/>
            <w:rPrChange w:id="424" w:author="admin" w:date="2020-06-05T11:28:00Z">
              <w:rPr>
                <w:rStyle w:val="a3"/>
                <w:smallCaps w:val="0"/>
              </w:rPr>
            </w:rPrChange>
          </w:rPr>
          <w:delText>8.5</w:delText>
        </w:r>
        <w:r w:rsidRPr="00CD4B09" w:rsidDel="00CD4B09">
          <w:rPr>
            <w:rFonts w:hint="eastAsia"/>
            <w:noProof/>
            <w:rPrChange w:id="425" w:author="admin" w:date="2020-06-05T11:28:00Z">
              <w:rPr>
                <w:rStyle w:val="a3"/>
                <w:rFonts w:hint="eastAsia"/>
                <w:smallCaps w:val="0"/>
              </w:rPr>
            </w:rPrChange>
          </w:rPr>
          <w:delText>本章小结</w:delText>
        </w:r>
        <w:r w:rsidDel="00CD4B09">
          <w:rPr>
            <w:noProof/>
          </w:rPr>
          <w:tab/>
          <w:delText>- 13 -</w:delText>
        </w:r>
      </w:del>
    </w:p>
    <w:p w14:paraId="10B9FBBB" w14:textId="77777777" w:rsidR="000B6263" w:rsidDel="00CD4B09" w:rsidRDefault="000B6263" w:rsidP="000078D9">
      <w:pPr>
        <w:pStyle w:val="TOC1"/>
        <w:tabs>
          <w:tab w:val="right" w:leader="dot" w:pos="8495"/>
        </w:tabs>
        <w:spacing w:line="240" w:lineRule="auto"/>
        <w:rPr>
          <w:del w:id="426" w:author="admin" w:date="2020-06-05T11:28:00Z"/>
          <w:rFonts w:ascii="等线" w:eastAsia="等线" w:hAnsi="等线"/>
          <w:b w:val="0"/>
          <w:bCs w:val="0"/>
          <w:caps w:val="0"/>
          <w:noProof/>
          <w:sz w:val="21"/>
          <w:szCs w:val="22"/>
        </w:rPr>
      </w:pPr>
      <w:del w:id="427" w:author="admin" w:date="2020-06-05T11:28:00Z">
        <w:r w:rsidRPr="00CD4B09" w:rsidDel="00CD4B09">
          <w:rPr>
            <w:rFonts w:hint="eastAsia"/>
            <w:noProof/>
            <w:rPrChange w:id="428" w:author="admin" w:date="2020-06-05T11:28:00Z">
              <w:rPr>
                <w:rStyle w:val="a3"/>
                <w:rFonts w:hint="eastAsia"/>
                <w:b w:val="0"/>
                <w:bCs w:val="0"/>
                <w:caps w:val="0"/>
              </w:rPr>
            </w:rPrChange>
          </w:rPr>
          <w:delText>结论</w:delText>
        </w:r>
        <w:r w:rsidDel="00CD4B09">
          <w:rPr>
            <w:noProof/>
          </w:rPr>
          <w:tab/>
          <w:delText>- 14 -</w:delText>
        </w:r>
      </w:del>
    </w:p>
    <w:p w14:paraId="49FAFEAA" w14:textId="77777777" w:rsidR="000B6263" w:rsidDel="00CD4B09" w:rsidRDefault="000B6263" w:rsidP="000078D9">
      <w:pPr>
        <w:pStyle w:val="TOC1"/>
        <w:tabs>
          <w:tab w:val="right" w:leader="dot" w:pos="8495"/>
        </w:tabs>
        <w:spacing w:line="240" w:lineRule="auto"/>
        <w:rPr>
          <w:del w:id="429" w:author="admin" w:date="2020-06-05T11:28:00Z"/>
          <w:rFonts w:ascii="等线" w:eastAsia="等线" w:hAnsi="等线"/>
          <w:b w:val="0"/>
          <w:bCs w:val="0"/>
          <w:caps w:val="0"/>
          <w:noProof/>
          <w:sz w:val="21"/>
          <w:szCs w:val="22"/>
        </w:rPr>
      </w:pPr>
      <w:del w:id="430" w:author="admin" w:date="2020-06-05T11:28:00Z">
        <w:r w:rsidRPr="00CD4B09" w:rsidDel="00CD4B09">
          <w:rPr>
            <w:rFonts w:hint="eastAsia"/>
            <w:noProof/>
            <w:rPrChange w:id="431" w:author="admin" w:date="2020-06-05T11:28:00Z">
              <w:rPr>
                <w:rStyle w:val="a3"/>
                <w:rFonts w:hint="eastAsia"/>
                <w:b w:val="0"/>
                <w:bCs w:val="0"/>
                <w:caps w:val="0"/>
              </w:rPr>
            </w:rPrChange>
          </w:rPr>
          <w:delText>附件</w:delText>
        </w:r>
        <w:r w:rsidDel="00CD4B09">
          <w:rPr>
            <w:noProof/>
          </w:rPr>
          <w:tab/>
          <w:delText>- 15 -</w:delText>
        </w:r>
      </w:del>
    </w:p>
    <w:p w14:paraId="3D088F68" w14:textId="77777777" w:rsidR="000B6263" w:rsidDel="00CD4B09" w:rsidRDefault="000B6263" w:rsidP="000078D9">
      <w:pPr>
        <w:pStyle w:val="TOC1"/>
        <w:tabs>
          <w:tab w:val="right" w:leader="dot" w:pos="8495"/>
        </w:tabs>
        <w:spacing w:line="240" w:lineRule="auto"/>
        <w:rPr>
          <w:del w:id="432" w:author="admin" w:date="2020-06-05T11:28:00Z"/>
          <w:rFonts w:ascii="等线" w:eastAsia="等线" w:hAnsi="等线"/>
          <w:b w:val="0"/>
          <w:bCs w:val="0"/>
          <w:caps w:val="0"/>
          <w:noProof/>
          <w:sz w:val="21"/>
          <w:szCs w:val="22"/>
        </w:rPr>
      </w:pPr>
      <w:del w:id="433" w:author="admin" w:date="2020-06-05T11:28:00Z">
        <w:r w:rsidRPr="00CD4B09" w:rsidDel="00CD4B09">
          <w:rPr>
            <w:rFonts w:hint="eastAsia"/>
            <w:noProof/>
            <w:rPrChange w:id="434" w:author="admin" w:date="2020-06-05T11:28:00Z">
              <w:rPr>
                <w:rStyle w:val="a3"/>
                <w:rFonts w:hint="eastAsia"/>
                <w:b w:val="0"/>
                <w:bCs w:val="0"/>
                <w:caps w:val="0"/>
              </w:rPr>
            </w:rPrChange>
          </w:rPr>
          <w:delText>参考文献</w:delText>
        </w:r>
        <w:r w:rsidDel="00CD4B09">
          <w:rPr>
            <w:noProof/>
          </w:rPr>
          <w:tab/>
          <w:delText>- 16 -</w:delText>
        </w:r>
      </w:del>
    </w:p>
    <w:p w14:paraId="0C7265D8" w14:textId="77777777" w:rsidR="000B6263" w:rsidRDefault="000B6263" w:rsidP="000078D9">
      <w:pPr>
        <w:spacing w:line="240" w:lineRule="auto"/>
      </w:pPr>
      <w:r>
        <w:rPr>
          <w:bCs/>
          <w:lang w:val="zh-CN"/>
        </w:rPr>
        <w:fldChar w:fldCharType="end"/>
      </w:r>
    </w:p>
    <w:p w14:paraId="1BB9D9E0" w14:textId="77777777" w:rsidR="000B6263" w:rsidRDefault="000B6263">
      <w:pPr>
        <w:jc w:val="center"/>
        <w:rPr>
          <w:rFonts w:ascii="黑体" w:eastAsia="黑体"/>
          <w:b/>
          <w:sz w:val="36"/>
          <w:szCs w:val="36"/>
        </w:rPr>
      </w:pPr>
    </w:p>
    <w:p w14:paraId="43E82803" w14:textId="77777777" w:rsidR="000B6263" w:rsidRDefault="000B6263">
      <w:pPr>
        <w:pStyle w:val="1"/>
      </w:pPr>
      <w:bookmarkStart w:id="435" w:name="_Toc225579641"/>
      <w:bookmarkStart w:id="436" w:name="_Toc250450165"/>
      <w:r>
        <w:rPr>
          <w:rFonts w:hint="eastAsia"/>
        </w:rPr>
        <w:br w:type="page"/>
      </w:r>
      <w:bookmarkStart w:id="437" w:name="_Toc42249187"/>
      <w:r>
        <w:rPr>
          <w:rFonts w:hint="eastAsia"/>
        </w:rPr>
        <w:lastRenderedPageBreak/>
        <w:t xml:space="preserve">第1章 </w:t>
      </w:r>
      <w:bookmarkEnd w:id="435"/>
      <w:bookmarkEnd w:id="436"/>
      <w:r>
        <w:rPr>
          <w:rFonts w:hint="eastAsia"/>
        </w:rPr>
        <w:t>概述</w:t>
      </w:r>
      <w:bookmarkEnd w:id="437"/>
    </w:p>
    <w:p w14:paraId="3C53D96D" w14:textId="77777777" w:rsidR="009D5B91" w:rsidRPr="009D5B91" w:rsidRDefault="000B6263" w:rsidP="009D5B91">
      <w:pPr>
        <w:pStyle w:val="2"/>
      </w:pPr>
      <w:bookmarkStart w:id="438" w:name="_Toc225579642"/>
      <w:bookmarkStart w:id="439" w:name="_Toc250450166"/>
      <w:bookmarkStart w:id="440" w:name="_Toc42249188"/>
      <w:r>
        <w:t xml:space="preserve">1.1 </w:t>
      </w:r>
      <w:bookmarkEnd w:id="438"/>
      <w:bookmarkEnd w:id="439"/>
      <w:r>
        <w:rPr>
          <w:rFonts w:hint="eastAsia"/>
        </w:rPr>
        <w:t>Hello简介</w:t>
      </w:r>
      <w:bookmarkEnd w:id="440"/>
    </w:p>
    <w:p w14:paraId="77C8F85F" w14:textId="77777777" w:rsidR="000B66F0" w:rsidRDefault="000078D9" w:rsidP="009D5B91">
      <w:pPr>
        <w:pStyle w:val="aa"/>
        <w:adjustRightInd w:val="0"/>
        <w:snapToGrid w:val="0"/>
        <w:ind w:left="480" w:firstLine="480"/>
        <w:rPr>
          <w:szCs w:val="24"/>
        </w:rPr>
      </w:pPr>
      <w:r>
        <w:rPr>
          <w:rFonts w:hint="eastAsia"/>
          <w:szCs w:val="24"/>
        </w:rPr>
        <w:t>1</w:t>
      </w:r>
      <w:r>
        <w:rPr>
          <w:rFonts w:hint="eastAsia"/>
          <w:szCs w:val="24"/>
        </w:rPr>
        <w:t>）</w:t>
      </w:r>
      <w:r w:rsidR="000B66F0">
        <w:rPr>
          <w:rFonts w:hint="eastAsia"/>
          <w:szCs w:val="24"/>
        </w:rPr>
        <w:t>P</w:t>
      </w:r>
      <w:r w:rsidR="000B66F0">
        <w:rPr>
          <w:szCs w:val="24"/>
        </w:rPr>
        <w:t>2P</w:t>
      </w:r>
      <w:r w:rsidR="000B66F0">
        <w:rPr>
          <w:rFonts w:hint="eastAsia"/>
          <w:szCs w:val="24"/>
        </w:rPr>
        <w:t>简介</w:t>
      </w:r>
    </w:p>
    <w:p w14:paraId="73ED432E" w14:textId="77777777" w:rsidR="000B6263" w:rsidRDefault="00D958AA" w:rsidP="009D5B91">
      <w:pPr>
        <w:pStyle w:val="aa"/>
        <w:adjustRightInd w:val="0"/>
        <w:snapToGrid w:val="0"/>
        <w:ind w:left="480" w:firstLine="480"/>
        <w:rPr>
          <w:szCs w:val="24"/>
        </w:rPr>
      </w:pPr>
      <w:r>
        <w:rPr>
          <w:rFonts w:hint="eastAsia"/>
          <w:szCs w:val="24"/>
        </w:rPr>
        <w:t>用户</w:t>
      </w:r>
      <w:r w:rsidR="00F6054A">
        <w:rPr>
          <w:rFonts w:hint="eastAsia"/>
          <w:szCs w:val="24"/>
        </w:rPr>
        <w:t>通过</w:t>
      </w:r>
      <w:r w:rsidR="00F6054A">
        <w:rPr>
          <w:szCs w:val="24"/>
        </w:rPr>
        <w:t>E</w:t>
      </w:r>
      <w:r w:rsidR="00F6054A">
        <w:rPr>
          <w:rFonts w:hint="eastAsia"/>
          <w:szCs w:val="24"/>
        </w:rPr>
        <w:t>ditor</w:t>
      </w:r>
      <w:r w:rsidR="00DE7A66">
        <w:rPr>
          <w:rFonts w:hint="eastAsia"/>
          <w:szCs w:val="24"/>
        </w:rPr>
        <w:t>编写</w:t>
      </w:r>
      <w:r w:rsidR="004F137C">
        <w:rPr>
          <w:rFonts w:hint="eastAsia"/>
          <w:szCs w:val="24"/>
        </w:rPr>
        <w:t>代码，得到</w:t>
      </w:r>
      <w:proofErr w:type="spellStart"/>
      <w:r w:rsidR="004F137C">
        <w:rPr>
          <w:rFonts w:hint="eastAsia"/>
          <w:szCs w:val="24"/>
        </w:rPr>
        <w:t>hello</w:t>
      </w:r>
      <w:r w:rsidR="004F137C">
        <w:rPr>
          <w:szCs w:val="24"/>
        </w:rPr>
        <w:t>.c</w:t>
      </w:r>
      <w:proofErr w:type="spellEnd"/>
      <w:r w:rsidR="004F137C">
        <w:rPr>
          <w:rFonts w:hint="eastAsia"/>
          <w:szCs w:val="24"/>
        </w:rPr>
        <w:t>程序；</w:t>
      </w:r>
      <w:r w:rsidR="002A4A0C">
        <w:rPr>
          <w:rFonts w:hint="eastAsia"/>
          <w:szCs w:val="24"/>
        </w:rPr>
        <w:t>在</w:t>
      </w:r>
      <w:r w:rsidR="00C14584">
        <w:rPr>
          <w:szCs w:val="24"/>
        </w:rPr>
        <w:t>L</w:t>
      </w:r>
      <w:r w:rsidR="009D5B91">
        <w:rPr>
          <w:rFonts w:hint="eastAsia"/>
          <w:szCs w:val="24"/>
        </w:rPr>
        <w:t>inux</w:t>
      </w:r>
      <w:r w:rsidR="009D5B91">
        <w:rPr>
          <w:rFonts w:hint="eastAsia"/>
          <w:szCs w:val="24"/>
        </w:rPr>
        <w:t>的</w:t>
      </w:r>
      <w:r w:rsidR="002A4A0C">
        <w:rPr>
          <w:rFonts w:hint="eastAsia"/>
          <w:szCs w:val="24"/>
        </w:rPr>
        <w:t>Ubuntu</w:t>
      </w:r>
      <w:r w:rsidR="009D5B91">
        <w:rPr>
          <w:rFonts w:hint="eastAsia"/>
          <w:szCs w:val="24"/>
        </w:rPr>
        <w:t>操作系统下，调用</w:t>
      </w:r>
      <w:r w:rsidR="00BD07C6">
        <w:rPr>
          <w:rFonts w:hint="eastAsia"/>
          <w:szCs w:val="24"/>
        </w:rPr>
        <w:t>C</w:t>
      </w:r>
      <w:r w:rsidR="009D5B91">
        <w:rPr>
          <w:rFonts w:hint="eastAsia"/>
          <w:szCs w:val="24"/>
        </w:rPr>
        <w:t>预处理器（</w:t>
      </w:r>
      <w:r w:rsidR="00C14584" w:rsidRPr="00C14584">
        <w:rPr>
          <w:szCs w:val="24"/>
        </w:rPr>
        <w:t>C Pre-Processor</w:t>
      </w:r>
      <w:r w:rsidR="009D5B91">
        <w:rPr>
          <w:rFonts w:hint="eastAsia"/>
          <w:szCs w:val="24"/>
        </w:rPr>
        <w:t>）</w:t>
      </w:r>
      <w:r w:rsidR="00C14584">
        <w:rPr>
          <w:rFonts w:hint="eastAsia"/>
          <w:szCs w:val="24"/>
        </w:rPr>
        <w:t>得到</w:t>
      </w:r>
      <w:r w:rsidR="00C14584">
        <w:rPr>
          <w:rFonts w:hint="eastAsia"/>
          <w:szCs w:val="24"/>
        </w:rPr>
        <w:t>A</w:t>
      </w:r>
      <w:r w:rsidR="00C14584">
        <w:rPr>
          <w:szCs w:val="24"/>
        </w:rPr>
        <w:t>SCII</w:t>
      </w:r>
      <w:r w:rsidR="00C14584">
        <w:rPr>
          <w:rFonts w:hint="eastAsia"/>
          <w:szCs w:val="24"/>
        </w:rPr>
        <w:t>码的中间文件</w:t>
      </w:r>
      <w:proofErr w:type="spellStart"/>
      <w:r w:rsidR="00C14584">
        <w:rPr>
          <w:rFonts w:hint="eastAsia"/>
          <w:szCs w:val="24"/>
        </w:rPr>
        <w:t>hello</w:t>
      </w:r>
      <w:r w:rsidR="00C14584">
        <w:rPr>
          <w:szCs w:val="24"/>
        </w:rPr>
        <w:t>.i</w:t>
      </w:r>
      <w:proofErr w:type="spellEnd"/>
      <w:r w:rsidR="00D46601">
        <w:rPr>
          <w:rFonts w:hint="eastAsia"/>
          <w:szCs w:val="24"/>
        </w:rPr>
        <w:t>；</w:t>
      </w:r>
      <w:r w:rsidR="00C14584">
        <w:rPr>
          <w:rFonts w:hint="eastAsia"/>
          <w:szCs w:val="24"/>
        </w:rPr>
        <w:t>接着调用</w:t>
      </w:r>
      <w:r w:rsidR="00C14584">
        <w:rPr>
          <w:rFonts w:hint="eastAsia"/>
          <w:szCs w:val="24"/>
        </w:rPr>
        <w:t>C</w:t>
      </w:r>
      <w:r w:rsidR="00C14584">
        <w:rPr>
          <w:rFonts w:hint="eastAsia"/>
          <w:szCs w:val="24"/>
        </w:rPr>
        <w:t>编译器（</w:t>
      </w:r>
      <w:r w:rsidR="00C14584">
        <w:rPr>
          <w:rFonts w:hint="eastAsia"/>
          <w:szCs w:val="24"/>
        </w:rPr>
        <w:t>ccl</w:t>
      </w:r>
      <w:r w:rsidR="00C14584">
        <w:rPr>
          <w:rFonts w:hint="eastAsia"/>
          <w:szCs w:val="24"/>
        </w:rPr>
        <w:t>）得到</w:t>
      </w:r>
      <w:r w:rsidR="00C14584">
        <w:rPr>
          <w:rFonts w:hint="eastAsia"/>
          <w:szCs w:val="24"/>
        </w:rPr>
        <w:t>ASCII</w:t>
      </w:r>
      <w:r w:rsidR="00C14584">
        <w:rPr>
          <w:rFonts w:hint="eastAsia"/>
          <w:szCs w:val="24"/>
        </w:rPr>
        <w:t>汇编语言文件</w:t>
      </w:r>
      <w:proofErr w:type="spellStart"/>
      <w:r w:rsidR="00C14584">
        <w:rPr>
          <w:rFonts w:hint="eastAsia"/>
          <w:szCs w:val="24"/>
        </w:rPr>
        <w:t>hello</w:t>
      </w:r>
      <w:r w:rsidR="00C14584">
        <w:rPr>
          <w:szCs w:val="24"/>
        </w:rPr>
        <w:t>.s</w:t>
      </w:r>
      <w:proofErr w:type="spellEnd"/>
      <w:r w:rsidR="00D46601">
        <w:rPr>
          <w:rFonts w:hint="eastAsia"/>
          <w:szCs w:val="24"/>
        </w:rPr>
        <w:t>；</w:t>
      </w:r>
      <w:r w:rsidR="00C14584">
        <w:rPr>
          <w:rFonts w:hint="eastAsia"/>
          <w:szCs w:val="24"/>
        </w:rPr>
        <w:t>然后运行汇编器（</w:t>
      </w:r>
      <w:r w:rsidR="00C14584">
        <w:rPr>
          <w:rFonts w:hint="eastAsia"/>
          <w:szCs w:val="24"/>
        </w:rPr>
        <w:t>as</w:t>
      </w:r>
      <w:r w:rsidR="00C14584">
        <w:rPr>
          <w:rFonts w:hint="eastAsia"/>
          <w:szCs w:val="24"/>
        </w:rPr>
        <w:t>）得到可重定位目标文件</w:t>
      </w:r>
      <w:proofErr w:type="spellStart"/>
      <w:r w:rsidR="00C14584">
        <w:rPr>
          <w:rFonts w:hint="eastAsia"/>
          <w:szCs w:val="24"/>
        </w:rPr>
        <w:t>hello</w:t>
      </w:r>
      <w:r w:rsidR="00C14584">
        <w:rPr>
          <w:szCs w:val="24"/>
        </w:rPr>
        <w:t>.o</w:t>
      </w:r>
      <w:proofErr w:type="spellEnd"/>
      <w:r w:rsidR="00D46601">
        <w:rPr>
          <w:rFonts w:hint="eastAsia"/>
          <w:szCs w:val="24"/>
        </w:rPr>
        <w:t>；</w:t>
      </w:r>
      <w:r w:rsidR="00C14584">
        <w:rPr>
          <w:rFonts w:hint="eastAsia"/>
          <w:szCs w:val="24"/>
        </w:rPr>
        <w:t>最后通过链接器（</w:t>
      </w:r>
      <w:proofErr w:type="spellStart"/>
      <w:r w:rsidR="00C14584">
        <w:rPr>
          <w:rFonts w:hint="eastAsia"/>
          <w:szCs w:val="24"/>
        </w:rPr>
        <w:t>ld</w:t>
      </w:r>
      <w:proofErr w:type="spellEnd"/>
      <w:r w:rsidR="00C14584">
        <w:rPr>
          <w:rFonts w:hint="eastAsia"/>
          <w:szCs w:val="24"/>
        </w:rPr>
        <w:t>）得到可执行目标文件</w:t>
      </w:r>
      <w:r w:rsidR="00C14584">
        <w:rPr>
          <w:rFonts w:hint="eastAsia"/>
          <w:szCs w:val="24"/>
        </w:rPr>
        <w:t>hello</w:t>
      </w:r>
      <w:r w:rsidR="00C14584">
        <w:rPr>
          <w:rFonts w:hint="eastAsia"/>
          <w:szCs w:val="24"/>
        </w:rPr>
        <w:t>。用户在</w:t>
      </w:r>
      <w:r w:rsidR="00C14584">
        <w:rPr>
          <w:rFonts w:hint="eastAsia"/>
          <w:szCs w:val="24"/>
        </w:rPr>
        <w:t>Ubuntu</w:t>
      </w:r>
      <w:r w:rsidR="00C14584">
        <w:rPr>
          <w:szCs w:val="24"/>
        </w:rPr>
        <w:t xml:space="preserve"> </w:t>
      </w:r>
      <w:r w:rsidR="00C14584">
        <w:rPr>
          <w:rFonts w:hint="eastAsia"/>
          <w:szCs w:val="24"/>
        </w:rPr>
        <w:t>shell</w:t>
      </w:r>
      <w:r w:rsidR="00C14584">
        <w:rPr>
          <w:rFonts w:hint="eastAsia"/>
          <w:szCs w:val="24"/>
        </w:rPr>
        <w:t>键入</w:t>
      </w:r>
      <w:r w:rsidR="00C14584">
        <w:rPr>
          <w:rFonts w:hint="eastAsia"/>
          <w:szCs w:val="24"/>
        </w:rPr>
        <w:t>.</w:t>
      </w:r>
      <w:r w:rsidR="00C14584">
        <w:rPr>
          <w:szCs w:val="24"/>
        </w:rPr>
        <w:t>/hello</w:t>
      </w:r>
      <w:proofErr w:type="gramStart"/>
      <w:r w:rsidR="000B66F0">
        <w:rPr>
          <w:rFonts w:hint="eastAsia"/>
          <w:szCs w:val="24"/>
        </w:rPr>
        <w:t>启动此</w:t>
      </w:r>
      <w:proofErr w:type="gramEnd"/>
      <w:r w:rsidR="000B66F0">
        <w:rPr>
          <w:rFonts w:hint="eastAsia"/>
          <w:szCs w:val="24"/>
        </w:rPr>
        <w:t>程序，</w:t>
      </w:r>
      <w:r w:rsidR="000B66F0">
        <w:rPr>
          <w:rFonts w:hint="eastAsia"/>
          <w:szCs w:val="24"/>
        </w:rPr>
        <w:t>shell</w:t>
      </w:r>
      <w:r w:rsidR="000B66F0">
        <w:rPr>
          <w:rFonts w:hint="eastAsia"/>
          <w:szCs w:val="24"/>
        </w:rPr>
        <w:t>调用</w:t>
      </w:r>
      <w:r w:rsidR="000B66F0">
        <w:rPr>
          <w:rFonts w:hint="eastAsia"/>
          <w:szCs w:val="24"/>
        </w:rPr>
        <w:t>fork</w:t>
      </w:r>
      <w:r w:rsidR="000B66F0">
        <w:rPr>
          <w:rFonts w:hint="eastAsia"/>
          <w:szCs w:val="24"/>
        </w:rPr>
        <w:t>函数为其产生子进程，</w:t>
      </w:r>
      <w:r w:rsidR="000B66F0">
        <w:rPr>
          <w:rFonts w:hint="eastAsia"/>
          <w:szCs w:val="24"/>
        </w:rPr>
        <w:t>hello</w:t>
      </w:r>
      <w:r w:rsidR="000B66F0">
        <w:rPr>
          <w:rFonts w:hint="eastAsia"/>
          <w:szCs w:val="24"/>
        </w:rPr>
        <w:t>便成为了进程（</w:t>
      </w:r>
      <w:r w:rsidR="000B66F0">
        <w:rPr>
          <w:rFonts w:hint="eastAsia"/>
          <w:szCs w:val="24"/>
        </w:rPr>
        <w:t>process</w:t>
      </w:r>
      <w:r w:rsidR="000B66F0">
        <w:rPr>
          <w:rFonts w:hint="eastAsia"/>
          <w:szCs w:val="24"/>
        </w:rPr>
        <w:t>）。</w:t>
      </w:r>
    </w:p>
    <w:p w14:paraId="7037207D" w14:textId="77777777" w:rsidR="000B66F0" w:rsidRDefault="000078D9" w:rsidP="009D5B91">
      <w:pPr>
        <w:pStyle w:val="aa"/>
        <w:adjustRightInd w:val="0"/>
        <w:snapToGrid w:val="0"/>
        <w:ind w:left="480" w:firstLine="480"/>
        <w:rPr>
          <w:szCs w:val="24"/>
        </w:rPr>
      </w:pPr>
      <w:r>
        <w:rPr>
          <w:rFonts w:hint="eastAsia"/>
          <w:szCs w:val="24"/>
        </w:rPr>
        <w:t>2</w:t>
      </w:r>
      <w:r>
        <w:rPr>
          <w:rFonts w:hint="eastAsia"/>
          <w:szCs w:val="24"/>
        </w:rPr>
        <w:t>）</w:t>
      </w:r>
      <w:r w:rsidR="000B66F0">
        <w:rPr>
          <w:rFonts w:hint="eastAsia"/>
          <w:szCs w:val="24"/>
        </w:rPr>
        <w:t>O</w:t>
      </w:r>
      <w:r w:rsidR="000B66F0">
        <w:rPr>
          <w:szCs w:val="24"/>
        </w:rPr>
        <w:t>2O</w:t>
      </w:r>
      <w:r w:rsidR="00ED1367">
        <w:rPr>
          <w:szCs w:val="24"/>
        </w:rPr>
        <w:t xml:space="preserve"> </w:t>
      </w:r>
      <w:r w:rsidR="000B66F0">
        <w:rPr>
          <w:rFonts w:hint="eastAsia"/>
          <w:szCs w:val="24"/>
        </w:rPr>
        <w:t>简介</w:t>
      </w:r>
    </w:p>
    <w:p w14:paraId="0DE64117" w14:textId="77777777" w:rsidR="00562ADB" w:rsidRPr="009D5B91" w:rsidRDefault="00ED1367" w:rsidP="009D5B91">
      <w:pPr>
        <w:pStyle w:val="aa"/>
        <w:adjustRightInd w:val="0"/>
        <w:snapToGrid w:val="0"/>
        <w:ind w:left="480" w:firstLine="480"/>
        <w:rPr>
          <w:szCs w:val="24"/>
        </w:rPr>
      </w:pPr>
      <w:r>
        <w:rPr>
          <w:rFonts w:hint="eastAsia"/>
          <w:szCs w:val="24"/>
        </w:rPr>
        <w:t>O</w:t>
      </w:r>
      <w:r>
        <w:rPr>
          <w:szCs w:val="24"/>
        </w:rPr>
        <w:t>S</w:t>
      </w:r>
      <w:r w:rsidR="002A239D">
        <w:rPr>
          <w:rFonts w:hint="eastAsia"/>
          <w:szCs w:val="24"/>
        </w:rPr>
        <w:t>的进程管理</w:t>
      </w:r>
      <w:r>
        <w:rPr>
          <w:rFonts w:hint="eastAsia"/>
          <w:szCs w:val="24"/>
        </w:rPr>
        <w:t>调用</w:t>
      </w:r>
      <w:r>
        <w:rPr>
          <w:rFonts w:hint="eastAsia"/>
          <w:szCs w:val="24"/>
        </w:rPr>
        <w:t>fork</w:t>
      </w:r>
      <w:r>
        <w:rPr>
          <w:rFonts w:hint="eastAsia"/>
          <w:szCs w:val="24"/>
        </w:rPr>
        <w:t>函数</w:t>
      </w:r>
      <w:r w:rsidR="00562ADB">
        <w:rPr>
          <w:rFonts w:hint="eastAsia"/>
          <w:szCs w:val="24"/>
        </w:rPr>
        <w:t>产生子进程（</w:t>
      </w:r>
      <w:r w:rsidR="00562ADB">
        <w:rPr>
          <w:rFonts w:hint="eastAsia"/>
          <w:szCs w:val="24"/>
        </w:rPr>
        <w:t>process</w:t>
      </w:r>
      <w:r w:rsidR="00562ADB">
        <w:rPr>
          <w:rFonts w:hint="eastAsia"/>
          <w:szCs w:val="24"/>
        </w:rPr>
        <w:t>），调用</w:t>
      </w:r>
      <w:proofErr w:type="spellStart"/>
      <w:r w:rsidR="00562ADB">
        <w:rPr>
          <w:rFonts w:hint="eastAsia"/>
          <w:szCs w:val="24"/>
        </w:rPr>
        <w:t>execve</w:t>
      </w:r>
      <w:proofErr w:type="spellEnd"/>
      <w:r w:rsidR="00562ADB">
        <w:rPr>
          <w:rFonts w:hint="eastAsia"/>
          <w:szCs w:val="24"/>
        </w:rPr>
        <w:t>函数</w:t>
      </w:r>
      <w:r w:rsidR="0028102D">
        <w:rPr>
          <w:rFonts w:hint="eastAsia"/>
          <w:szCs w:val="24"/>
        </w:rPr>
        <w:t>，并进行虚拟内存映射（</w:t>
      </w:r>
      <w:proofErr w:type="spellStart"/>
      <w:r w:rsidR="0028102D">
        <w:rPr>
          <w:rFonts w:hint="eastAsia"/>
          <w:szCs w:val="24"/>
        </w:rPr>
        <w:t>mmp</w:t>
      </w:r>
      <w:proofErr w:type="spellEnd"/>
      <w:r w:rsidR="0028102D">
        <w:rPr>
          <w:rFonts w:hint="eastAsia"/>
          <w:szCs w:val="24"/>
        </w:rPr>
        <w:t>）</w:t>
      </w:r>
      <w:r w:rsidR="002A239D">
        <w:rPr>
          <w:rFonts w:hint="eastAsia"/>
          <w:szCs w:val="24"/>
        </w:rPr>
        <w:t>，</w:t>
      </w:r>
      <w:r w:rsidR="003B0203">
        <w:rPr>
          <w:rFonts w:hint="eastAsia"/>
          <w:szCs w:val="24"/>
        </w:rPr>
        <w:t>并为运行的</w:t>
      </w:r>
      <w:r w:rsidR="003B0203">
        <w:rPr>
          <w:rFonts w:hint="eastAsia"/>
          <w:szCs w:val="24"/>
        </w:rPr>
        <w:t>hello</w:t>
      </w:r>
      <w:r w:rsidR="003B0203">
        <w:rPr>
          <w:rFonts w:hint="eastAsia"/>
          <w:szCs w:val="24"/>
        </w:rPr>
        <w:t>分配时间片以</w:t>
      </w:r>
      <w:proofErr w:type="gramStart"/>
      <w:r w:rsidR="003B0203">
        <w:rPr>
          <w:rFonts w:hint="eastAsia"/>
          <w:szCs w:val="24"/>
        </w:rPr>
        <w:t>执行取指译码</w:t>
      </w:r>
      <w:proofErr w:type="gramEnd"/>
      <w:r w:rsidR="003B0203">
        <w:rPr>
          <w:rFonts w:hint="eastAsia"/>
          <w:szCs w:val="24"/>
        </w:rPr>
        <w:t>流水线等操作；</w:t>
      </w:r>
      <w:r w:rsidR="003B0203">
        <w:rPr>
          <w:rFonts w:hint="eastAsia"/>
          <w:szCs w:val="24"/>
        </w:rPr>
        <w:t>OS</w:t>
      </w:r>
      <w:r w:rsidR="005A75E9">
        <w:rPr>
          <w:rFonts w:hint="eastAsia"/>
          <w:szCs w:val="24"/>
        </w:rPr>
        <w:t>的储存管理以及</w:t>
      </w:r>
      <w:r w:rsidR="005A75E9">
        <w:rPr>
          <w:rFonts w:hint="eastAsia"/>
          <w:szCs w:val="24"/>
        </w:rPr>
        <w:t>M</w:t>
      </w:r>
      <w:r w:rsidR="005A75E9">
        <w:rPr>
          <w:szCs w:val="24"/>
        </w:rPr>
        <w:t>MU</w:t>
      </w:r>
      <w:r w:rsidR="005A75E9">
        <w:rPr>
          <w:rFonts w:hint="eastAsia"/>
          <w:szCs w:val="24"/>
        </w:rPr>
        <w:t>解决</w:t>
      </w:r>
      <w:r w:rsidR="005A75E9">
        <w:rPr>
          <w:rFonts w:hint="eastAsia"/>
          <w:szCs w:val="24"/>
        </w:rPr>
        <w:t>V</w:t>
      </w:r>
      <w:r w:rsidR="005A75E9">
        <w:rPr>
          <w:szCs w:val="24"/>
        </w:rPr>
        <w:t>A</w:t>
      </w:r>
      <w:r w:rsidR="005A75E9">
        <w:rPr>
          <w:rFonts w:hint="eastAsia"/>
          <w:szCs w:val="24"/>
        </w:rPr>
        <w:t>到</w:t>
      </w:r>
      <w:r w:rsidR="005A75E9">
        <w:rPr>
          <w:rFonts w:hint="eastAsia"/>
          <w:szCs w:val="24"/>
        </w:rPr>
        <w:t>P</w:t>
      </w:r>
      <w:r w:rsidR="005A75E9">
        <w:rPr>
          <w:szCs w:val="24"/>
        </w:rPr>
        <w:t>A</w:t>
      </w:r>
      <w:r w:rsidR="005A75E9">
        <w:rPr>
          <w:rFonts w:hint="eastAsia"/>
          <w:szCs w:val="24"/>
        </w:rPr>
        <w:t>的转换，</w:t>
      </w:r>
      <w:r w:rsidR="005A75E9">
        <w:rPr>
          <w:rFonts w:hint="eastAsia"/>
          <w:szCs w:val="24"/>
        </w:rPr>
        <w:t>cache</w:t>
      </w:r>
      <w:r w:rsidR="005A75E9">
        <w:rPr>
          <w:rFonts w:hint="eastAsia"/>
          <w:szCs w:val="24"/>
        </w:rPr>
        <w:t>、</w:t>
      </w:r>
      <w:r w:rsidR="005A75E9">
        <w:rPr>
          <w:rFonts w:hint="eastAsia"/>
          <w:szCs w:val="24"/>
        </w:rPr>
        <w:t>TLB</w:t>
      </w:r>
      <w:r w:rsidR="005A75E9">
        <w:rPr>
          <w:rFonts w:hint="eastAsia"/>
          <w:szCs w:val="24"/>
        </w:rPr>
        <w:t>、页表等加速访问过程，</w:t>
      </w:r>
      <w:r w:rsidR="005A75E9">
        <w:rPr>
          <w:rFonts w:hint="eastAsia"/>
          <w:szCs w:val="24"/>
        </w:rPr>
        <w:t>I</w:t>
      </w:r>
      <w:r w:rsidR="005A75E9">
        <w:rPr>
          <w:szCs w:val="24"/>
        </w:rPr>
        <w:t>O</w:t>
      </w:r>
      <w:r w:rsidR="005A75E9">
        <w:rPr>
          <w:rFonts w:hint="eastAsia"/>
          <w:szCs w:val="24"/>
        </w:rPr>
        <w:t>管理与信号处理综合软硬件对信号等进行处理；</w:t>
      </w:r>
      <w:r w:rsidR="003543A6">
        <w:rPr>
          <w:rFonts w:hint="eastAsia"/>
          <w:szCs w:val="24"/>
        </w:rPr>
        <w:t>程序结束时，</w:t>
      </w:r>
      <w:r w:rsidR="003543A6">
        <w:rPr>
          <w:rFonts w:hint="eastAsia"/>
          <w:szCs w:val="24"/>
        </w:rPr>
        <w:t>shell</w:t>
      </w:r>
      <w:r w:rsidR="003543A6">
        <w:rPr>
          <w:rFonts w:hint="eastAsia"/>
          <w:szCs w:val="24"/>
        </w:rPr>
        <w:t>回收</w:t>
      </w:r>
      <w:r w:rsidR="003543A6">
        <w:rPr>
          <w:rFonts w:hint="eastAsia"/>
          <w:szCs w:val="24"/>
        </w:rPr>
        <w:t>hello</w:t>
      </w:r>
      <w:r w:rsidR="003543A6">
        <w:rPr>
          <w:rFonts w:hint="eastAsia"/>
          <w:szCs w:val="24"/>
        </w:rPr>
        <w:t>进程，内核将其</w:t>
      </w:r>
      <w:r w:rsidR="00746F48">
        <w:rPr>
          <w:rFonts w:hint="eastAsia"/>
          <w:szCs w:val="24"/>
        </w:rPr>
        <w:t>所有痕迹</w:t>
      </w:r>
      <w:r w:rsidR="003543A6">
        <w:rPr>
          <w:rFonts w:hint="eastAsia"/>
          <w:szCs w:val="24"/>
        </w:rPr>
        <w:t>从系统中清除</w:t>
      </w:r>
      <w:r w:rsidR="008F3796">
        <w:rPr>
          <w:rFonts w:hint="eastAsia"/>
          <w:szCs w:val="24"/>
        </w:rPr>
        <w:t>。</w:t>
      </w:r>
    </w:p>
    <w:p w14:paraId="555BD590" w14:textId="77777777" w:rsidR="000B6263" w:rsidRDefault="000B6263">
      <w:pPr>
        <w:pStyle w:val="2"/>
      </w:pPr>
      <w:bookmarkStart w:id="441" w:name="_Toc225579643"/>
      <w:bookmarkStart w:id="442" w:name="_Toc250450167"/>
      <w:bookmarkStart w:id="443" w:name="_Toc42249189"/>
      <w:r>
        <w:rPr>
          <w:rFonts w:hint="eastAsia"/>
        </w:rPr>
        <w:t xml:space="preserve">1.2 </w:t>
      </w:r>
      <w:bookmarkEnd w:id="441"/>
      <w:bookmarkEnd w:id="442"/>
      <w:r>
        <w:rPr>
          <w:rFonts w:hint="eastAsia"/>
        </w:rPr>
        <w:t>环境与工具</w:t>
      </w:r>
      <w:bookmarkEnd w:id="443"/>
    </w:p>
    <w:p w14:paraId="3F1CD6B8" w14:textId="77777777" w:rsidR="006D3927" w:rsidRDefault="006D3927">
      <w:pPr>
        <w:pStyle w:val="aa"/>
        <w:adjustRightInd w:val="0"/>
        <w:snapToGrid w:val="0"/>
        <w:ind w:firstLine="480"/>
        <w:rPr>
          <w:szCs w:val="24"/>
        </w:rPr>
      </w:pPr>
      <w:r>
        <w:rPr>
          <w:rFonts w:hint="eastAsia"/>
          <w:szCs w:val="24"/>
        </w:rPr>
        <w:t>硬件工具：</w:t>
      </w:r>
      <w:r w:rsidR="00E806C4">
        <w:rPr>
          <w:rFonts w:hint="eastAsia"/>
          <w:szCs w:val="24"/>
        </w:rPr>
        <w:t>X</w:t>
      </w:r>
      <w:r w:rsidR="00E806C4">
        <w:rPr>
          <w:szCs w:val="24"/>
        </w:rPr>
        <w:t>64</w:t>
      </w:r>
      <w:r w:rsidR="00F01C2B">
        <w:rPr>
          <w:szCs w:val="24"/>
        </w:rPr>
        <w:t xml:space="preserve"> </w:t>
      </w:r>
      <w:r w:rsidR="00F01C2B">
        <w:rPr>
          <w:rFonts w:hint="eastAsia"/>
          <w:szCs w:val="24"/>
        </w:rPr>
        <w:t>A</w:t>
      </w:r>
      <w:r w:rsidR="00F01C2B">
        <w:rPr>
          <w:szCs w:val="24"/>
        </w:rPr>
        <w:t>MD A10</w:t>
      </w:r>
      <w:r w:rsidR="00494256">
        <w:rPr>
          <w:szCs w:val="24"/>
        </w:rPr>
        <w:t xml:space="preserve"> </w:t>
      </w:r>
      <w:r w:rsidR="00E806C4">
        <w:rPr>
          <w:szCs w:val="24"/>
        </w:rPr>
        <w:t>CPU</w:t>
      </w:r>
      <w:r w:rsidR="00E806C4">
        <w:rPr>
          <w:rFonts w:hint="eastAsia"/>
          <w:szCs w:val="24"/>
        </w:rPr>
        <w:t>，</w:t>
      </w:r>
      <w:r w:rsidR="00E806C4">
        <w:rPr>
          <w:rFonts w:hint="eastAsia"/>
          <w:szCs w:val="24"/>
        </w:rPr>
        <w:t>8</w:t>
      </w:r>
      <w:r w:rsidR="00E806C4">
        <w:rPr>
          <w:szCs w:val="24"/>
        </w:rPr>
        <w:t>GRAM</w:t>
      </w:r>
      <w:r w:rsidR="00E806C4">
        <w:rPr>
          <w:rFonts w:hint="eastAsia"/>
          <w:szCs w:val="24"/>
        </w:rPr>
        <w:t>，</w:t>
      </w:r>
      <w:r w:rsidR="00E806C4">
        <w:rPr>
          <w:rFonts w:hint="eastAsia"/>
          <w:szCs w:val="24"/>
        </w:rPr>
        <w:t>512</w:t>
      </w:r>
      <w:r w:rsidR="00E806C4">
        <w:rPr>
          <w:szCs w:val="24"/>
        </w:rPr>
        <w:t>GHD</w:t>
      </w:r>
      <w:r w:rsidR="00D45DAF">
        <w:rPr>
          <w:szCs w:val="24"/>
        </w:rPr>
        <w:t xml:space="preserve"> DISK</w:t>
      </w:r>
    </w:p>
    <w:p w14:paraId="50662FC7" w14:textId="77777777" w:rsidR="006D3927" w:rsidRPr="004F1CB2" w:rsidRDefault="006D3927" w:rsidP="004F1CB2">
      <w:pPr>
        <w:pStyle w:val="aa"/>
        <w:adjustRightInd w:val="0"/>
        <w:snapToGrid w:val="0"/>
        <w:ind w:firstLine="480"/>
        <w:rPr>
          <w:szCs w:val="24"/>
        </w:rPr>
      </w:pPr>
      <w:r>
        <w:rPr>
          <w:rFonts w:hint="eastAsia"/>
          <w:szCs w:val="24"/>
        </w:rPr>
        <w:t>软件工具：</w:t>
      </w:r>
      <w:r w:rsidR="004F1CB2">
        <w:rPr>
          <w:rFonts w:hint="eastAsia"/>
          <w:szCs w:val="24"/>
        </w:rPr>
        <w:t>Windows10</w:t>
      </w:r>
      <w:r w:rsidR="004F1CB2">
        <w:rPr>
          <w:szCs w:val="24"/>
        </w:rPr>
        <w:t xml:space="preserve"> 64</w:t>
      </w:r>
      <w:r w:rsidR="004F1CB2">
        <w:rPr>
          <w:rFonts w:hint="eastAsia"/>
          <w:szCs w:val="24"/>
        </w:rPr>
        <w:t>位，</w:t>
      </w:r>
      <w:proofErr w:type="spellStart"/>
      <w:r w:rsidR="004F1CB2">
        <w:rPr>
          <w:rFonts w:hint="eastAsia"/>
          <w:szCs w:val="24"/>
        </w:rPr>
        <w:t>Vmware</w:t>
      </w:r>
      <w:proofErr w:type="spellEnd"/>
      <w:r w:rsidR="004F1CB2">
        <w:rPr>
          <w:szCs w:val="24"/>
        </w:rPr>
        <w:t xml:space="preserve"> </w:t>
      </w:r>
      <w:r w:rsidR="004F1CB2" w:rsidRPr="004F1CB2">
        <w:rPr>
          <w:szCs w:val="24"/>
        </w:rPr>
        <w:t>14.1.3</w:t>
      </w:r>
      <w:r w:rsidR="004F1CB2">
        <w:rPr>
          <w:rFonts w:hint="eastAsia"/>
          <w:szCs w:val="24"/>
        </w:rPr>
        <w:t>，</w:t>
      </w:r>
      <w:r w:rsidR="004F1CB2">
        <w:rPr>
          <w:rFonts w:hint="eastAsia"/>
          <w:szCs w:val="24"/>
        </w:rPr>
        <w:t>Ubuntu</w:t>
      </w:r>
      <w:r w:rsidR="004F1CB2" w:rsidRPr="004F1CB2">
        <w:rPr>
          <w:szCs w:val="24"/>
        </w:rPr>
        <w:t>18.04.1 LTS</w:t>
      </w:r>
    </w:p>
    <w:p w14:paraId="7B43C473" w14:textId="77777777" w:rsidR="006D3927" w:rsidRDefault="006D3927">
      <w:pPr>
        <w:pStyle w:val="aa"/>
        <w:adjustRightInd w:val="0"/>
        <w:snapToGrid w:val="0"/>
        <w:ind w:firstLine="480"/>
        <w:rPr>
          <w:szCs w:val="24"/>
        </w:rPr>
      </w:pPr>
      <w:r>
        <w:rPr>
          <w:rFonts w:hint="eastAsia"/>
          <w:szCs w:val="24"/>
        </w:rPr>
        <w:t>开发者与调试工具：</w:t>
      </w:r>
      <w:proofErr w:type="spellStart"/>
      <w:r w:rsidR="00D76B11">
        <w:rPr>
          <w:rFonts w:hint="eastAsia"/>
          <w:szCs w:val="24"/>
        </w:rPr>
        <w:t>gcc</w:t>
      </w:r>
      <w:proofErr w:type="spellEnd"/>
      <w:r w:rsidR="00D76B11">
        <w:rPr>
          <w:rFonts w:hint="eastAsia"/>
          <w:szCs w:val="24"/>
        </w:rPr>
        <w:t>，</w:t>
      </w:r>
      <w:proofErr w:type="spellStart"/>
      <w:r w:rsidR="00D76B11">
        <w:rPr>
          <w:rFonts w:hint="eastAsia"/>
          <w:szCs w:val="24"/>
        </w:rPr>
        <w:t>gdb</w:t>
      </w:r>
      <w:proofErr w:type="spellEnd"/>
      <w:r w:rsidR="00D76B11">
        <w:rPr>
          <w:rFonts w:hint="eastAsia"/>
          <w:szCs w:val="24"/>
        </w:rPr>
        <w:t>，</w:t>
      </w:r>
      <w:proofErr w:type="spellStart"/>
      <w:r w:rsidR="00D76B11">
        <w:rPr>
          <w:rFonts w:hint="eastAsia"/>
          <w:szCs w:val="24"/>
        </w:rPr>
        <w:t>edb</w:t>
      </w:r>
      <w:proofErr w:type="spellEnd"/>
      <w:r w:rsidR="00D76B11">
        <w:rPr>
          <w:rFonts w:hint="eastAsia"/>
          <w:szCs w:val="24"/>
        </w:rPr>
        <w:t>，</w:t>
      </w:r>
      <w:proofErr w:type="spellStart"/>
      <w:r w:rsidR="00D76B11">
        <w:rPr>
          <w:rFonts w:hint="eastAsia"/>
          <w:szCs w:val="24"/>
        </w:rPr>
        <w:t>Winhex</w:t>
      </w:r>
      <w:proofErr w:type="spellEnd"/>
      <w:r w:rsidR="00D76B11">
        <w:rPr>
          <w:rFonts w:hint="eastAsia"/>
          <w:szCs w:val="24"/>
        </w:rPr>
        <w:t>，</w:t>
      </w:r>
      <w:r w:rsidR="00D76B11">
        <w:rPr>
          <w:rFonts w:hint="eastAsia"/>
          <w:szCs w:val="24"/>
        </w:rPr>
        <w:t>vim</w:t>
      </w:r>
      <w:r w:rsidR="00D76B11">
        <w:rPr>
          <w:rFonts w:hint="eastAsia"/>
          <w:szCs w:val="24"/>
        </w:rPr>
        <w:t>，</w:t>
      </w:r>
      <w:proofErr w:type="spellStart"/>
      <w:r w:rsidR="00D76B11">
        <w:rPr>
          <w:rFonts w:hint="eastAsia"/>
          <w:szCs w:val="24"/>
        </w:rPr>
        <w:t>ld</w:t>
      </w:r>
      <w:proofErr w:type="spellEnd"/>
      <w:r w:rsidR="00D76B11">
        <w:rPr>
          <w:rFonts w:hint="eastAsia"/>
          <w:szCs w:val="24"/>
        </w:rPr>
        <w:t>，</w:t>
      </w:r>
      <w:proofErr w:type="spellStart"/>
      <w:r w:rsidR="00D76B11">
        <w:rPr>
          <w:rFonts w:hint="eastAsia"/>
          <w:szCs w:val="24"/>
        </w:rPr>
        <w:t>readelf</w:t>
      </w:r>
      <w:proofErr w:type="spellEnd"/>
      <w:r w:rsidR="004541DC">
        <w:rPr>
          <w:rFonts w:hint="eastAsia"/>
          <w:szCs w:val="24"/>
        </w:rPr>
        <w:t>，</w:t>
      </w:r>
      <w:proofErr w:type="spellStart"/>
      <w:r w:rsidR="004541DC">
        <w:rPr>
          <w:szCs w:val="24"/>
        </w:rPr>
        <w:t>objdump</w:t>
      </w:r>
      <w:proofErr w:type="spellEnd"/>
      <w:r w:rsidR="004541DC">
        <w:rPr>
          <w:rFonts w:hint="eastAsia"/>
          <w:szCs w:val="24"/>
        </w:rPr>
        <w:t>，</w:t>
      </w:r>
      <w:proofErr w:type="spellStart"/>
      <w:r w:rsidR="00440C3A">
        <w:rPr>
          <w:rFonts w:hint="eastAsia"/>
          <w:szCs w:val="24"/>
        </w:rPr>
        <w:t>ldd</w:t>
      </w:r>
      <w:proofErr w:type="spellEnd"/>
      <w:r w:rsidR="00440C3A">
        <w:rPr>
          <w:rFonts w:hint="eastAsia"/>
          <w:szCs w:val="24"/>
        </w:rPr>
        <w:t>等</w:t>
      </w:r>
    </w:p>
    <w:p w14:paraId="71D463D7" w14:textId="77777777" w:rsidR="000B6263" w:rsidRPr="00973062" w:rsidRDefault="000B6263" w:rsidP="00973062">
      <w:pPr>
        <w:pStyle w:val="2"/>
      </w:pPr>
      <w:bookmarkStart w:id="444" w:name="_Toc42249190"/>
      <w:r>
        <w:rPr>
          <w:rFonts w:hint="eastAsia"/>
        </w:rPr>
        <w:t>1.3 中间结果</w:t>
      </w:r>
      <w:bookmarkEnd w:id="4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5"/>
        <w:gridCol w:w="2833"/>
        <w:gridCol w:w="2817"/>
      </w:tblGrid>
      <w:tr w:rsidR="004B0A7F" w14:paraId="4C7F07CD" w14:textId="77777777" w:rsidTr="000B6263">
        <w:trPr>
          <w:jc w:val="center"/>
        </w:trPr>
        <w:tc>
          <w:tcPr>
            <w:tcW w:w="2907" w:type="dxa"/>
            <w:shd w:val="clear" w:color="auto" w:fill="auto"/>
            <w:vAlign w:val="center"/>
          </w:tcPr>
          <w:p w14:paraId="7C0716E1" w14:textId="77777777" w:rsidR="004B0A7F" w:rsidRPr="000B6263" w:rsidRDefault="004B0A7F" w:rsidP="000B6263">
            <w:pPr>
              <w:pStyle w:val="aa"/>
              <w:adjustRightInd w:val="0"/>
              <w:snapToGrid w:val="0"/>
              <w:ind w:firstLineChars="0" w:firstLine="0"/>
              <w:jc w:val="center"/>
              <w:rPr>
                <w:szCs w:val="24"/>
              </w:rPr>
            </w:pPr>
            <w:r w:rsidRPr="000B6263">
              <w:rPr>
                <w:rFonts w:hint="eastAsia"/>
                <w:szCs w:val="24"/>
              </w:rPr>
              <w:t>中间结果文件</w:t>
            </w:r>
          </w:p>
        </w:tc>
        <w:tc>
          <w:tcPr>
            <w:tcW w:w="2907" w:type="dxa"/>
            <w:shd w:val="clear" w:color="auto" w:fill="auto"/>
            <w:vAlign w:val="center"/>
          </w:tcPr>
          <w:p w14:paraId="3705A59B" w14:textId="77777777" w:rsidR="004B0A7F" w:rsidRPr="000B6263" w:rsidRDefault="004B0A7F" w:rsidP="000B6263">
            <w:pPr>
              <w:pStyle w:val="aa"/>
              <w:adjustRightInd w:val="0"/>
              <w:snapToGrid w:val="0"/>
              <w:ind w:firstLineChars="0" w:firstLine="0"/>
              <w:jc w:val="center"/>
              <w:rPr>
                <w:szCs w:val="24"/>
              </w:rPr>
            </w:pPr>
            <w:r w:rsidRPr="000B6263">
              <w:rPr>
                <w:rFonts w:hint="eastAsia"/>
                <w:szCs w:val="24"/>
              </w:rPr>
              <w:t>文件作用</w:t>
            </w:r>
          </w:p>
        </w:tc>
        <w:tc>
          <w:tcPr>
            <w:tcW w:w="2907" w:type="dxa"/>
            <w:shd w:val="clear" w:color="auto" w:fill="auto"/>
            <w:vAlign w:val="center"/>
          </w:tcPr>
          <w:p w14:paraId="6EAF0C7D" w14:textId="77777777" w:rsidR="004B0A7F" w:rsidRPr="000B6263" w:rsidRDefault="0076386E" w:rsidP="000B6263">
            <w:pPr>
              <w:pStyle w:val="aa"/>
              <w:adjustRightInd w:val="0"/>
              <w:snapToGrid w:val="0"/>
              <w:ind w:firstLineChars="0" w:firstLine="0"/>
              <w:jc w:val="center"/>
              <w:rPr>
                <w:szCs w:val="24"/>
              </w:rPr>
            </w:pPr>
            <w:r w:rsidRPr="000B6263">
              <w:rPr>
                <w:rFonts w:hint="eastAsia"/>
                <w:szCs w:val="24"/>
              </w:rPr>
              <w:t>使用时期</w:t>
            </w:r>
          </w:p>
        </w:tc>
      </w:tr>
      <w:tr w:rsidR="004B0A7F" w14:paraId="41C8F818" w14:textId="77777777" w:rsidTr="000B6263">
        <w:trPr>
          <w:jc w:val="center"/>
        </w:trPr>
        <w:tc>
          <w:tcPr>
            <w:tcW w:w="2907" w:type="dxa"/>
            <w:shd w:val="clear" w:color="auto" w:fill="auto"/>
            <w:vAlign w:val="center"/>
          </w:tcPr>
          <w:p w14:paraId="405B2EFF" w14:textId="77777777" w:rsidR="004B0A7F" w:rsidRPr="000B6263" w:rsidRDefault="004B0A7F" w:rsidP="000B6263">
            <w:pPr>
              <w:pStyle w:val="aa"/>
              <w:adjustRightInd w:val="0"/>
              <w:snapToGrid w:val="0"/>
              <w:ind w:firstLineChars="0" w:firstLine="0"/>
              <w:jc w:val="center"/>
              <w:rPr>
                <w:szCs w:val="24"/>
              </w:rPr>
            </w:pPr>
            <w:proofErr w:type="spellStart"/>
            <w:r w:rsidRPr="000B6263">
              <w:rPr>
                <w:rFonts w:hint="eastAsia"/>
                <w:szCs w:val="24"/>
              </w:rPr>
              <w:t>hello</w:t>
            </w:r>
            <w:r w:rsidRPr="000B6263">
              <w:rPr>
                <w:szCs w:val="24"/>
              </w:rPr>
              <w:t>.i</w:t>
            </w:r>
            <w:proofErr w:type="spellEnd"/>
          </w:p>
        </w:tc>
        <w:tc>
          <w:tcPr>
            <w:tcW w:w="2907" w:type="dxa"/>
            <w:shd w:val="clear" w:color="auto" w:fill="auto"/>
            <w:vAlign w:val="center"/>
          </w:tcPr>
          <w:p w14:paraId="0526B938" w14:textId="77777777" w:rsidR="004B0A7F" w:rsidRPr="000B6263" w:rsidRDefault="0076386E" w:rsidP="000B6263">
            <w:pPr>
              <w:pStyle w:val="aa"/>
              <w:adjustRightInd w:val="0"/>
              <w:snapToGrid w:val="0"/>
              <w:ind w:firstLineChars="0" w:firstLine="0"/>
              <w:jc w:val="center"/>
              <w:rPr>
                <w:szCs w:val="24"/>
              </w:rPr>
            </w:pPr>
            <w:r w:rsidRPr="000B6263">
              <w:rPr>
                <w:rFonts w:hint="eastAsia"/>
                <w:szCs w:val="24"/>
              </w:rPr>
              <w:t>预处理得到的文件</w:t>
            </w:r>
          </w:p>
          <w:p w14:paraId="399C3EE2" w14:textId="77777777" w:rsidR="006B1719" w:rsidRPr="000B6263" w:rsidRDefault="006B1719" w:rsidP="000B6263">
            <w:pPr>
              <w:pStyle w:val="aa"/>
              <w:adjustRightInd w:val="0"/>
              <w:snapToGrid w:val="0"/>
              <w:ind w:firstLineChars="0" w:firstLine="0"/>
              <w:jc w:val="center"/>
              <w:rPr>
                <w:szCs w:val="24"/>
              </w:rPr>
            </w:pPr>
            <w:r w:rsidRPr="000B6263">
              <w:rPr>
                <w:rFonts w:hint="eastAsia"/>
                <w:szCs w:val="24"/>
              </w:rPr>
              <w:t>A</w:t>
            </w:r>
            <w:r w:rsidRPr="000B6263">
              <w:rPr>
                <w:szCs w:val="24"/>
              </w:rPr>
              <w:t>SCII</w:t>
            </w:r>
            <w:r w:rsidRPr="000B6263">
              <w:rPr>
                <w:rFonts w:hint="eastAsia"/>
                <w:szCs w:val="24"/>
              </w:rPr>
              <w:t>码的中间文件</w:t>
            </w:r>
          </w:p>
        </w:tc>
        <w:tc>
          <w:tcPr>
            <w:tcW w:w="2907" w:type="dxa"/>
            <w:shd w:val="clear" w:color="auto" w:fill="auto"/>
            <w:vAlign w:val="center"/>
          </w:tcPr>
          <w:p w14:paraId="3A253E04" w14:textId="77777777" w:rsidR="004B0A7F" w:rsidRPr="000B6263" w:rsidRDefault="007D5970" w:rsidP="000B6263">
            <w:pPr>
              <w:pStyle w:val="aa"/>
              <w:adjustRightInd w:val="0"/>
              <w:snapToGrid w:val="0"/>
              <w:ind w:firstLineChars="0" w:firstLine="0"/>
              <w:jc w:val="center"/>
              <w:rPr>
                <w:szCs w:val="24"/>
              </w:rPr>
            </w:pPr>
            <w:r w:rsidRPr="000B6263">
              <w:rPr>
                <w:rFonts w:hint="eastAsia"/>
                <w:szCs w:val="24"/>
              </w:rPr>
              <w:t>第二章</w:t>
            </w:r>
            <w:r w:rsidRPr="000B6263">
              <w:rPr>
                <w:rFonts w:hint="eastAsia"/>
                <w:szCs w:val="24"/>
              </w:rPr>
              <w:t>-</w:t>
            </w:r>
            <w:r w:rsidRPr="000B6263">
              <w:rPr>
                <w:rFonts w:hint="eastAsia"/>
                <w:szCs w:val="24"/>
              </w:rPr>
              <w:t>预处理</w:t>
            </w:r>
          </w:p>
        </w:tc>
      </w:tr>
      <w:tr w:rsidR="004B0A7F" w14:paraId="1E878C07" w14:textId="77777777" w:rsidTr="000B6263">
        <w:trPr>
          <w:jc w:val="center"/>
        </w:trPr>
        <w:tc>
          <w:tcPr>
            <w:tcW w:w="2907" w:type="dxa"/>
            <w:shd w:val="clear" w:color="auto" w:fill="auto"/>
            <w:vAlign w:val="center"/>
          </w:tcPr>
          <w:p w14:paraId="55E285FC" w14:textId="77777777" w:rsidR="004B0A7F" w:rsidRPr="000B6263" w:rsidRDefault="004B0A7F" w:rsidP="000B6263">
            <w:pPr>
              <w:pStyle w:val="aa"/>
              <w:adjustRightInd w:val="0"/>
              <w:snapToGrid w:val="0"/>
              <w:ind w:firstLineChars="0" w:firstLine="0"/>
              <w:jc w:val="center"/>
              <w:rPr>
                <w:szCs w:val="24"/>
              </w:rPr>
            </w:pPr>
            <w:proofErr w:type="spellStart"/>
            <w:r w:rsidRPr="000B6263">
              <w:rPr>
                <w:rFonts w:hint="eastAsia"/>
                <w:szCs w:val="24"/>
              </w:rPr>
              <w:t>h</w:t>
            </w:r>
            <w:r w:rsidRPr="000B6263">
              <w:rPr>
                <w:szCs w:val="24"/>
              </w:rPr>
              <w:t>ello.s</w:t>
            </w:r>
            <w:proofErr w:type="spellEnd"/>
          </w:p>
        </w:tc>
        <w:tc>
          <w:tcPr>
            <w:tcW w:w="2907" w:type="dxa"/>
            <w:shd w:val="clear" w:color="auto" w:fill="auto"/>
            <w:vAlign w:val="center"/>
          </w:tcPr>
          <w:p w14:paraId="6E3B0982" w14:textId="77777777" w:rsidR="004B0A7F" w:rsidRPr="000B6263" w:rsidRDefault="006B1719" w:rsidP="000B6263">
            <w:pPr>
              <w:pStyle w:val="aa"/>
              <w:adjustRightInd w:val="0"/>
              <w:snapToGrid w:val="0"/>
              <w:ind w:firstLineChars="0" w:firstLine="0"/>
              <w:jc w:val="center"/>
              <w:rPr>
                <w:szCs w:val="24"/>
              </w:rPr>
            </w:pPr>
            <w:r w:rsidRPr="000B6263">
              <w:rPr>
                <w:rFonts w:hint="eastAsia"/>
                <w:szCs w:val="24"/>
              </w:rPr>
              <w:t>ASCII</w:t>
            </w:r>
            <w:r w:rsidRPr="000B6263">
              <w:rPr>
                <w:rFonts w:hint="eastAsia"/>
                <w:szCs w:val="24"/>
              </w:rPr>
              <w:t>汇编语言文件</w:t>
            </w:r>
          </w:p>
        </w:tc>
        <w:tc>
          <w:tcPr>
            <w:tcW w:w="2907" w:type="dxa"/>
            <w:shd w:val="clear" w:color="auto" w:fill="auto"/>
            <w:vAlign w:val="center"/>
          </w:tcPr>
          <w:p w14:paraId="69E8AED2" w14:textId="77777777" w:rsidR="004B0A7F" w:rsidRPr="000B6263" w:rsidRDefault="00810362" w:rsidP="000B6263">
            <w:pPr>
              <w:pStyle w:val="aa"/>
              <w:adjustRightInd w:val="0"/>
              <w:snapToGrid w:val="0"/>
              <w:ind w:firstLineChars="0" w:firstLine="0"/>
              <w:jc w:val="center"/>
              <w:rPr>
                <w:szCs w:val="24"/>
              </w:rPr>
            </w:pPr>
            <w:r>
              <w:rPr>
                <w:rFonts w:hint="eastAsia"/>
                <w:szCs w:val="24"/>
              </w:rPr>
              <w:t>第三章</w:t>
            </w:r>
            <w:r>
              <w:rPr>
                <w:rFonts w:hint="eastAsia"/>
                <w:szCs w:val="24"/>
              </w:rPr>
              <w:t>-</w:t>
            </w:r>
            <w:r>
              <w:rPr>
                <w:rFonts w:hint="eastAsia"/>
                <w:szCs w:val="24"/>
              </w:rPr>
              <w:t>编译</w:t>
            </w:r>
          </w:p>
        </w:tc>
      </w:tr>
      <w:tr w:rsidR="004B0A7F" w14:paraId="1A0B77D4" w14:textId="77777777" w:rsidTr="000B6263">
        <w:trPr>
          <w:jc w:val="center"/>
        </w:trPr>
        <w:tc>
          <w:tcPr>
            <w:tcW w:w="2907" w:type="dxa"/>
            <w:shd w:val="clear" w:color="auto" w:fill="auto"/>
            <w:vAlign w:val="center"/>
          </w:tcPr>
          <w:p w14:paraId="5113A4EF" w14:textId="77777777" w:rsidR="004B0A7F" w:rsidRPr="000B6263" w:rsidRDefault="004B0A7F" w:rsidP="000B6263">
            <w:pPr>
              <w:pStyle w:val="aa"/>
              <w:adjustRightInd w:val="0"/>
              <w:snapToGrid w:val="0"/>
              <w:ind w:firstLineChars="0" w:firstLine="0"/>
              <w:jc w:val="center"/>
              <w:rPr>
                <w:szCs w:val="24"/>
              </w:rPr>
            </w:pPr>
            <w:proofErr w:type="spellStart"/>
            <w:r w:rsidRPr="000B6263">
              <w:rPr>
                <w:rFonts w:hint="eastAsia"/>
                <w:szCs w:val="24"/>
              </w:rPr>
              <w:t>h</w:t>
            </w:r>
            <w:r w:rsidRPr="000B6263">
              <w:rPr>
                <w:szCs w:val="24"/>
              </w:rPr>
              <w:t>ello.o</w:t>
            </w:r>
            <w:proofErr w:type="spellEnd"/>
          </w:p>
        </w:tc>
        <w:tc>
          <w:tcPr>
            <w:tcW w:w="2907" w:type="dxa"/>
            <w:shd w:val="clear" w:color="auto" w:fill="auto"/>
            <w:vAlign w:val="center"/>
          </w:tcPr>
          <w:p w14:paraId="79AB4E18" w14:textId="77777777" w:rsidR="004B0A7F" w:rsidRPr="000B6263" w:rsidRDefault="005E4B5E" w:rsidP="000B6263">
            <w:pPr>
              <w:pStyle w:val="aa"/>
              <w:adjustRightInd w:val="0"/>
              <w:snapToGrid w:val="0"/>
              <w:ind w:firstLineChars="0" w:firstLine="0"/>
              <w:jc w:val="center"/>
              <w:rPr>
                <w:szCs w:val="24"/>
              </w:rPr>
            </w:pPr>
            <w:r w:rsidRPr="000B6263">
              <w:rPr>
                <w:rFonts w:hint="eastAsia"/>
                <w:szCs w:val="24"/>
              </w:rPr>
              <w:t>as</w:t>
            </w:r>
            <w:r w:rsidRPr="000B6263">
              <w:rPr>
                <w:rFonts w:hint="eastAsia"/>
                <w:szCs w:val="24"/>
              </w:rPr>
              <w:t>得到</w:t>
            </w:r>
            <w:r w:rsidR="00007097" w:rsidRPr="000B6263">
              <w:rPr>
                <w:rFonts w:hint="eastAsia"/>
                <w:szCs w:val="24"/>
              </w:rPr>
              <w:t>可重定位目标文件</w:t>
            </w:r>
          </w:p>
        </w:tc>
        <w:tc>
          <w:tcPr>
            <w:tcW w:w="2907" w:type="dxa"/>
            <w:shd w:val="clear" w:color="auto" w:fill="auto"/>
            <w:vAlign w:val="center"/>
          </w:tcPr>
          <w:p w14:paraId="3BDFF6CA" w14:textId="77777777" w:rsidR="004B0A7F" w:rsidRPr="000B6263" w:rsidRDefault="00810362" w:rsidP="000B6263">
            <w:pPr>
              <w:pStyle w:val="aa"/>
              <w:adjustRightInd w:val="0"/>
              <w:snapToGrid w:val="0"/>
              <w:ind w:firstLineChars="0" w:firstLine="0"/>
              <w:jc w:val="center"/>
              <w:rPr>
                <w:szCs w:val="24"/>
              </w:rPr>
            </w:pPr>
            <w:r>
              <w:rPr>
                <w:rFonts w:hint="eastAsia"/>
                <w:szCs w:val="24"/>
              </w:rPr>
              <w:t>第四章</w:t>
            </w:r>
            <w:r>
              <w:rPr>
                <w:rFonts w:hint="eastAsia"/>
                <w:szCs w:val="24"/>
              </w:rPr>
              <w:t>-</w:t>
            </w:r>
            <w:r>
              <w:rPr>
                <w:rFonts w:hint="eastAsia"/>
                <w:szCs w:val="24"/>
              </w:rPr>
              <w:t>汇编</w:t>
            </w:r>
          </w:p>
        </w:tc>
      </w:tr>
      <w:tr w:rsidR="00E25760" w14:paraId="417AE6AA" w14:textId="77777777" w:rsidTr="000B6263">
        <w:trPr>
          <w:jc w:val="center"/>
        </w:trPr>
        <w:tc>
          <w:tcPr>
            <w:tcW w:w="2907" w:type="dxa"/>
            <w:shd w:val="clear" w:color="auto" w:fill="auto"/>
            <w:vAlign w:val="center"/>
          </w:tcPr>
          <w:p w14:paraId="4500CEB1" w14:textId="77777777" w:rsidR="00E25760" w:rsidRPr="000B6263" w:rsidRDefault="00E25760" w:rsidP="000B6263">
            <w:pPr>
              <w:pStyle w:val="aa"/>
              <w:adjustRightInd w:val="0"/>
              <w:snapToGrid w:val="0"/>
              <w:ind w:firstLineChars="0" w:firstLine="0"/>
              <w:jc w:val="center"/>
              <w:rPr>
                <w:szCs w:val="24"/>
              </w:rPr>
            </w:pPr>
            <w:r>
              <w:rPr>
                <w:rFonts w:hint="eastAsia"/>
                <w:szCs w:val="24"/>
              </w:rPr>
              <w:t>hello</w:t>
            </w:r>
            <w:r>
              <w:rPr>
                <w:szCs w:val="24"/>
              </w:rPr>
              <w:t>.asm</w:t>
            </w:r>
          </w:p>
        </w:tc>
        <w:tc>
          <w:tcPr>
            <w:tcW w:w="2907" w:type="dxa"/>
            <w:shd w:val="clear" w:color="auto" w:fill="auto"/>
            <w:vAlign w:val="center"/>
          </w:tcPr>
          <w:p w14:paraId="4B062B80" w14:textId="77777777" w:rsidR="00E25760" w:rsidRPr="000B6263" w:rsidRDefault="00E25760" w:rsidP="000B6263">
            <w:pPr>
              <w:pStyle w:val="aa"/>
              <w:adjustRightInd w:val="0"/>
              <w:snapToGrid w:val="0"/>
              <w:ind w:firstLineChars="0" w:firstLine="0"/>
              <w:jc w:val="center"/>
              <w:rPr>
                <w:szCs w:val="24"/>
              </w:rPr>
            </w:pPr>
            <w:r>
              <w:rPr>
                <w:rFonts w:hint="eastAsia"/>
                <w:szCs w:val="24"/>
              </w:rPr>
              <w:t>反汇编得到的文本文件</w:t>
            </w:r>
          </w:p>
        </w:tc>
        <w:tc>
          <w:tcPr>
            <w:tcW w:w="2907" w:type="dxa"/>
            <w:shd w:val="clear" w:color="auto" w:fill="auto"/>
            <w:vAlign w:val="center"/>
          </w:tcPr>
          <w:p w14:paraId="46BFA71D" w14:textId="77777777" w:rsidR="00E25760" w:rsidRPr="00E25760" w:rsidRDefault="00E25760" w:rsidP="000B6263">
            <w:pPr>
              <w:pStyle w:val="aa"/>
              <w:adjustRightInd w:val="0"/>
              <w:snapToGrid w:val="0"/>
              <w:ind w:firstLineChars="0" w:firstLine="0"/>
              <w:jc w:val="center"/>
              <w:rPr>
                <w:szCs w:val="24"/>
              </w:rPr>
            </w:pPr>
            <w:r>
              <w:rPr>
                <w:rFonts w:hint="eastAsia"/>
                <w:szCs w:val="24"/>
              </w:rPr>
              <w:t>第四章</w:t>
            </w:r>
            <w:r>
              <w:rPr>
                <w:rFonts w:hint="eastAsia"/>
                <w:szCs w:val="24"/>
              </w:rPr>
              <w:t>-</w:t>
            </w:r>
            <w:r>
              <w:rPr>
                <w:rFonts w:hint="eastAsia"/>
                <w:szCs w:val="24"/>
              </w:rPr>
              <w:t>汇编</w:t>
            </w:r>
          </w:p>
        </w:tc>
      </w:tr>
      <w:tr w:rsidR="002F2EDF" w14:paraId="169CFBD5" w14:textId="77777777" w:rsidTr="000B6263">
        <w:trPr>
          <w:jc w:val="center"/>
        </w:trPr>
        <w:tc>
          <w:tcPr>
            <w:tcW w:w="2907" w:type="dxa"/>
            <w:shd w:val="clear" w:color="auto" w:fill="auto"/>
            <w:vAlign w:val="center"/>
          </w:tcPr>
          <w:p w14:paraId="22EFED83" w14:textId="77777777" w:rsidR="002F2EDF" w:rsidRDefault="002F2EDF" w:rsidP="000B6263">
            <w:pPr>
              <w:pStyle w:val="aa"/>
              <w:adjustRightInd w:val="0"/>
              <w:snapToGrid w:val="0"/>
              <w:ind w:firstLineChars="0" w:firstLine="0"/>
              <w:jc w:val="center"/>
              <w:rPr>
                <w:szCs w:val="24"/>
              </w:rPr>
            </w:pPr>
            <w:proofErr w:type="spellStart"/>
            <w:r>
              <w:rPr>
                <w:rFonts w:hint="eastAsia"/>
                <w:szCs w:val="24"/>
              </w:rPr>
              <w:lastRenderedPageBreak/>
              <w:t>hello</w:t>
            </w:r>
            <w:r>
              <w:rPr>
                <w:szCs w:val="24"/>
              </w:rPr>
              <w:t>.elf</w:t>
            </w:r>
            <w:proofErr w:type="spellEnd"/>
          </w:p>
        </w:tc>
        <w:tc>
          <w:tcPr>
            <w:tcW w:w="2907" w:type="dxa"/>
            <w:shd w:val="clear" w:color="auto" w:fill="auto"/>
            <w:vAlign w:val="center"/>
          </w:tcPr>
          <w:p w14:paraId="697787B0" w14:textId="77777777" w:rsidR="002F2EDF" w:rsidRDefault="002F2EDF" w:rsidP="000B6263">
            <w:pPr>
              <w:pStyle w:val="aa"/>
              <w:adjustRightInd w:val="0"/>
              <w:snapToGrid w:val="0"/>
              <w:ind w:firstLineChars="0" w:firstLine="0"/>
              <w:jc w:val="center"/>
              <w:rPr>
                <w:szCs w:val="24"/>
              </w:rPr>
            </w:pPr>
            <w:proofErr w:type="spellStart"/>
            <w:r>
              <w:rPr>
                <w:rFonts w:hint="eastAsia"/>
                <w:szCs w:val="24"/>
              </w:rPr>
              <w:t>hello</w:t>
            </w:r>
            <w:r>
              <w:rPr>
                <w:szCs w:val="24"/>
              </w:rPr>
              <w:t>.o</w:t>
            </w:r>
            <w:proofErr w:type="spellEnd"/>
            <w:r>
              <w:rPr>
                <w:rFonts w:hint="eastAsia"/>
                <w:szCs w:val="24"/>
              </w:rPr>
              <w:t>的</w:t>
            </w:r>
            <w:r>
              <w:rPr>
                <w:rFonts w:hint="eastAsia"/>
                <w:szCs w:val="24"/>
              </w:rPr>
              <w:t>elf</w:t>
            </w:r>
            <w:r>
              <w:rPr>
                <w:rFonts w:hint="eastAsia"/>
                <w:szCs w:val="24"/>
              </w:rPr>
              <w:t>文件</w:t>
            </w:r>
          </w:p>
        </w:tc>
        <w:tc>
          <w:tcPr>
            <w:tcW w:w="2907" w:type="dxa"/>
            <w:shd w:val="clear" w:color="auto" w:fill="auto"/>
            <w:vAlign w:val="center"/>
          </w:tcPr>
          <w:p w14:paraId="299D679F" w14:textId="77777777" w:rsidR="002F2EDF" w:rsidRDefault="002F2EDF" w:rsidP="000B6263">
            <w:pPr>
              <w:pStyle w:val="aa"/>
              <w:adjustRightInd w:val="0"/>
              <w:snapToGrid w:val="0"/>
              <w:ind w:firstLineChars="0" w:firstLine="0"/>
              <w:jc w:val="center"/>
              <w:rPr>
                <w:szCs w:val="24"/>
              </w:rPr>
            </w:pPr>
            <w:r>
              <w:rPr>
                <w:rFonts w:hint="eastAsia"/>
                <w:szCs w:val="24"/>
              </w:rPr>
              <w:t>第四章</w:t>
            </w:r>
            <w:r>
              <w:rPr>
                <w:rFonts w:hint="eastAsia"/>
                <w:szCs w:val="24"/>
              </w:rPr>
              <w:t>-</w:t>
            </w:r>
            <w:r>
              <w:rPr>
                <w:rFonts w:hint="eastAsia"/>
                <w:szCs w:val="24"/>
              </w:rPr>
              <w:t>汇编</w:t>
            </w:r>
          </w:p>
        </w:tc>
      </w:tr>
      <w:tr w:rsidR="004B0A7F" w14:paraId="2A784CBB" w14:textId="77777777" w:rsidTr="000B6263">
        <w:trPr>
          <w:jc w:val="center"/>
        </w:trPr>
        <w:tc>
          <w:tcPr>
            <w:tcW w:w="2907" w:type="dxa"/>
            <w:shd w:val="clear" w:color="auto" w:fill="auto"/>
            <w:vAlign w:val="center"/>
          </w:tcPr>
          <w:p w14:paraId="1F75CF48" w14:textId="77777777" w:rsidR="004B0A7F" w:rsidRPr="000B6263" w:rsidRDefault="004B0A7F" w:rsidP="000B6263">
            <w:pPr>
              <w:pStyle w:val="aa"/>
              <w:adjustRightInd w:val="0"/>
              <w:snapToGrid w:val="0"/>
              <w:ind w:firstLineChars="0" w:firstLine="0"/>
              <w:jc w:val="center"/>
              <w:rPr>
                <w:szCs w:val="24"/>
              </w:rPr>
            </w:pPr>
            <w:r w:rsidRPr="000B6263">
              <w:rPr>
                <w:rFonts w:hint="eastAsia"/>
                <w:szCs w:val="24"/>
              </w:rPr>
              <w:t>h</w:t>
            </w:r>
            <w:r w:rsidRPr="000B6263">
              <w:rPr>
                <w:szCs w:val="24"/>
              </w:rPr>
              <w:t>ello</w:t>
            </w:r>
          </w:p>
        </w:tc>
        <w:tc>
          <w:tcPr>
            <w:tcW w:w="2907" w:type="dxa"/>
            <w:shd w:val="clear" w:color="auto" w:fill="auto"/>
            <w:vAlign w:val="center"/>
          </w:tcPr>
          <w:p w14:paraId="059DB9C7" w14:textId="77777777" w:rsidR="004B0A7F" w:rsidRPr="000B6263" w:rsidRDefault="005E4B5E" w:rsidP="000B6263">
            <w:pPr>
              <w:pStyle w:val="aa"/>
              <w:adjustRightInd w:val="0"/>
              <w:snapToGrid w:val="0"/>
              <w:ind w:firstLineChars="0" w:firstLine="0"/>
              <w:jc w:val="center"/>
              <w:rPr>
                <w:szCs w:val="24"/>
              </w:rPr>
            </w:pPr>
            <w:proofErr w:type="spellStart"/>
            <w:r w:rsidRPr="000B6263">
              <w:rPr>
                <w:rFonts w:hint="eastAsia"/>
                <w:szCs w:val="24"/>
              </w:rPr>
              <w:t>ld</w:t>
            </w:r>
            <w:proofErr w:type="spellEnd"/>
            <w:r w:rsidRPr="000B6263">
              <w:rPr>
                <w:rFonts w:hint="eastAsia"/>
                <w:szCs w:val="24"/>
              </w:rPr>
              <w:t>得到可执行目标文件</w:t>
            </w:r>
          </w:p>
        </w:tc>
        <w:tc>
          <w:tcPr>
            <w:tcW w:w="2907" w:type="dxa"/>
            <w:shd w:val="clear" w:color="auto" w:fill="auto"/>
            <w:vAlign w:val="center"/>
          </w:tcPr>
          <w:p w14:paraId="0EECB8C0" w14:textId="77777777" w:rsidR="004B0A7F" w:rsidRPr="000B6263" w:rsidRDefault="00810362" w:rsidP="000B6263">
            <w:pPr>
              <w:pStyle w:val="aa"/>
              <w:adjustRightInd w:val="0"/>
              <w:snapToGrid w:val="0"/>
              <w:ind w:firstLineChars="0" w:firstLine="0"/>
              <w:jc w:val="center"/>
              <w:rPr>
                <w:szCs w:val="24"/>
              </w:rPr>
            </w:pPr>
            <w:r>
              <w:rPr>
                <w:rFonts w:hint="eastAsia"/>
                <w:szCs w:val="24"/>
              </w:rPr>
              <w:t>第五章</w:t>
            </w:r>
            <w:r>
              <w:rPr>
                <w:rFonts w:hint="eastAsia"/>
                <w:szCs w:val="24"/>
              </w:rPr>
              <w:t>-</w:t>
            </w:r>
            <w:r>
              <w:rPr>
                <w:rFonts w:hint="eastAsia"/>
                <w:szCs w:val="24"/>
              </w:rPr>
              <w:t>链接</w:t>
            </w:r>
          </w:p>
        </w:tc>
      </w:tr>
      <w:tr w:rsidR="00EB0664" w14:paraId="5BCA7AE9" w14:textId="77777777" w:rsidTr="000B6263">
        <w:trPr>
          <w:jc w:val="center"/>
        </w:trPr>
        <w:tc>
          <w:tcPr>
            <w:tcW w:w="2907" w:type="dxa"/>
            <w:shd w:val="clear" w:color="auto" w:fill="auto"/>
            <w:vAlign w:val="center"/>
          </w:tcPr>
          <w:p w14:paraId="64247780" w14:textId="77777777" w:rsidR="00EB0664" w:rsidRPr="000B6263" w:rsidRDefault="00EB0664" w:rsidP="000B6263">
            <w:pPr>
              <w:pStyle w:val="aa"/>
              <w:adjustRightInd w:val="0"/>
              <w:snapToGrid w:val="0"/>
              <w:ind w:firstLineChars="0" w:firstLine="0"/>
              <w:jc w:val="center"/>
              <w:rPr>
                <w:szCs w:val="24"/>
              </w:rPr>
            </w:pPr>
            <w:proofErr w:type="spellStart"/>
            <w:r>
              <w:rPr>
                <w:rFonts w:hint="eastAsia"/>
                <w:szCs w:val="24"/>
              </w:rPr>
              <w:t>hello</w:t>
            </w:r>
            <w:r>
              <w:rPr>
                <w:szCs w:val="24"/>
              </w:rPr>
              <w:t>_elf</w:t>
            </w:r>
            <w:proofErr w:type="spellEnd"/>
          </w:p>
        </w:tc>
        <w:tc>
          <w:tcPr>
            <w:tcW w:w="2907" w:type="dxa"/>
            <w:shd w:val="clear" w:color="auto" w:fill="auto"/>
            <w:vAlign w:val="center"/>
          </w:tcPr>
          <w:p w14:paraId="660953F9" w14:textId="77777777" w:rsidR="00EB0664" w:rsidRPr="000B6263" w:rsidRDefault="00EB0664" w:rsidP="000B6263">
            <w:pPr>
              <w:pStyle w:val="aa"/>
              <w:adjustRightInd w:val="0"/>
              <w:snapToGrid w:val="0"/>
              <w:ind w:firstLineChars="0" w:firstLine="0"/>
              <w:jc w:val="center"/>
              <w:rPr>
                <w:szCs w:val="24"/>
              </w:rPr>
            </w:pPr>
            <w:r>
              <w:rPr>
                <w:rFonts w:hint="eastAsia"/>
                <w:szCs w:val="24"/>
              </w:rPr>
              <w:t>hello</w:t>
            </w:r>
            <w:r>
              <w:rPr>
                <w:rFonts w:hint="eastAsia"/>
                <w:szCs w:val="24"/>
              </w:rPr>
              <w:t>的</w:t>
            </w:r>
            <w:r>
              <w:rPr>
                <w:rFonts w:hint="eastAsia"/>
                <w:szCs w:val="24"/>
              </w:rPr>
              <w:t>elf</w:t>
            </w:r>
            <w:r>
              <w:rPr>
                <w:rFonts w:hint="eastAsia"/>
                <w:szCs w:val="24"/>
              </w:rPr>
              <w:t>文件</w:t>
            </w:r>
          </w:p>
        </w:tc>
        <w:tc>
          <w:tcPr>
            <w:tcW w:w="2907" w:type="dxa"/>
            <w:shd w:val="clear" w:color="auto" w:fill="auto"/>
            <w:vAlign w:val="center"/>
          </w:tcPr>
          <w:p w14:paraId="0EE75592" w14:textId="77777777" w:rsidR="00EB0664" w:rsidRDefault="00932F11" w:rsidP="000B6263">
            <w:pPr>
              <w:pStyle w:val="aa"/>
              <w:adjustRightInd w:val="0"/>
              <w:snapToGrid w:val="0"/>
              <w:ind w:firstLineChars="0" w:firstLine="0"/>
              <w:jc w:val="center"/>
              <w:rPr>
                <w:szCs w:val="24"/>
              </w:rPr>
            </w:pPr>
            <w:r>
              <w:rPr>
                <w:rFonts w:hint="eastAsia"/>
                <w:szCs w:val="24"/>
              </w:rPr>
              <w:t>第五章</w:t>
            </w:r>
            <w:r>
              <w:rPr>
                <w:rFonts w:hint="eastAsia"/>
                <w:szCs w:val="24"/>
              </w:rPr>
              <w:t>-</w:t>
            </w:r>
            <w:r>
              <w:rPr>
                <w:rFonts w:hint="eastAsia"/>
                <w:szCs w:val="24"/>
              </w:rPr>
              <w:t>链接</w:t>
            </w:r>
          </w:p>
        </w:tc>
      </w:tr>
      <w:tr w:rsidR="001F0F8E" w14:paraId="35A30509" w14:textId="77777777" w:rsidTr="000B6263">
        <w:trPr>
          <w:jc w:val="center"/>
        </w:trPr>
        <w:tc>
          <w:tcPr>
            <w:tcW w:w="2907" w:type="dxa"/>
            <w:shd w:val="clear" w:color="auto" w:fill="auto"/>
            <w:vAlign w:val="center"/>
          </w:tcPr>
          <w:p w14:paraId="01DA1151" w14:textId="77777777" w:rsidR="001F0F8E" w:rsidRDefault="001F0F8E" w:rsidP="000B6263">
            <w:pPr>
              <w:pStyle w:val="aa"/>
              <w:adjustRightInd w:val="0"/>
              <w:snapToGrid w:val="0"/>
              <w:ind w:firstLineChars="0" w:firstLine="0"/>
              <w:jc w:val="center"/>
              <w:rPr>
                <w:szCs w:val="24"/>
              </w:rPr>
            </w:pPr>
            <w:proofErr w:type="spellStart"/>
            <w:r>
              <w:rPr>
                <w:rFonts w:hint="eastAsia"/>
                <w:szCs w:val="24"/>
              </w:rPr>
              <w:t>hello</w:t>
            </w:r>
            <w:r>
              <w:rPr>
                <w:szCs w:val="24"/>
              </w:rPr>
              <w:t>_asm</w:t>
            </w:r>
            <w:proofErr w:type="spellEnd"/>
          </w:p>
        </w:tc>
        <w:tc>
          <w:tcPr>
            <w:tcW w:w="2907" w:type="dxa"/>
            <w:shd w:val="clear" w:color="auto" w:fill="auto"/>
            <w:vAlign w:val="center"/>
          </w:tcPr>
          <w:p w14:paraId="25D70DA5" w14:textId="77777777" w:rsidR="001F0F8E" w:rsidRDefault="00FB10B6" w:rsidP="000B6263">
            <w:pPr>
              <w:pStyle w:val="aa"/>
              <w:adjustRightInd w:val="0"/>
              <w:snapToGrid w:val="0"/>
              <w:ind w:firstLineChars="0" w:firstLine="0"/>
              <w:jc w:val="center"/>
              <w:rPr>
                <w:szCs w:val="24"/>
              </w:rPr>
            </w:pPr>
            <w:r>
              <w:rPr>
                <w:rFonts w:hint="eastAsia"/>
                <w:szCs w:val="24"/>
              </w:rPr>
              <w:t>h</w:t>
            </w:r>
            <w:r>
              <w:rPr>
                <w:szCs w:val="24"/>
              </w:rPr>
              <w:t>ello</w:t>
            </w:r>
            <w:r>
              <w:rPr>
                <w:rFonts w:hint="eastAsia"/>
                <w:szCs w:val="24"/>
              </w:rPr>
              <w:t>的反汇编文件</w:t>
            </w:r>
          </w:p>
        </w:tc>
        <w:tc>
          <w:tcPr>
            <w:tcW w:w="2907" w:type="dxa"/>
            <w:shd w:val="clear" w:color="auto" w:fill="auto"/>
            <w:vAlign w:val="center"/>
          </w:tcPr>
          <w:p w14:paraId="463335C8" w14:textId="77777777" w:rsidR="001F0F8E" w:rsidRDefault="00FB10B6" w:rsidP="000B6263">
            <w:pPr>
              <w:pStyle w:val="aa"/>
              <w:adjustRightInd w:val="0"/>
              <w:snapToGrid w:val="0"/>
              <w:ind w:firstLineChars="0" w:firstLine="0"/>
              <w:jc w:val="center"/>
              <w:rPr>
                <w:szCs w:val="24"/>
              </w:rPr>
            </w:pPr>
            <w:r>
              <w:rPr>
                <w:rFonts w:hint="eastAsia"/>
                <w:szCs w:val="24"/>
              </w:rPr>
              <w:t>第五章</w:t>
            </w:r>
            <w:r>
              <w:rPr>
                <w:rFonts w:hint="eastAsia"/>
                <w:szCs w:val="24"/>
              </w:rPr>
              <w:t>-</w:t>
            </w:r>
            <w:r>
              <w:rPr>
                <w:rFonts w:hint="eastAsia"/>
                <w:szCs w:val="24"/>
              </w:rPr>
              <w:t>链接</w:t>
            </w:r>
          </w:p>
        </w:tc>
      </w:tr>
    </w:tbl>
    <w:p w14:paraId="4A04F9C5" w14:textId="77777777" w:rsidR="009C342C" w:rsidRDefault="009C342C">
      <w:pPr>
        <w:pStyle w:val="aa"/>
        <w:adjustRightInd w:val="0"/>
        <w:snapToGrid w:val="0"/>
        <w:ind w:firstLine="480"/>
        <w:rPr>
          <w:szCs w:val="24"/>
        </w:rPr>
      </w:pPr>
    </w:p>
    <w:p w14:paraId="3BEEC9B1" w14:textId="77777777" w:rsidR="000B6263" w:rsidRDefault="000B6263">
      <w:pPr>
        <w:pStyle w:val="2"/>
      </w:pPr>
      <w:bookmarkStart w:id="445" w:name="_Toc42249191"/>
      <w:r>
        <w:rPr>
          <w:rFonts w:hint="eastAsia"/>
        </w:rPr>
        <w:t>1.4 本章小结</w:t>
      </w:r>
      <w:bookmarkEnd w:id="445"/>
    </w:p>
    <w:p w14:paraId="52BC5DF2" w14:textId="77777777" w:rsidR="000B6263" w:rsidRDefault="00ED1E46">
      <w:r>
        <w:rPr>
          <w:rFonts w:hint="eastAsia"/>
        </w:rPr>
        <w:t>本章首先简要介绍了</w:t>
      </w:r>
      <w:proofErr w:type="spellStart"/>
      <w:r>
        <w:rPr>
          <w:rFonts w:hint="eastAsia"/>
        </w:rPr>
        <w:t>hello</w:t>
      </w:r>
      <w:r>
        <w:t>.c</w:t>
      </w:r>
      <w:proofErr w:type="spellEnd"/>
      <w:r>
        <w:rPr>
          <w:rFonts w:hint="eastAsia"/>
        </w:rPr>
        <w:t>的</w:t>
      </w:r>
      <w:r>
        <w:rPr>
          <w:rFonts w:hint="eastAsia"/>
        </w:rPr>
        <w:t>P</w:t>
      </w:r>
      <w:r>
        <w:t>2P</w:t>
      </w:r>
      <w:r>
        <w:rPr>
          <w:rFonts w:hint="eastAsia"/>
        </w:rPr>
        <w:t>与</w:t>
      </w:r>
      <w:r>
        <w:rPr>
          <w:rFonts w:hint="eastAsia"/>
        </w:rPr>
        <w:t>O</w:t>
      </w:r>
      <w:r>
        <w:t>2O</w:t>
      </w:r>
      <w:r>
        <w:rPr>
          <w:rFonts w:hint="eastAsia"/>
        </w:rPr>
        <w:t>，然后</w:t>
      </w:r>
      <w:r w:rsidR="008F26B0">
        <w:rPr>
          <w:rFonts w:hint="eastAsia"/>
        </w:rPr>
        <w:t>对整篇论文写作过程中对</w:t>
      </w:r>
      <w:r w:rsidR="00172AC2">
        <w:rPr>
          <w:rFonts w:hint="eastAsia"/>
        </w:rPr>
        <w:t>hello</w:t>
      </w:r>
      <w:r w:rsidR="00172AC2">
        <w:rPr>
          <w:rFonts w:hint="eastAsia"/>
        </w:rPr>
        <w:t>文件操作的所有需要的</w:t>
      </w:r>
      <w:r w:rsidR="007124DE">
        <w:rPr>
          <w:rFonts w:hint="eastAsia"/>
        </w:rPr>
        <w:t>环境与工具</w:t>
      </w:r>
      <w:r w:rsidR="000C6F15">
        <w:rPr>
          <w:rFonts w:hint="eastAsia"/>
        </w:rPr>
        <w:t>进行了大致的列举，最后对实验过程中用到的所有中间文件</w:t>
      </w:r>
      <w:r w:rsidR="00D2117F">
        <w:rPr>
          <w:rFonts w:hint="eastAsia"/>
        </w:rPr>
        <w:t>及其作用和使用时期</w:t>
      </w:r>
      <w:r w:rsidR="000C6F15">
        <w:rPr>
          <w:rFonts w:hint="eastAsia"/>
        </w:rPr>
        <w:t>以一个表格的形式进行了</w:t>
      </w:r>
      <w:r w:rsidR="00D2117F">
        <w:rPr>
          <w:rFonts w:hint="eastAsia"/>
        </w:rPr>
        <w:t>大致的</w:t>
      </w:r>
      <w:r w:rsidR="000C6F15">
        <w:rPr>
          <w:rFonts w:hint="eastAsia"/>
        </w:rPr>
        <w:t>展现</w:t>
      </w:r>
      <w:r w:rsidR="00D2117F">
        <w:rPr>
          <w:rFonts w:hint="eastAsia"/>
        </w:rPr>
        <w:t>。</w:t>
      </w:r>
    </w:p>
    <w:p w14:paraId="1F6CF42B" w14:textId="77777777" w:rsidR="000B6263" w:rsidRPr="00172AC2" w:rsidRDefault="000B6263"/>
    <w:p w14:paraId="31DFD4A3" w14:textId="77777777" w:rsidR="000B6263" w:rsidRDefault="000B6263">
      <w:pPr>
        <w:adjustRightInd w:val="0"/>
        <w:jc w:val="center"/>
      </w:pPr>
    </w:p>
    <w:p w14:paraId="72ED41D6" w14:textId="77777777" w:rsidR="000B6263" w:rsidRDefault="000B6263">
      <w:pPr>
        <w:pStyle w:val="1"/>
      </w:pPr>
      <w:bookmarkStart w:id="446" w:name="_Toc225579646"/>
      <w:bookmarkStart w:id="447" w:name="_Toc250450171"/>
      <w:r>
        <w:rPr>
          <w:rFonts w:hint="eastAsia"/>
        </w:rPr>
        <w:br w:type="page"/>
      </w:r>
      <w:bookmarkStart w:id="448" w:name="_Toc42249192"/>
      <w:r>
        <w:rPr>
          <w:rFonts w:hint="eastAsia"/>
        </w:rPr>
        <w:lastRenderedPageBreak/>
        <w:t xml:space="preserve">第2章 </w:t>
      </w:r>
      <w:bookmarkEnd w:id="446"/>
      <w:bookmarkEnd w:id="447"/>
      <w:r>
        <w:rPr>
          <w:rFonts w:hint="eastAsia"/>
        </w:rPr>
        <w:t>预处理</w:t>
      </w:r>
      <w:bookmarkEnd w:id="448"/>
    </w:p>
    <w:p w14:paraId="130399AB" w14:textId="77777777" w:rsidR="000B6263" w:rsidRDefault="000B6263">
      <w:pPr>
        <w:pStyle w:val="2"/>
      </w:pPr>
      <w:bookmarkStart w:id="449" w:name="_Toc225579647"/>
      <w:bookmarkStart w:id="450" w:name="_Toc250450172"/>
      <w:bookmarkStart w:id="451" w:name="_Toc42249193"/>
      <w:r>
        <w:rPr>
          <w:rFonts w:hint="eastAsia"/>
        </w:rPr>
        <w:t>2.1</w:t>
      </w:r>
      <w:bookmarkEnd w:id="449"/>
      <w:bookmarkEnd w:id="450"/>
      <w:r>
        <w:t xml:space="preserve"> </w:t>
      </w:r>
      <w:r>
        <w:rPr>
          <w:rFonts w:hint="eastAsia"/>
        </w:rPr>
        <w:t>预处理的概念与作用</w:t>
      </w:r>
      <w:bookmarkEnd w:id="451"/>
    </w:p>
    <w:p w14:paraId="0C2AF065" w14:textId="77777777" w:rsidR="000B6263" w:rsidRPr="00A96711" w:rsidRDefault="00966807">
      <w:pPr>
        <w:pStyle w:val="aa"/>
        <w:adjustRightInd w:val="0"/>
        <w:snapToGrid w:val="0"/>
        <w:ind w:firstLine="482"/>
        <w:rPr>
          <w:b/>
          <w:rPrChange w:id="452" w:author="3287215331@qq.com" w:date="2018-12-31T18:04:00Z">
            <w:rPr/>
          </w:rPrChange>
        </w:rPr>
      </w:pPr>
      <w:r w:rsidRPr="00A96711">
        <w:rPr>
          <w:rFonts w:hint="eastAsia"/>
          <w:b/>
          <w:rPrChange w:id="453" w:author="3287215331@qq.com" w:date="2018-12-31T18:04:00Z">
            <w:rPr>
              <w:rFonts w:hint="eastAsia"/>
            </w:rPr>
          </w:rPrChange>
        </w:rPr>
        <w:t>预处理的概念</w:t>
      </w:r>
    </w:p>
    <w:p w14:paraId="6654F9CD" w14:textId="77777777" w:rsidR="005852A7" w:rsidRDefault="00966807">
      <w:pPr>
        <w:pStyle w:val="aa"/>
        <w:adjustRightInd w:val="0"/>
        <w:snapToGrid w:val="0"/>
        <w:ind w:firstLine="480"/>
      </w:pPr>
      <w:r w:rsidRPr="00966807">
        <w:rPr>
          <w:rFonts w:hint="eastAsia"/>
        </w:rPr>
        <w:t>预处理</w:t>
      </w:r>
      <w:r w:rsidR="00335D67">
        <w:rPr>
          <w:rFonts w:hint="eastAsia"/>
        </w:rPr>
        <w:t>是</w:t>
      </w:r>
      <w:r w:rsidR="00335D67" w:rsidRPr="00335D67">
        <w:rPr>
          <w:rFonts w:hint="eastAsia"/>
        </w:rPr>
        <w:t>在编译之前进行的处理</w:t>
      </w:r>
      <w:r w:rsidR="00335D67">
        <w:rPr>
          <w:rFonts w:hint="eastAsia"/>
        </w:rPr>
        <w:t>，一般</w:t>
      </w:r>
      <w:r w:rsidRPr="00966807">
        <w:rPr>
          <w:rFonts w:hint="eastAsia"/>
        </w:rPr>
        <w:t>指在程序源代码被翻译为目标代码的过程中，生成二进制代码之前的过程</w:t>
      </w:r>
      <w:r>
        <w:rPr>
          <w:rFonts w:hint="eastAsia"/>
        </w:rPr>
        <w:t>，</w:t>
      </w:r>
      <w:r w:rsidRPr="00966807">
        <w:rPr>
          <w:rFonts w:hint="eastAsia"/>
        </w:rPr>
        <w:t>预处理中会展开以</w:t>
      </w:r>
      <w:r w:rsidRPr="00966807">
        <w:rPr>
          <w:rFonts w:hint="eastAsia"/>
        </w:rPr>
        <w:t>#</w:t>
      </w:r>
      <w:r w:rsidRPr="00966807">
        <w:rPr>
          <w:rFonts w:hint="eastAsia"/>
        </w:rPr>
        <w:t>起始的行，试图解释为预处理指令</w:t>
      </w:r>
      <w:r w:rsidRPr="00966807">
        <w:rPr>
          <w:rFonts w:hint="eastAsia"/>
        </w:rPr>
        <w:t>(preprocessing directive)</w:t>
      </w:r>
      <w:r w:rsidR="003E2DA4">
        <w:rPr>
          <w:rFonts w:hint="eastAsia"/>
        </w:rPr>
        <w:t>。</w:t>
      </w:r>
    </w:p>
    <w:p w14:paraId="650026A1" w14:textId="77777777" w:rsidR="002B1566" w:rsidRDefault="004C6679" w:rsidP="00A10181">
      <w:pPr>
        <w:pStyle w:val="aa"/>
        <w:adjustRightInd w:val="0"/>
        <w:snapToGrid w:val="0"/>
        <w:ind w:firstLine="480"/>
      </w:pPr>
      <w:r w:rsidRPr="004C6679">
        <w:rPr>
          <w:rFonts w:hint="eastAsia"/>
        </w:rPr>
        <w:t>预处理过程扫描源代码，对其进行初步的转换，产生新的源代码提供给编译器</w:t>
      </w:r>
      <w:r w:rsidR="00BA329F">
        <w:rPr>
          <w:rFonts w:hint="eastAsia"/>
        </w:rPr>
        <w:t>。</w:t>
      </w:r>
      <w:r w:rsidR="002B1566" w:rsidRPr="002B1566">
        <w:rPr>
          <w:rFonts w:hint="eastAsia"/>
        </w:rPr>
        <w:t>预处理过程读入源代码，检查包含预处理指令的语句和宏定义，并对源代码进行响应的转换。预处理过程还会删除程序中的注释和多余的空白字符</w:t>
      </w:r>
      <w:r w:rsidR="002B1566">
        <w:rPr>
          <w:rFonts w:hint="eastAsia"/>
        </w:rPr>
        <w:t>。</w:t>
      </w:r>
    </w:p>
    <w:p w14:paraId="51D6E3AD" w14:textId="77777777" w:rsidR="00FE13D6" w:rsidRDefault="00BA329F">
      <w:pPr>
        <w:pStyle w:val="aa"/>
        <w:adjustRightInd w:val="0"/>
        <w:snapToGrid w:val="0"/>
        <w:ind w:firstLine="482"/>
      </w:pPr>
      <w:r w:rsidRPr="00A96711">
        <w:rPr>
          <w:rFonts w:hint="eastAsia"/>
          <w:b/>
          <w:rPrChange w:id="454" w:author="3287215331@qq.com" w:date="2018-12-31T18:04:00Z">
            <w:rPr>
              <w:rFonts w:hint="eastAsia"/>
            </w:rPr>
          </w:rPrChange>
        </w:rPr>
        <w:t>预处理的作用</w:t>
      </w:r>
      <w:r w:rsidR="00851657">
        <w:rPr>
          <w:rFonts w:hint="eastAsia"/>
        </w:rPr>
        <w:t>：扩展源代码，</w:t>
      </w:r>
      <w:r w:rsidR="00AE7D5F" w:rsidRPr="00AE7D5F">
        <w:rPr>
          <w:rFonts w:hint="eastAsia"/>
        </w:rPr>
        <w:t>插人所有用</w:t>
      </w:r>
      <w:r w:rsidR="00AE7D5F" w:rsidRPr="00AE7D5F">
        <w:rPr>
          <w:rFonts w:hint="eastAsia"/>
        </w:rPr>
        <w:t>#include</w:t>
      </w:r>
      <w:r w:rsidR="00AE7D5F" w:rsidRPr="00AE7D5F">
        <w:rPr>
          <w:rFonts w:hint="eastAsia"/>
        </w:rPr>
        <w:t>命令指定的文件</w:t>
      </w:r>
      <w:r w:rsidR="00245644">
        <w:rPr>
          <w:rFonts w:hint="eastAsia"/>
        </w:rPr>
        <w:t>。</w:t>
      </w:r>
      <w:r w:rsidR="00AE7D5F" w:rsidRPr="00AE7D5F">
        <w:rPr>
          <w:rFonts w:hint="eastAsia"/>
        </w:rPr>
        <w:t>并扩展所有用</w:t>
      </w:r>
      <w:r w:rsidR="00AE7D5F" w:rsidRPr="00AE7D5F">
        <w:rPr>
          <w:rFonts w:hint="eastAsia"/>
        </w:rPr>
        <w:t>#define</w:t>
      </w:r>
      <w:r w:rsidR="00AE7D5F" w:rsidRPr="00AE7D5F">
        <w:rPr>
          <w:rFonts w:hint="eastAsia"/>
        </w:rPr>
        <w:t>声明指定的宏</w:t>
      </w:r>
      <w:r w:rsidR="00245644">
        <w:rPr>
          <w:rFonts w:hint="eastAsia"/>
        </w:rPr>
        <w:t>。</w:t>
      </w:r>
    </w:p>
    <w:p w14:paraId="3BE940FC" w14:textId="77777777" w:rsidR="00BA329F" w:rsidRDefault="00FE13D6">
      <w:pPr>
        <w:pStyle w:val="aa"/>
        <w:adjustRightInd w:val="0"/>
        <w:snapToGrid w:val="0"/>
        <w:ind w:firstLine="480"/>
      </w:pPr>
      <w:r>
        <w:rPr>
          <w:rFonts w:hint="eastAsia"/>
        </w:rPr>
        <w:t>作用</w:t>
      </w:r>
      <w:r w:rsidR="00BA329F">
        <w:rPr>
          <w:rFonts w:hint="eastAsia"/>
        </w:rPr>
        <w:t>主要</w:t>
      </w:r>
      <w:r w:rsidR="00DC09E8">
        <w:rPr>
          <w:rFonts w:hint="eastAsia"/>
        </w:rPr>
        <w:t>与</w:t>
      </w:r>
      <w:r w:rsidR="00BA329F">
        <w:rPr>
          <w:rFonts w:hint="eastAsia"/>
        </w:rPr>
        <w:t>三部分</w:t>
      </w:r>
      <w:r w:rsidR="00DC09E8">
        <w:rPr>
          <w:rFonts w:hint="eastAsia"/>
        </w:rPr>
        <w:t>有关</w:t>
      </w:r>
      <w:r w:rsidR="00BA329F">
        <w:rPr>
          <w:rFonts w:hint="eastAsia"/>
        </w:rPr>
        <w:t>：宏定义，文件包含，条件编译</w:t>
      </w:r>
    </w:p>
    <w:p w14:paraId="7E6ED4EA" w14:textId="77777777" w:rsidR="00BA329F" w:rsidRDefault="00DC09E8" w:rsidP="00926F17">
      <w:pPr>
        <w:pStyle w:val="aa"/>
        <w:numPr>
          <w:ilvl w:val="0"/>
          <w:numId w:val="1"/>
        </w:numPr>
        <w:adjustRightInd w:val="0"/>
        <w:snapToGrid w:val="0"/>
        <w:ind w:firstLineChars="0"/>
      </w:pPr>
      <w:r>
        <w:rPr>
          <w:rFonts w:hint="eastAsia"/>
        </w:rPr>
        <w:t>宏定义相关。</w:t>
      </w:r>
      <w:r w:rsidR="00926F17">
        <w:rPr>
          <w:rFonts w:hint="eastAsia"/>
        </w:rPr>
        <w:t>预处理程序中的</w:t>
      </w:r>
      <w:r w:rsidR="00926F17">
        <w:rPr>
          <w:rFonts w:hint="eastAsia"/>
        </w:rPr>
        <w:t>#define</w:t>
      </w:r>
      <w:r w:rsidR="00926F17">
        <w:t xml:space="preserve"> </w:t>
      </w:r>
      <w:r w:rsidR="00926F17">
        <w:rPr>
          <w:rFonts w:hint="eastAsia"/>
        </w:rPr>
        <w:t>标识符文本</w:t>
      </w:r>
      <w:r w:rsidR="006B6737">
        <w:rPr>
          <w:rFonts w:hint="eastAsia"/>
        </w:rPr>
        <w:t>，</w:t>
      </w:r>
      <w:r w:rsidR="00B94FD1">
        <w:rPr>
          <w:rFonts w:hint="eastAsia"/>
        </w:rPr>
        <w:t>预处理</w:t>
      </w:r>
      <w:r w:rsidR="0068604C">
        <w:rPr>
          <w:rFonts w:hint="eastAsia"/>
        </w:rPr>
        <w:t>工作也叫做宏展开：</w:t>
      </w:r>
      <w:r w:rsidR="00926F17">
        <w:rPr>
          <w:rFonts w:hint="eastAsia"/>
        </w:rPr>
        <w:t>将宏名替换为文本（这个文本可以是字符串、可以是代码等）</w:t>
      </w:r>
      <w:r w:rsidR="00A91B68">
        <w:rPr>
          <w:rFonts w:hint="eastAsia"/>
        </w:rPr>
        <w:t>。</w:t>
      </w:r>
    </w:p>
    <w:p w14:paraId="7CEB1F3F" w14:textId="77777777" w:rsidR="00CC393B" w:rsidRDefault="00CC393B" w:rsidP="006B6737">
      <w:pPr>
        <w:pStyle w:val="aa"/>
        <w:numPr>
          <w:ilvl w:val="0"/>
          <w:numId w:val="1"/>
        </w:numPr>
        <w:adjustRightInd w:val="0"/>
        <w:snapToGrid w:val="0"/>
        <w:ind w:firstLineChars="0"/>
      </w:pPr>
      <w:r>
        <w:rPr>
          <w:rFonts w:hint="eastAsia"/>
        </w:rPr>
        <w:t>文件包含相关。</w:t>
      </w:r>
      <w:r w:rsidR="006B6737">
        <w:rPr>
          <w:rFonts w:hint="eastAsia"/>
        </w:rPr>
        <w:t>预处理程序中的</w:t>
      </w:r>
      <w:r w:rsidR="006B6737">
        <w:rPr>
          <w:rFonts w:hint="eastAsia"/>
        </w:rPr>
        <w:t>#include</w:t>
      </w:r>
      <w:r w:rsidR="00D32AE6">
        <w:rPr>
          <w:rFonts w:hint="eastAsia"/>
        </w:rPr>
        <w:t>，</w:t>
      </w:r>
      <w:r w:rsidR="006B6737" w:rsidRPr="006B6737">
        <w:rPr>
          <w:rFonts w:hint="eastAsia"/>
        </w:rPr>
        <w:t>将头文件的内容插入到该命令所在的位置，从而把头文件和当前源文件连接成一个源文件，这与复制粘贴的效果相同</w:t>
      </w:r>
      <w:r w:rsidR="006B6737">
        <w:rPr>
          <w:rFonts w:hint="eastAsia"/>
        </w:rPr>
        <w:t>。</w:t>
      </w:r>
    </w:p>
    <w:p w14:paraId="631AB908" w14:textId="77777777" w:rsidR="00CC393B" w:rsidRDefault="00CC393B" w:rsidP="00CC393B">
      <w:pPr>
        <w:pStyle w:val="aa"/>
        <w:numPr>
          <w:ilvl w:val="0"/>
          <w:numId w:val="1"/>
        </w:numPr>
        <w:adjustRightInd w:val="0"/>
        <w:snapToGrid w:val="0"/>
        <w:ind w:firstLineChars="0"/>
      </w:pPr>
      <w:r>
        <w:rPr>
          <w:rFonts w:hint="eastAsia"/>
        </w:rPr>
        <w:t>条件编译相关。</w:t>
      </w:r>
      <w:r w:rsidR="000726D0">
        <w:rPr>
          <w:rFonts w:hint="eastAsia"/>
        </w:rPr>
        <w:t>根据</w:t>
      </w:r>
      <w:r w:rsidR="000726D0">
        <w:rPr>
          <w:rFonts w:hint="eastAsia"/>
        </w:rPr>
        <w:t>#if</w:t>
      </w:r>
      <w:r w:rsidR="00CD6CB9">
        <w:rPr>
          <w:rFonts w:hint="eastAsia"/>
        </w:rPr>
        <w:t>以及</w:t>
      </w:r>
      <w:r w:rsidR="00CD6CB9">
        <w:rPr>
          <w:rFonts w:hint="eastAsia"/>
        </w:rPr>
        <w:t>#endif</w:t>
      </w:r>
      <w:r w:rsidR="000726D0">
        <w:rPr>
          <w:rFonts w:hint="eastAsia"/>
        </w:rPr>
        <w:t>和</w:t>
      </w:r>
      <w:r w:rsidR="000726D0">
        <w:rPr>
          <w:rFonts w:hint="eastAsia"/>
        </w:rPr>
        <w:t>#ifdef</w:t>
      </w:r>
      <w:r w:rsidR="000726D0">
        <w:rPr>
          <w:rFonts w:hint="eastAsia"/>
        </w:rPr>
        <w:t>以及</w:t>
      </w:r>
      <w:r w:rsidR="000726D0">
        <w:rPr>
          <w:rFonts w:hint="eastAsia"/>
        </w:rPr>
        <w:t>#ifndef</w:t>
      </w:r>
      <w:r w:rsidR="006624E9">
        <w:rPr>
          <w:rFonts w:hint="eastAsia"/>
        </w:rPr>
        <w:t>来判断执行编译的条件。</w:t>
      </w:r>
    </w:p>
    <w:p w14:paraId="13395F92" w14:textId="77777777" w:rsidR="000B6263" w:rsidRDefault="000B6263">
      <w:pPr>
        <w:pStyle w:val="2"/>
      </w:pPr>
      <w:bookmarkStart w:id="455" w:name="_Toc42249194"/>
      <w:r>
        <w:rPr>
          <w:rFonts w:hint="eastAsia"/>
        </w:rPr>
        <w:t>2.2在Ubuntu下预处理的命令</w:t>
      </w:r>
      <w:bookmarkEnd w:id="455"/>
    </w:p>
    <w:p w14:paraId="1B141A97" w14:textId="77777777" w:rsidR="000B6263" w:rsidRPr="00A96711" w:rsidRDefault="0020695D">
      <w:pPr>
        <w:pStyle w:val="aa"/>
        <w:adjustRightInd w:val="0"/>
        <w:snapToGrid w:val="0"/>
        <w:ind w:firstLine="482"/>
        <w:rPr>
          <w:b/>
          <w:rPrChange w:id="456" w:author="3287215331@qq.com" w:date="2018-12-31T18:05:00Z">
            <w:rPr/>
          </w:rPrChange>
        </w:rPr>
      </w:pPr>
      <w:r w:rsidRPr="00A96711">
        <w:rPr>
          <w:rFonts w:hint="eastAsia"/>
          <w:b/>
          <w:rPrChange w:id="457" w:author="3287215331@qq.com" w:date="2018-12-31T18:05:00Z">
            <w:rPr>
              <w:rFonts w:hint="eastAsia"/>
            </w:rPr>
          </w:rPrChange>
        </w:rPr>
        <w:t>预处理命令</w:t>
      </w:r>
      <w:r w:rsidR="00820F4C" w:rsidRPr="00A96711">
        <w:rPr>
          <w:b/>
          <w:rPrChange w:id="458" w:author="3287215331@qq.com" w:date="2018-12-31T18:05:00Z">
            <w:rPr/>
          </w:rPrChange>
        </w:rPr>
        <w:t>1</w:t>
      </w:r>
      <w:r w:rsidRPr="00A96711">
        <w:rPr>
          <w:rFonts w:hint="eastAsia"/>
          <w:b/>
          <w:rPrChange w:id="459" w:author="3287215331@qq.com" w:date="2018-12-31T18:05:00Z">
            <w:rPr>
              <w:rFonts w:hint="eastAsia"/>
            </w:rPr>
          </w:rPrChange>
        </w:rPr>
        <w:t>：</w:t>
      </w:r>
      <w:proofErr w:type="spellStart"/>
      <w:r w:rsidRPr="00A96711">
        <w:rPr>
          <w:b/>
          <w:rPrChange w:id="460" w:author="3287215331@qq.com" w:date="2018-12-31T18:05:00Z">
            <w:rPr/>
          </w:rPrChange>
        </w:rPr>
        <w:t>cpp</w:t>
      </w:r>
      <w:proofErr w:type="spellEnd"/>
      <w:r w:rsidRPr="00A96711">
        <w:rPr>
          <w:b/>
          <w:rPrChange w:id="461" w:author="3287215331@qq.com" w:date="2018-12-31T18:05:00Z">
            <w:rPr/>
          </w:rPrChange>
        </w:rPr>
        <w:t xml:space="preserve"> </w:t>
      </w:r>
      <w:proofErr w:type="spellStart"/>
      <w:r w:rsidRPr="00A96711">
        <w:rPr>
          <w:b/>
          <w:rPrChange w:id="462" w:author="3287215331@qq.com" w:date="2018-12-31T18:05:00Z">
            <w:rPr/>
          </w:rPrChange>
        </w:rPr>
        <w:t>hello.c</w:t>
      </w:r>
      <w:proofErr w:type="spellEnd"/>
      <w:r w:rsidRPr="00A96711">
        <w:rPr>
          <w:b/>
          <w:rPrChange w:id="463" w:author="3287215331@qq.com" w:date="2018-12-31T18:05:00Z">
            <w:rPr/>
          </w:rPrChange>
        </w:rPr>
        <w:t xml:space="preserve"> </w:t>
      </w:r>
      <w:r w:rsidR="00C31AC4" w:rsidRPr="00A96711">
        <w:rPr>
          <w:b/>
          <w:rPrChange w:id="464" w:author="3287215331@qq.com" w:date="2018-12-31T18:05:00Z">
            <w:rPr/>
          </w:rPrChange>
        </w:rPr>
        <w:t xml:space="preserve">&gt; </w:t>
      </w:r>
      <w:proofErr w:type="spellStart"/>
      <w:proofErr w:type="gramStart"/>
      <w:r w:rsidRPr="00A96711">
        <w:rPr>
          <w:b/>
          <w:rPrChange w:id="465" w:author="3287215331@qq.com" w:date="2018-12-31T18:05:00Z">
            <w:rPr/>
          </w:rPrChange>
        </w:rPr>
        <w:t>hello.i</w:t>
      </w:r>
      <w:proofErr w:type="spellEnd"/>
      <w:proofErr w:type="gramEnd"/>
    </w:p>
    <w:p w14:paraId="6D4CCF52" w14:textId="77777777" w:rsidR="004A2267" w:rsidRDefault="00820F4C">
      <w:pPr>
        <w:pStyle w:val="aa"/>
        <w:adjustRightInd w:val="0"/>
        <w:snapToGrid w:val="0"/>
        <w:ind w:firstLine="482"/>
      </w:pPr>
      <w:r w:rsidRPr="00A96711">
        <w:rPr>
          <w:rFonts w:hint="eastAsia"/>
          <w:b/>
          <w:rPrChange w:id="466" w:author="3287215331@qq.com" w:date="2018-12-31T18:05:00Z">
            <w:rPr>
              <w:rFonts w:hint="eastAsia"/>
            </w:rPr>
          </w:rPrChange>
        </w:rPr>
        <w:t>预处理命令</w:t>
      </w:r>
      <w:r w:rsidRPr="00A96711">
        <w:rPr>
          <w:b/>
          <w:rPrChange w:id="467" w:author="3287215331@qq.com" w:date="2018-12-31T18:05:00Z">
            <w:rPr/>
          </w:rPrChange>
        </w:rPr>
        <w:t>2</w:t>
      </w:r>
      <w:r w:rsidRPr="00A96711">
        <w:rPr>
          <w:rFonts w:hint="eastAsia"/>
          <w:b/>
          <w:rPrChange w:id="468" w:author="3287215331@qq.com" w:date="2018-12-31T18:05:00Z">
            <w:rPr>
              <w:rFonts w:hint="eastAsia"/>
            </w:rPr>
          </w:rPrChange>
        </w:rPr>
        <w:t>：</w:t>
      </w:r>
      <w:proofErr w:type="spellStart"/>
      <w:r w:rsidRPr="00A96711">
        <w:rPr>
          <w:b/>
          <w:rPrChange w:id="469" w:author="3287215331@qq.com" w:date="2018-12-31T18:05:00Z">
            <w:rPr/>
          </w:rPrChange>
        </w:rPr>
        <w:t>gcc</w:t>
      </w:r>
      <w:proofErr w:type="spellEnd"/>
      <w:r w:rsidRPr="00A96711">
        <w:rPr>
          <w:b/>
          <w:rPrChange w:id="470" w:author="3287215331@qq.com" w:date="2018-12-31T18:05:00Z">
            <w:rPr/>
          </w:rPrChange>
        </w:rPr>
        <w:t xml:space="preserve"> -E </w:t>
      </w:r>
      <w:proofErr w:type="spellStart"/>
      <w:r w:rsidRPr="00A96711">
        <w:rPr>
          <w:b/>
          <w:rPrChange w:id="471" w:author="3287215331@qq.com" w:date="2018-12-31T18:05:00Z">
            <w:rPr/>
          </w:rPrChange>
        </w:rPr>
        <w:t>hello.c</w:t>
      </w:r>
      <w:proofErr w:type="spellEnd"/>
      <w:r w:rsidRPr="00A96711">
        <w:rPr>
          <w:b/>
          <w:rPrChange w:id="472" w:author="3287215331@qq.com" w:date="2018-12-31T18:05:00Z">
            <w:rPr/>
          </w:rPrChange>
        </w:rPr>
        <w:t xml:space="preserve"> -o </w:t>
      </w:r>
      <w:proofErr w:type="spellStart"/>
      <w:proofErr w:type="gramStart"/>
      <w:r w:rsidRPr="00A96711">
        <w:rPr>
          <w:b/>
          <w:rPrChange w:id="473" w:author="3287215331@qq.com" w:date="2018-12-31T18:05:00Z">
            <w:rPr/>
          </w:rPrChange>
        </w:rPr>
        <w:t>hello.i</w:t>
      </w:r>
      <w:proofErr w:type="spellEnd"/>
      <w:proofErr w:type="gramEnd"/>
    </w:p>
    <w:p w14:paraId="36BA6D08" w14:textId="77777777" w:rsidR="004A2267" w:rsidRPr="004A2267" w:rsidRDefault="00A07C5E" w:rsidP="004A2267">
      <w:pPr>
        <w:jc w:val="center"/>
        <w:rPr>
          <w:rFonts w:ascii="宋体" w:hAnsi="宋体" w:cs="宋体"/>
          <w:kern w:val="0"/>
        </w:rPr>
      </w:pPr>
      <w:r>
        <w:rPr>
          <w:rFonts w:ascii="宋体" w:hAnsi="宋体" w:cs="宋体"/>
          <w:noProof/>
          <w:kern w:val="0"/>
        </w:rPr>
        <w:lastRenderedPageBreak/>
        <w:drawing>
          <wp:inline distT="0" distB="0" distL="0" distR="0" wp14:anchorId="2C4A7BAE" wp14:editId="40779E00">
            <wp:extent cx="5402580" cy="3037205"/>
            <wp:effectExtent l="0" t="0" r="0" b="0"/>
            <wp:docPr id="2" name="图片 2" descr="预处理c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预处理cp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14:paraId="28F5A9A5" w14:textId="77777777" w:rsidR="000F05C9" w:rsidRDefault="004A2267" w:rsidP="004A2267">
      <w:pPr>
        <w:pStyle w:val="aa"/>
        <w:adjustRightInd w:val="0"/>
        <w:snapToGrid w:val="0"/>
        <w:ind w:firstLine="480"/>
        <w:jc w:val="center"/>
      </w:pPr>
      <w:r>
        <w:rPr>
          <w:rFonts w:hint="eastAsia"/>
        </w:rPr>
        <w:t>命令</w:t>
      </w:r>
      <w:r>
        <w:rPr>
          <w:rFonts w:hint="eastAsia"/>
        </w:rPr>
        <w:t>1</w:t>
      </w:r>
      <w:r>
        <w:rPr>
          <w:rFonts w:hint="eastAsia"/>
        </w:rPr>
        <w:t>：</w:t>
      </w:r>
      <w:proofErr w:type="spellStart"/>
      <w:r>
        <w:rPr>
          <w:rFonts w:hint="eastAsia"/>
        </w:rPr>
        <w:t>c</w:t>
      </w:r>
      <w:r>
        <w:t>pp</w:t>
      </w:r>
      <w:proofErr w:type="spellEnd"/>
      <w:r>
        <w:t xml:space="preserve"> </w:t>
      </w:r>
      <w:proofErr w:type="spellStart"/>
      <w:r>
        <w:t>hell.c</w:t>
      </w:r>
      <w:proofErr w:type="spellEnd"/>
      <w:r>
        <w:t xml:space="preserve"> &gt;</w:t>
      </w:r>
      <w:proofErr w:type="spellStart"/>
      <w:r>
        <w:t>hello.i</w:t>
      </w:r>
      <w:proofErr w:type="spellEnd"/>
      <w:r>
        <w:rPr>
          <w:rFonts w:hint="eastAsia"/>
        </w:rPr>
        <w:t>输出预编译文本文件</w:t>
      </w:r>
      <w:r w:rsidR="00A07C5E">
        <w:rPr>
          <w:noProof/>
        </w:rPr>
        <w:drawing>
          <wp:inline distT="0" distB="0" distL="0" distR="0" wp14:anchorId="47F52D08" wp14:editId="23CD6D3D">
            <wp:extent cx="5402580" cy="3037205"/>
            <wp:effectExtent l="0" t="0" r="0" b="0"/>
            <wp:docPr id="3" name="图片 3" descr="预处理g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预处理gc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14:paraId="7379DB55" w14:textId="77777777" w:rsidR="004A2267" w:rsidRDefault="004A2267" w:rsidP="004A2267">
      <w:pPr>
        <w:pStyle w:val="aa"/>
        <w:adjustRightInd w:val="0"/>
        <w:snapToGrid w:val="0"/>
        <w:ind w:firstLine="480"/>
        <w:jc w:val="center"/>
      </w:pPr>
      <w:r>
        <w:rPr>
          <w:rFonts w:hint="eastAsia"/>
        </w:rPr>
        <w:t>命令</w:t>
      </w:r>
      <w:r>
        <w:rPr>
          <w:rFonts w:hint="eastAsia"/>
        </w:rPr>
        <w:t>2</w:t>
      </w:r>
      <w:r>
        <w:rPr>
          <w:rFonts w:hint="eastAsia"/>
        </w:rPr>
        <w:t>：</w:t>
      </w:r>
      <w:proofErr w:type="spellStart"/>
      <w:r>
        <w:rPr>
          <w:rFonts w:hint="eastAsia"/>
        </w:rPr>
        <w:t>g</w:t>
      </w:r>
      <w:r>
        <w:t>cc</w:t>
      </w:r>
      <w:proofErr w:type="spellEnd"/>
      <w:r>
        <w:t xml:space="preserve"> -E </w:t>
      </w:r>
      <w:proofErr w:type="spellStart"/>
      <w:r>
        <w:t>hello.c</w:t>
      </w:r>
      <w:proofErr w:type="spellEnd"/>
      <w:r>
        <w:t xml:space="preserve"> -o </w:t>
      </w:r>
      <w:proofErr w:type="spellStart"/>
      <w:r>
        <w:t>hello.i</w:t>
      </w:r>
      <w:proofErr w:type="spellEnd"/>
      <w:r>
        <w:rPr>
          <w:rFonts w:hint="eastAsia"/>
        </w:rPr>
        <w:t>输出预编译文本文件</w:t>
      </w:r>
    </w:p>
    <w:p w14:paraId="24E03528" w14:textId="77777777" w:rsidR="000B6263" w:rsidRDefault="000B6263">
      <w:pPr>
        <w:pStyle w:val="2"/>
      </w:pPr>
      <w:bookmarkStart w:id="474" w:name="_Toc42249195"/>
      <w:r>
        <w:rPr>
          <w:rFonts w:hint="eastAsia"/>
        </w:rPr>
        <w:t>2.3 Hello的预处理结果解析</w:t>
      </w:r>
      <w:bookmarkEnd w:id="474"/>
    </w:p>
    <w:p w14:paraId="4863FAF3" w14:textId="77777777" w:rsidR="000B6263" w:rsidRDefault="007D5970">
      <w:pPr>
        <w:pStyle w:val="aa"/>
        <w:adjustRightInd w:val="0"/>
        <w:snapToGrid w:val="0"/>
        <w:ind w:firstLine="480"/>
      </w:pPr>
      <w:r>
        <w:rPr>
          <w:rFonts w:hint="eastAsia"/>
        </w:rPr>
        <w:t>首先</w:t>
      </w:r>
      <w:r w:rsidR="003C7928">
        <w:rPr>
          <w:rFonts w:hint="eastAsia"/>
        </w:rPr>
        <w:t>附上</w:t>
      </w:r>
      <w:proofErr w:type="spellStart"/>
      <w:r w:rsidR="003C7928">
        <w:rPr>
          <w:rFonts w:hint="eastAsia"/>
        </w:rPr>
        <w:t>hell</w:t>
      </w:r>
      <w:r w:rsidR="003C7928">
        <w:t>o.i</w:t>
      </w:r>
      <w:proofErr w:type="spellEnd"/>
      <w:r w:rsidR="003C7928">
        <w:rPr>
          <w:rFonts w:hint="eastAsia"/>
        </w:rPr>
        <w:t>文本文件的部分截图，如下。</w:t>
      </w:r>
    </w:p>
    <w:p w14:paraId="3E9F17B1" w14:textId="77777777" w:rsidR="003C7928" w:rsidRDefault="00A07C5E" w:rsidP="003C7928">
      <w:pPr>
        <w:pStyle w:val="aa"/>
        <w:adjustRightInd w:val="0"/>
        <w:snapToGrid w:val="0"/>
        <w:ind w:firstLine="480"/>
        <w:jc w:val="center"/>
      </w:pPr>
      <w:r>
        <w:rPr>
          <w:rFonts w:hint="eastAsia"/>
          <w:noProof/>
        </w:rPr>
        <w:lastRenderedPageBreak/>
        <w:drawing>
          <wp:inline distT="0" distB="0" distL="0" distR="0" wp14:anchorId="1AE49521" wp14:editId="4E39CFE8">
            <wp:extent cx="5402580" cy="3037205"/>
            <wp:effectExtent l="0" t="0" r="0" b="0"/>
            <wp:docPr id="4" name="图片 4" descr="预处理文本文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预处理文本文件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14:paraId="785CABDA" w14:textId="77777777" w:rsidR="003C7928" w:rsidRDefault="00A07C5E">
      <w:pPr>
        <w:pStyle w:val="aa"/>
        <w:adjustRightInd w:val="0"/>
        <w:snapToGrid w:val="0"/>
        <w:ind w:firstLine="480"/>
      </w:pPr>
      <w:r>
        <w:rPr>
          <w:rFonts w:hint="eastAsia"/>
          <w:noProof/>
        </w:rPr>
        <w:drawing>
          <wp:inline distT="0" distB="0" distL="0" distR="0" wp14:anchorId="1AE9C49C" wp14:editId="15285989">
            <wp:extent cx="5402580" cy="3037205"/>
            <wp:effectExtent l="0" t="0" r="0" b="0"/>
            <wp:docPr id="5" name="图片 5" descr="预处理文本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预处理文本文件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14:paraId="1639C023" w14:textId="77777777" w:rsidR="008A4B69" w:rsidRDefault="008A4B69">
      <w:pPr>
        <w:pStyle w:val="aa"/>
        <w:adjustRightInd w:val="0"/>
        <w:snapToGrid w:val="0"/>
        <w:ind w:firstLine="480"/>
      </w:pPr>
      <w:r>
        <w:rPr>
          <w:rFonts w:hint="eastAsia"/>
        </w:rPr>
        <w:t>通过</w:t>
      </w:r>
      <w:proofErr w:type="spellStart"/>
      <w:r>
        <w:rPr>
          <w:rFonts w:hint="eastAsia"/>
        </w:rPr>
        <w:t>hello</w:t>
      </w:r>
      <w:r>
        <w:t>.i</w:t>
      </w:r>
      <w:proofErr w:type="spellEnd"/>
      <w:r>
        <w:rPr>
          <w:rFonts w:hint="eastAsia"/>
        </w:rPr>
        <w:t>文本文件，我们可以看到原本的</w:t>
      </w:r>
      <w:r>
        <w:rPr>
          <w:rFonts w:hint="eastAsia"/>
        </w:rPr>
        <w:t>28</w:t>
      </w:r>
      <w:r>
        <w:rPr>
          <w:rFonts w:hint="eastAsia"/>
        </w:rPr>
        <w:t>行</w:t>
      </w:r>
      <w:proofErr w:type="spellStart"/>
      <w:r>
        <w:rPr>
          <w:rFonts w:hint="eastAsia"/>
        </w:rPr>
        <w:t>h</w:t>
      </w:r>
      <w:r>
        <w:t>ello.c</w:t>
      </w:r>
      <w:proofErr w:type="spellEnd"/>
      <w:r>
        <w:rPr>
          <w:rFonts w:hint="eastAsia"/>
        </w:rPr>
        <w:t>文件经过预处理环节，变成了</w:t>
      </w:r>
      <w:r>
        <w:rPr>
          <w:rFonts w:hint="eastAsia"/>
        </w:rPr>
        <w:t>3118</w:t>
      </w:r>
      <w:r>
        <w:rPr>
          <w:rFonts w:hint="eastAsia"/>
        </w:rPr>
        <w:t>行的</w:t>
      </w:r>
      <w:r>
        <w:rPr>
          <w:rFonts w:hint="eastAsia"/>
        </w:rPr>
        <w:t>A</w:t>
      </w:r>
      <w:r>
        <w:t>SCII</w:t>
      </w:r>
      <w:r>
        <w:rPr>
          <w:rFonts w:hint="eastAsia"/>
        </w:rPr>
        <w:t>码</w:t>
      </w:r>
      <w:r w:rsidR="0012523E">
        <w:rPr>
          <w:rFonts w:hint="eastAsia"/>
        </w:rPr>
        <w:t>中间文</w:t>
      </w:r>
      <w:r>
        <w:rPr>
          <w:rFonts w:hint="eastAsia"/>
        </w:rPr>
        <w:t>本文件</w:t>
      </w:r>
      <w:r w:rsidR="0012523E">
        <w:rPr>
          <w:rFonts w:hint="eastAsia"/>
        </w:rPr>
        <w:t>。</w:t>
      </w:r>
      <w:r w:rsidR="00703B7D">
        <w:rPr>
          <w:rFonts w:hint="eastAsia"/>
        </w:rPr>
        <w:t>这是因为预处理器完成预处理工作，实现头文件的展开，宏替换和去注释并作条件编译</w:t>
      </w:r>
      <w:r w:rsidR="00F61678">
        <w:rPr>
          <w:rFonts w:hint="eastAsia"/>
        </w:rPr>
        <w:t>。</w:t>
      </w:r>
    </w:p>
    <w:p w14:paraId="408CAE98" w14:textId="77777777" w:rsidR="00F61678" w:rsidRDefault="00F61678">
      <w:pPr>
        <w:pStyle w:val="aa"/>
        <w:adjustRightInd w:val="0"/>
        <w:snapToGrid w:val="0"/>
        <w:ind w:firstLine="480"/>
      </w:pPr>
      <w:r>
        <w:rPr>
          <w:rFonts w:hint="eastAsia"/>
        </w:rPr>
        <w:t>我们发现</w:t>
      </w:r>
      <w:proofErr w:type="spellStart"/>
      <w:r>
        <w:rPr>
          <w:rFonts w:hint="eastAsia"/>
        </w:rPr>
        <w:t>hello</w:t>
      </w:r>
      <w:r>
        <w:t>.i</w:t>
      </w:r>
      <w:proofErr w:type="spellEnd"/>
      <w:r>
        <w:rPr>
          <w:rFonts w:hint="eastAsia"/>
        </w:rPr>
        <w:t>文件的篇幅巨大是因为预处理工作进行了头文件的展开。我们通过在文本文件中查找具体操作发现，预处理对头文件</w:t>
      </w:r>
      <w:proofErr w:type="spellStart"/>
      <w:r>
        <w:rPr>
          <w:rFonts w:hint="eastAsia"/>
        </w:rPr>
        <w:t>stdio</w:t>
      </w:r>
      <w:proofErr w:type="spellEnd"/>
      <w:r>
        <w:rPr>
          <w:rFonts w:hint="eastAsia"/>
        </w:rPr>
        <w:t>的展开开始于</w:t>
      </w:r>
      <w:r w:rsidR="00247E2E">
        <w:rPr>
          <w:rFonts w:hint="eastAsia"/>
        </w:rPr>
        <w:t>13</w:t>
      </w:r>
      <w:r w:rsidR="00247E2E">
        <w:rPr>
          <w:rFonts w:hint="eastAsia"/>
        </w:rPr>
        <w:t>行，结束于</w:t>
      </w:r>
      <w:r w:rsidR="00247E2E">
        <w:rPr>
          <w:rFonts w:hint="eastAsia"/>
        </w:rPr>
        <w:t>795</w:t>
      </w:r>
      <w:r w:rsidR="00247E2E">
        <w:rPr>
          <w:rFonts w:hint="eastAsia"/>
        </w:rPr>
        <w:t>行（如截图</w:t>
      </w:r>
      <w:r w:rsidR="0078351F">
        <w:rPr>
          <w:rFonts w:hint="eastAsia"/>
        </w:rPr>
        <w:t>2.3.1</w:t>
      </w:r>
      <w:r w:rsidR="00247E2E">
        <w:rPr>
          <w:rFonts w:hint="eastAsia"/>
        </w:rPr>
        <w:t>）；</w:t>
      </w:r>
      <w:r w:rsidR="0078351F">
        <w:rPr>
          <w:rFonts w:hint="eastAsia"/>
        </w:rPr>
        <w:t>类似的发现头文件</w:t>
      </w:r>
      <w:proofErr w:type="spellStart"/>
      <w:r w:rsidR="0078351F">
        <w:rPr>
          <w:rFonts w:hint="eastAsia"/>
        </w:rPr>
        <w:t>u</w:t>
      </w:r>
      <w:r w:rsidR="0078351F">
        <w:t>nistd</w:t>
      </w:r>
      <w:proofErr w:type="spellEnd"/>
      <w:r w:rsidR="0078351F">
        <w:rPr>
          <w:rFonts w:hint="eastAsia"/>
        </w:rPr>
        <w:t>的展开开始于</w:t>
      </w:r>
      <w:r w:rsidR="0078351F">
        <w:rPr>
          <w:rFonts w:hint="eastAsia"/>
        </w:rPr>
        <w:t>798</w:t>
      </w:r>
      <w:r w:rsidR="0078351F">
        <w:rPr>
          <w:rFonts w:hint="eastAsia"/>
        </w:rPr>
        <w:t>行，结束于</w:t>
      </w:r>
      <w:r w:rsidR="0078351F">
        <w:rPr>
          <w:rFonts w:hint="eastAsia"/>
        </w:rPr>
        <w:t>2027</w:t>
      </w:r>
      <w:r w:rsidR="0078351F">
        <w:rPr>
          <w:rFonts w:hint="eastAsia"/>
        </w:rPr>
        <w:t>行（如截图</w:t>
      </w:r>
      <w:r w:rsidR="0078351F">
        <w:rPr>
          <w:rFonts w:hint="eastAsia"/>
        </w:rPr>
        <w:t>2.3.2</w:t>
      </w:r>
      <w:r w:rsidR="0078351F">
        <w:rPr>
          <w:rFonts w:hint="eastAsia"/>
        </w:rPr>
        <w:t>）</w:t>
      </w:r>
      <w:r w:rsidR="00654A3B">
        <w:rPr>
          <w:rFonts w:hint="eastAsia"/>
        </w:rPr>
        <w:t>；头文件</w:t>
      </w:r>
      <w:proofErr w:type="spellStart"/>
      <w:r w:rsidR="00654A3B">
        <w:rPr>
          <w:rFonts w:hint="eastAsia"/>
        </w:rPr>
        <w:t>stdlib</w:t>
      </w:r>
      <w:proofErr w:type="spellEnd"/>
      <w:r w:rsidR="00654A3B">
        <w:rPr>
          <w:rFonts w:hint="eastAsia"/>
        </w:rPr>
        <w:t>的展开开始于</w:t>
      </w:r>
      <w:r w:rsidR="00654A3B">
        <w:rPr>
          <w:rFonts w:hint="eastAsia"/>
        </w:rPr>
        <w:t>2036</w:t>
      </w:r>
      <w:r w:rsidR="00654A3B">
        <w:rPr>
          <w:rFonts w:hint="eastAsia"/>
        </w:rPr>
        <w:t>行，结束于</w:t>
      </w:r>
      <w:r w:rsidR="00654A3B">
        <w:rPr>
          <w:rFonts w:hint="eastAsia"/>
        </w:rPr>
        <w:t>3094</w:t>
      </w:r>
      <w:r w:rsidR="00654A3B">
        <w:rPr>
          <w:rFonts w:hint="eastAsia"/>
        </w:rPr>
        <w:t>行（如截图</w:t>
      </w:r>
      <w:r w:rsidR="00654A3B">
        <w:rPr>
          <w:rFonts w:hint="eastAsia"/>
        </w:rPr>
        <w:t>2.3.3</w:t>
      </w:r>
      <w:r w:rsidR="00654A3B">
        <w:rPr>
          <w:rFonts w:hint="eastAsia"/>
        </w:rPr>
        <w:t>）</w:t>
      </w:r>
      <w:r w:rsidR="009752D3">
        <w:rPr>
          <w:rFonts w:hint="eastAsia"/>
        </w:rPr>
        <w:t>。</w:t>
      </w:r>
    </w:p>
    <w:p w14:paraId="7012D9AD" w14:textId="77777777" w:rsidR="00DB65FB" w:rsidRDefault="00DB65FB" w:rsidP="00010512">
      <w:pPr>
        <w:pStyle w:val="aa"/>
        <w:adjustRightInd w:val="0"/>
        <w:snapToGrid w:val="0"/>
        <w:ind w:firstLine="480"/>
      </w:pPr>
      <w:r>
        <w:rPr>
          <w:rFonts w:hint="eastAsia"/>
        </w:rPr>
        <w:lastRenderedPageBreak/>
        <w:t>关于文件包含（头文件）在预处理阶段的处理方法。</w:t>
      </w:r>
      <w:r w:rsidR="007D598B">
        <w:rPr>
          <w:rFonts w:hint="eastAsia"/>
        </w:rPr>
        <w:t>当使用尖括号括起来头文件时，表示在系统头文件目</w:t>
      </w:r>
      <w:r w:rsidR="00010512">
        <w:rPr>
          <w:rFonts w:hint="eastAsia"/>
        </w:rPr>
        <w:t>录中查找（由用户在设置编程环境时设置），而不在源文件目录中查找；当</w:t>
      </w:r>
      <w:r w:rsidR="007D598B">
        <w:rPr>
          <w:rFonts w:hint="eastAsia"/>
        </w:rPr>
        <w:t>使用双引号</w:t>
      </w:r>
      <w:r w:rsidR="00010512">
        <w:rPr>
          <w:rFonts w:hint="eastAsia"/>
        </w:rPr>
        <w:t>括起来头文件，</w:t>
      </w:r>
      <w:r w:rsidR="007D598B">
        <w:rPr>
          <w:rFonts w:hint="eastAsia"/>
        </w:rPr>
        <w:t>则表示首先在当前的源文件目录中查找，找不到再到系统头文件目录中查找。</w:t>
      </w:r>
      <w:r w:rsidR="00A71973">
        <w:rPr>
          <w:rFonts w:hint="eastAsia"/>
        </w:rPr>
        <w:t>比如以我们的</w:t>
      </w:r>
      <w:proofErr w:type="spellStart"/>
      <w:r w:rsidR="00A71973">
        <w:rPr>
          <w:rFonts w:hint="eastAsia"/>
        </w:rPr>
        <w:t>hello</w:t>
      </w:r>
      <w:r w:rsidR="00A71973">
        <w:t>.c</w:t>
      </w:r>
      <w:proofErr w:type="spellEnd"/>
      <w:r w:rsidR="00A71973">
        <w:rPr>
          <w:rFonts w:hint="eastAsia"/>
        </w:rPr>
        <w:t>的头文件处理为例，</w:t>
      </w:r>
      <w:proofErr w:type="spellStart"/>
      <w:r w:rsidR="00BC13C0">
        <w:rPr>
          <w:rFonts w:hint="eastAsia"/>
        </w:rPr>
        <w:t>cpp</w:t>
      </w:r>
      <w:proofErr w:type="spellEnd"/>
      <w:r w:rsidR="00BC13C0">
        <w:rPr>
          <w:rFonts w:hint="eastAsia"/>
        </w:rPr>
        <w:t>到默认的环境变量下寻找</w:t>
      </w:r>
      <w:r w:rsidR="0050465E">
        <w:rPr>
          <w:rFonts w:hint="eastAsia"/>
        </w:rPr>
        <w:t>相应的头文件</w:t>
      </w:r>
      <w:r w:rsidR="0019573A">
        <w:rPr>
          <w:rFonts w:hint="eastAsia"/>
        </w:rPr>
        <w:t>。具体到三个头文件，寻找路径分别是：</w:t>
      </w:r>
      <w:proofErr w:type="spellStart"/>
      <w:r w:rsidR="0019573A">
        <w:rPr>
          <w:rFonts w:hint="eastAsia"/>
        </w:rPr>
        <w:t>u</w:t>
      </w:r>
      <w:r w:rsidR="0019573A">
        <w:t>sr</w:t>
      </w:r>
      <w:proofErr w:type="spellEnd"/>
      <w:r w:rsidR="0019573A">
        <w:t>/</w:t>
      </w:r>
      <w:proofErr w:type="spellStart"/>
      <w:r w:rsidR="0019573A">
        <w:t>inlcude</w:t>
      </w:r>
      <w:proofErr w:type="spellEnd"/>
      <w:r w:rsidR="0019573A">
        <w:t>/</w:t>
      </w:r>
      <w:proofErr w:type="spellStart"/>
      <w:r w:rsidR="0019573A">
        <w:t>stdio.h</w:t>
      </w:r>
      <w:proofErr w:type="spellEnd"/>
      <w:r w:rsidR="0019573A">
        <w:rPr>
          <w:rFonts w:hint="eastAsia"/>
        </w:rPr>
        <w:t>，</w:t>
      </w:r>
      <w:proofErr w:type="spellStart"/>
      <w:r w:rsidR="0019573A">
        <w:rPr>
          <w:rFonts w:hint="eastAsia"/>
        </w:rPr>
        <w:t>u</w:t>
      </w:r>
      <w:r w:rsidR="0019573A">
        <w:t>sr</w:t>
      </w:r>
      <w:proofErr w:type="spellEnd"/>
      <w:r w:rsidR="0019573A">
        <w:t>/include/</w:t>
      </w:r>
      <w:proofErr w:type="spellStart"/>
      <w:r w:rsidR="0019573A">
        <w:t>unistd.h</w:t>
      </w:r>
      <w:proofErr w:type="spellEnd"/>
      <w:r w:rsidR="0019573A">
        <w:rPr>
          <w:rFonts w:hint="eastAsia"/>
        </w:rPr>
        <w:t>和</w:t>
      </w:r>
      <w:proofErr w:type="spellStart"/>
      <w:r w:rsidR="0019573A">
        <w:rPr>
          <w:rFonts w:hint="eastAsia"/>
        </w:rPr>
        <w:t>u</w:t>
      </w:r>
      <w:r w:rsidR="0019573A">
        <w:t>sr</w:t>
      </w:r>
      <w:proofErr w:type="spellEnd"/>
      <w:r w:rsidR="0019573A">
        <w:t>/</w:t>
      </w:r>
      <w:proofErr w:type="spellStart"/>
      <w:r w:rsidR="0019573A">
        <w:t>inlcude</w:t>
      </w:r>
      <w:proofErr w:type="spellEnd"/>
      <w:r w:rsidR="0019573A">
        <w:t>/</w:t>
      </w:r>
      <w:proofErr w:type="spellStart"/>
      <w:r w:rsidR="0019573A">
        <w:t>stdlib</w:t>
      </w:r>
      <w:r w:rsidR="0019573A">
        <w:rPr>
          <w:rFonts w:hint="eastAsia"/>
        </w:rPr>
        <w:t>.</w:t>
      </w:r>
      <w:r w:rsidR="0019573A">
        <w:t>h</w:t>
      </w:r>
      <w:proofErr w:type="spellEnd"/>
      <w:r w:rsidR="000D400F">
        <w:rPr>
          <w:rFonts w:hint="eastAsia"/>
        </w:rPr>
        <w:t>（如截图</w:t>
      </w:r>
      <w:r w:rsidR="000D400F">
        <w:rPr>
          <w:rFonts w:hint="eastAsia"/>
        </w:rPr>
        <w:t>2.2.4</w:t>
      </w:r>
      <w:r w:rsidR="00605A44">
        <w:rPr>
          <w:rFonts w:hint="eastAsia"/>
        </w:rPr>
        <w:t>，</w:t>
      </w:r>
      <w:proofErr w:type="gramStart"/>
      <w:r w:rsidR="00605A44">
        <w:rPr>
          <w:rFonts w:hint="eastAsia"/>
        </w:rPr>
        <w:t>标红加注</w:t>
      </w:r>
      <w:proofErr w:type="gramEnd"/>
      <w:r w:rsidR="000D400F">
        <w:rPr>
          <w:rFonts w:hint="eastAsia"/>
        </w:rPr>
        <w:t>）</w:t>
      </w:r>
    </w:p>
    <w:p w14:paraId="1E35C799" w14:textId="77777777" w:rsidR="003A7A12" w:rsidRDefault="003A7A12" w:rsidP="00010512">
      <w:pPr>
        <w:pStyle w:val="aa"/>
        <w:adjustRightInd w:val="0"/>
        <w:snapToGrid w:val="0"/>
        <w:ind w:firstLine="480"/>
      </w:pPr>
      <w:r>
        <w:rPr>
          <w:rFonts w:hint="eastAsia"/>
        </w:rPr>
        <w:t>同时我们发现，我们的头文件里有大量的宏定义和条件编译语句存在</w:t>
      </w:r>
      <w:r w:rsidR="00C34AA9">
        <w:rPr>
          <w:rFonts w:hint="eastAsia"/>
        </w:rPr>
        <w:t>（截图</w:t>
      </w:r>
      <w:r w:rsidR="00C34AA9">
        <w:rPr>
          <w:rFonts w:hint="eastAsia"/>
        </w:rPr>
        <w:t>2.2.5</w:t>
      </w:r>
      <w:r w:rsidR="00C34AA9">
        <w:rPr>
          <w:rFonts w:hint="eastAsia"/>
        </w:rPr>
        <w:t>）</w:t>
      </w:r>
      <w:r>
        <w:rPr>
          <w:rFonts w:hint="eastAsia"/>
        </w:rPr>
        <w:t>，预处理阶段同样需要对这些语句</w:t>
      </w:r>
      <w:r w:rsidR="00BF7F1A">
        <w:rPr>
          <w:rFonts w:hint="eastAsia"/>
        </w:rPr>
        <w:t>进行相应的宏替换和条件编译处理。</w:t>
      </w:r>
    </w:p>
    <w:p w14:paraId="1036F4E7" w14:textId="77777777" w:rsidR="00DB65FB" w:rsidRPr="00DB65FB" w:rsidRDefault="009752D3">
      <w:pPr>
        <w:pStyle w:val="aa"/>
        <w:adjustRightInd w:val="0"/>
        <w:snapToGrid w:val="0"/>
        <w:ind w:firstLine="480"/>
      </w:pPr>
      <w:r>
        <w:rPr>
          <w:rFonts w:hint="eastAsia"/>
        </w:rPr>
        <w:t>而我们原来的程序主体段开始于第</w:t>
      </w:r>
      <w:r>
        <w:rPr>
          <w:rFonts w:hint="eastAsia"/>
        </w:rPr>
        <w:t>3099</w:t>
      </w:r>
      <w:r>
        <w:rPr>
          <w:rFonts w:hint="eastAsia"/>
        </w:rPr>
        <w:t>行，结束于</w:t>
      </w:r>
      <w:r>
        <w:rPr>
          <w:rFonts w:hint="eastAsia"/>
        </w:rPr>
        <w:t>3118</w:t>
      </w:r>
      <w:r>
        <w:rPr>
          <w:rFonts w:hint="eastAsia"/>
        </w:rPr>
        <w:t>行，预处理删除了我们的注释信息</w:t>
      </w:r>
      <w:r w:rsidR="00E021EE">
        <w:rPr>
          <w:rFonts w:hint="eastAsia"/>
        </w:rPr>
        <w:t>（如截图</w:t>
      </w:r>
      <w:r w:rsidR="000D400F">
        <w:rPr>
          <w:rFonts w:hint="eastAsia"/>
        </w:rPr>
        <w:t>2.2.5</w:t>
      </w:r>
      <w:r w:rsidR="00E021EE">
        <w:rPr>
          <w:rFonts w:hint="eastAsia"/>
        </w:rPr>
        <w:t>）</w:t>
      </w:r>
      <w:r w:rsidR="00EA4F79">
        <w:rPr>
          <w:rFonts w:hint="eastAsia"/>
        </w:rPr>
        <w:t>。除了注释部分以及头文件部分，预编译文件与源文件无</w:t>
      </w:r>
      <w:r w:rsidR="00992F0C">
        <w:rPr>
          <w:rFonts w:hint="eastAsia"/>
        </w:rPr>
        <w:t>太大</w:t>
      </w:r>
      <w:r w:rsidR="00EA4F79">
        <w:rPr>
          <w:rFonts w:hint="eastAsia"/>
        </w:rPr>
        <w:t>差别</w:t>
      </w:r>
      <w:r w:rsidR="00E021EE">
        <w:rPr>
          <w:rFonts w:hint="eastAsia"/>
        </w:rPr>
        <w:t>。</w:t>
      </w:r>
    </w:p>
    <w:p w14:paraId="275DFDDD" w14:textId="77777777" w:rsidR="00524CF8" w:rsidRDefault="00A07C5E" w:rsidP="00524CF8">
      <w:pPr>
        <w:pStyle w:val="aa"/>
        <w:adjustRightInd w:val="0"/>
        <w:snapToGrid w:val="0"/>
        <w:ind w:firstLine="480"/>
        <w:jc w:val="center"/>
      </w:pPr>
      <w:r>
        <w:rPr>
          <w:rFonts w:hint="eastAsia"/>
          <w:noProof/>
        </w:rPr>
        <w:drawing>
          <wp:inline distT="0" distB="0" distL="0" distR="0" wp14:anchorId="47FF8D79" wp14:editId="31E33758">
            <wp:extent cx="5391785" cy="2438400"/>
            <wp:effectExtent l="0" t="0" r="0" b="0"/>
            <wp:docPr id="6" name="图片 6" descr="st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di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785" cy="2438400"/>
                    </a:xfrm>
                    <a:prstGeom prst="rect">
                      <a:avLst/>
                    </a:prstGeom>
                    <a:noFill/>
                    <a:ln>
                      <a:noFill/>
                    </a:ln>
                  </pic:spPr>
                </pic:pic>
              </a:graphicData>
            </a:graphic>
          </wp:inline>
        </w:drawing>
      </w:r>
    </w:p>
    <w:p w14:paraId="5BE0C6BF" w14:textId="77777777" w:rsidR="00524CF8" w:rsidRDefault="0098758D" w:rsidP="00524CF8">
      <w:pPr>
        <w:pStyle w:val="aa"/>
        <w:adjustRightInd w:val="0"/>
        <w:snapToGrid w:val="0"/>
        <w:ind w:firstLine="480"/>
        <w:jc w:val="center"/>
      </w:pPr>
      <w:r>
        <w:rPr>
          <w:rFonts w:hint="eastAsia"/>
        </w:rPr>
        <w:t>截图</w:t>
      </w:r>
      <w:r>
        <w:rPr>
          <w:rFonts w:hint="eastAsia"/>
        </w:rPr>
        <w:t>2.3.1</w:t>
      </w:r>
      <w:r>
        <w:rPr>
          <w:rFonts w:hint="eastAsia"/>
        </w:rPr>
        <w:t>，</w:t>
      </w:r>
      <w:proofErr w:type="spellStart"/>
      <w:r w:rsidR="00524CF8">
        <w:rPr>
          <w:rFonts w:hint="eastAsia"/>
        </w:rPr>
        <w:t>stdio</w:t>
      </w:r>
      <w:r w:rsidR="00524CF8">
        <w:t>.h</w:t>
      </w:r>
      <w:proofErr w:type="spellEnd"/>
      <w:r w:rsidR="001F33A1">
        <w:rPr>
          <w:rFonts w:hint="eastAsia"/>
        </w:rPr>
        <w:t>结尾处</w:t>
      </w:r>
    </w:p>
    <w:p w14:paraId="593587D1" w14:textId="77777777" w:rsidR="0098758D" w:rsidRDefault="00A07C5E" w:rsidP="00524CF8">
      <w:pPr>
        <w:pStyle w:val="aa"/>
        <w:adjustRightInd w:val="0"/>
        <w:snapToGrid w:val="0"/>
        <w:ind w:firstLine="480"/>
        <w:jc w:val="center"/>
      </w:pPr>
      <w:r>
        <w:rPr>
          <w:rFonts w:hint="eastAsia"/>
          <w:noProof/>
        </w:rPr>
        <w:drawing>
          <wp:inline distT="0" distB="0" distL="0" distR="0" wp14:anchorId="74CF0362" wp14:editId="44C1AD54">
            <wp:extent cx="5391785" cy="2438400"/>
            <wp:effectExtent l="0" t="0" r="0" b="0"/>
            <wp:docPr id="7" name="图片 7" descr="uni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st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785" cy="2438400"/>
                    </a:xfrm>
                    <a:prstGeom prst="rect">
                      <a:avLst/>
                    </a:prstGeom>
                    <a:noFill/>
                    <a:ln>
                      <a:noFill/>
                    </a:ln>
                  </pic:spPr>
                </pic:pic>
              </a:graphicData>
            </a:graphic>
          </wp:inline>
        </w:drawing>
      </w:r>
    </w:p>
    <w:p w14:paraId="75A8557C" w14:textId="77777777" w:rsidR="0098758D" w:rsidRDefault="0098758D" w:rsidP="00524CF8">
      <w:pPr>
        <w:pStyle w:val="aa"/>
        <w:adjustRightInd w:val="0"/>
        <w:snapToGrid w:val="0"/>
        <w:ind w:firstLine="480"/>
        <w:jc w:val="center"/>
      </w:pPr>
      <w:r>
        <w:rPr>
          <w:rFonts w:hint="eastAsia"/>
        </w:rPr>
        <w:lastRenderedPageBreak/>
        <w:t>截图</w:t>
      </w:r>
      <w:r>
        <w:rPr>
          <w:rFonts w:hint="eastAsia"/>
        </w:rPr>
        <w:t>2.3.2</w:t>
      </w:r>
      <w:r>
        <w:rPr>
          <w:rFonts w:hint="eastAsia"/>
        </w:rPr>
        <w:t>，</w:t>
      </w:r>
      <w:proofErr w:type="spellStart"/>
      <w:r>
        <w:rPr>
          <w:rFonts w:hint="eastAsia"/>
        </w:rPr>
        <w:t>unistd.</w:t>
      </w:r>
      <w:r>
        <w:t>h</w:t>
      </w:r>
      <w:proofErr w:type="spellEnd"/>
      <w:r>
        <w:rPr>
          <w:rFonts w:hint="eastAsia"/>
        </w:rPr>
        <w:t>结尾处</w:t>
      </w:r>
    </w:p>
    <w:p w14:paraId="55E459DA" w14:textId="77777777" w:rsidR="00070709" w:rsidRDefault="00A07C5E" w:rsidP="00524CF8">
      <w:pPr>
        <w:pStyle w:val="aa"/>
        <w:adjustRightInd w:val="0"/>
        <w:snapToGrid w:val="0"/>
        <w:ind w:firstLine="480"/>
        <w:jc w:val="center"/>
      </w:pPr>
      <w:r>
        <w:rPr>
          <w:noProof/>
        </w:rPr>
        <w:drawing>
          <wp:inline distT="0" distB="0" distL="0" distR="0" wp14:anchorId="55234A8D" wp14:editId="45EFF7A9">
            <wp:extent cx="5391785" cy="2438400"/>
            <wp:effectExtent l="0" t="0" r="0" b="0"/>
            <wp:docPr id="8" name="图片 8" descr="std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dli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785" cy="2438400"/>
                    </a:xfrm>
                    <a:prstGeom prst="rect">
                      <a:avLst/>
                    </a:prstGeom>
                    <a:noFill/>
                    <a:ln>
                      <a:noFill/>
                    </a:ln>
                  </pic:spPr>
                </pic:pic>
              </a:graphicData>
            </a:graphic>
          </wp:inline>
        </w:drawing>
      </w:r>
    </w:p>
    <w:p w14:paraId="3457D7F0" w14:textId="77777777" w:rsidR="00070709" w:rsidRDefault="00070709" w:rsidP="00524CF8">
      <w:pPr>
        <w:pStyle w:val="aa"/>
        <w:adjustRightInd w:val="0"/>
        <w:snapToGrid w:val="0"/>
        <w:ind w:firstLine="480"/>
        <w:jc w:val="center"/>
      </w:pPr>
      <w:r>
        <w:rPr>
          <w:rFonts w:hint="eastAsia"/>
        </w:rPr>
        <w:t>截图</w:t>
      </w:r>
      <w:r>
        <w:rPr>
          <w:rFonts w:hint="eastAsia"/>
        </w:rPr>
        <w:t>2.3.3</w:t>
      </w:r>
      <w:r>
        <w:rPr>
          <w:rFonts w:hint="eastAsia"/>
        </w:rPr>
        <w:t>，</w:t>
      </w:r>
      <w:proofErr w:type="spellStart"/>
      <w:r>
        <w:rPr>
          <w:rFonts w:hint="eastAsia"/>
        </w:rPr>
        <w:t>stdlib</w:t>
      </w:r>
      <w:r>
        <w:t>.h</w:t>
      </w:r>
      <w:proofErr w:type="spellEnd"/>
      <w:r>
        <w:rPr>
          <w:rFonts w:hint="eastAsia"/>
        </w:rPr>
        <w:t>结尾处</w:t>
      </w:r>
    </w:p>
    <w:p w14:paraId="2903E090" w14:textId="77777777" w:rsidR="00B3211E" w:rsidRDefault="00A07C5E" w:rsidP="00524CF8">
      <w:pPr>
        <w:pStyle w:val="aa"/>
        <w:adjustRightInd w:val="0"/>
        <w:snapToGrid w:val="0"/>
        <w:ind w:firstLine="480"/>
        <w:jc w:val="center"/>
      </w:pPr>
      <w:r>
        <w:rPr>
          <w:rFonts w:hint="eastAsia"/>
          <w:noProof/>
        </w:rPr>
        <w:drawing>
          <wp:inline distT="0" distB="0" distL="0" distR="0" wp14:anchorId="21FCF293" wp14:editId="7FF2C59E">
            <wp:extent cx="5402580" cy="3037205"/>
            <wp:effectExtent l="0" t="0" r="0" b="0"/>
            <wp:docPr id="9" name="图片 9" descr="头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头文件"/>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14:paraId="14CACE01" w14:textId="77777777" w:rsidR="006566CF" w:rsidRDefault="006566CF" w:rsidP="00524CF8">
      <w:pPr>
        <w:pStyle w:val="aa"/>
        <w:adjustRightInd w:val="0"/>
        <w:snapToGrid w:val="0"/>
        <w:ind w:firstLine="480"/>
        <w:jc w:val="center"/>
      </w:pPr>
      <w:r>
        <w:rPr>
          <w:rFonts w:hint="eastAsia"/>
        </w:rPr>
        <w:t>截图</w:t>
      </w:r>
      <w:r>
        <w:rPr>
          <w:rFonts w:hint="eastAsia"/>
        </w:rPr>
        <w:t>2.2.4</w:t>
      </w:r>
      <w:r>
        <w:rPr>
          <w:rFonts w:hint="eastAsia"/>
        </w:rPr>
        <w:t>，头文件寻找路径</w:t>
      </w:r>
    </w:p>
    <w:p w14:paraId="434DC019" w14:textId="77777777" w:rsidR="007C2523" w:rsidRDefault="00A07C5E" w:rsidP="00524CF8">
      <w:pPr>
        <w:pStyle w:val="aa"/>
        <w:adjustRightInd w:val="0"/>
        <w:snapToGrid w:val="0"/>
        <w:ind w:firstLine="480"/>
        <w:jc w:val="center"/>
      </w:pPr>
      <w:r>
        <w:rPr>
          <w:noProof/>
        </w:rPr>
        <w:lastRenderedPageBreak/>
        <w:drawing>
          <wp:inline distT="0" distB="0" distL="0" distR="0" wp14:anchorId="1F9444E6" wp14:editId="1623E0D5">
            <wp:extent cx="5391785" cy="2280920"/>
            <wp:effectExtent l="0" t="0" r="0" b="0"/>
            <wp:docPr id="10" name="图片 10" descr="头文件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头文件内容"/>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785" cy="2280920"/>
                    </a:xfrm>
                    <a:prstGeom prst="rect">
                      <a:avLst/>
                    </a:prstGeom>
                    <a:noFill/>
                    <a:ln>
                      <a:noFill/>
                    </a:ln>
                  </pic:spPr>
                </pic:pic>
              </a:graphicData>
            </a:graphic>
          </wp:inline>
        </w:drawing>
      </w:r>
    </w:p>
    <w:p w14:paraId="18CF60B7" w14:textId="77777777" w:rsidR="00B67EA8" w:rsidRDefault="00B67EA8" w:rsidP="00524CF8">
      <w:pPr>
        <w:pStyle w:val="aa"/>
        <w:adjustRightInd w:val="0"/>
        <w:snapToGrid w:val="0"/>
        <w:ind w:firstLine="480"/>
        <w:jc w:val="center"/>
      </w:pPr>
      <w:r>
        <w:rPr>
          <w:rFonts w:hint="eastAsia"/>
        </w:rPr>
        <w:t>截图</w:t>
      </w:r>
      <w:r>
        <w:rPr>
          <w:rFonts w:hint="eastAsia"/>
        </w:rPr>
        <w:t>2.2.5</w:t>
      </w:r>
      <w:r>
        <w:rPr>
          <w:rFonts w:hint="eastAsia"/>
        </w:rPr>
        <w:t>，头文件里的宏定义和条件编译</w:t>
      </w:r>
    </w:p>
    <w:p w14:paraId="66BE19F4" w14:textId="77777777" w:rsidR="009752D3" w:rsidRDefault="00A07C5E" w:rsidP="00524CF8">
      <w:pPr>
        <w:pStyle w:val="aa"/>
        <w:adjustRightInd w:val="0"/>
        <w:snapToGrid w:val="0"/>
        <w:ind w:firstLine="480"/>
        <w:jc w:val="center"/>
      </w:pPr>
      <w:r>
        <w:rPr>
          <w:rFonts w:hint="eastAsia"/>
          <w:noProof/>
        </w:rPr>
        <w:drawing>
          <wp:inline distT="0" distB="0" distL="0" distR="0" wp14:anchorId="79750479" wp14:editId="19397F89">
            <wp:extent cx="5402580" cy="3037205"/>
            <wp:effectExtent l="0" t="0" r="0" b="0"/>
            <wp:docPr id="11" name="图片 11" descr="预处理文本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预处理文本文件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14:paraId="25F69ECD" w14:textId="77777777" w:rsidR="009752D3" w:rsidRDefault="009752D3" w:rsidP="00524CF8">
      <w:pPr>
        <w:pStyle w:val="aa"/>
        <w:adjustRightInd w:val="0"/>
        <w:snapToGrid w:val="0"/>
        <w:ind w:firstLine="480"/>
        <w:jc w:val="center"/>
      </w:pPr>
      <w:r>
        <w:rPr>
          <w:rFonts w:hint="eastAsia"/>
        </w:rPr>
        <w:t>截图</w:t>
      </w:r>
      <w:r>
        <w:rPr>
          <w:rFonts w:hint="eastAsia"/>
        </w:rPr>
        <w:t>2.</w:t>
      </w:r>
      <w:r w:rsidR="00B67EA8">
        <w:rPr>
          <w:rFonts w:hint="eastAsia"/>
        </w:rPr>
        <w:t>2</w:t>
      </w:r>
      <w:r>
        <w:rPr>
          <w:rFonts w:hint="eastAsia"/>
        </w:rPr>
        <w:t>.</w:t>
      </w:r>
      <w:r w:rsidR="00B67EA8">
        <w:rPr>
          <w:rFonts w:hint="eastAsia"/>
        </w:rPr>
        <w:t>6</w:t>
      </w:r>
      <w:r>
        <w:rPr>
          <w:rFonts w:hint="eastAsia"/>
        </w:rPr>
        <w:t>，原程序主体部分</w:t>
      </w:r>
    </w:p>
    <w:p w14:paraId="0136ED4D" w14:textId="77777777" w:rsidR="000B6263" w:rsidRDefault="000B6263">
      <w:pPr>
        <w:pStyle w:val="2"/>
      </w:pPr>
      <w:bookmarkStart w:id="475" w:name="_Toc42249196"/>
      <w:r>
        <w:rPr>
          <w:rFonts w:hint="eastAsia"/>
        </w:rPr>
        <w:t>2.4 本章小结</w:t>
      </w:r>
      <w:bookmarkEnd w:id="475"/>
    </w:p>
    <w:p w14:paraId="333A59BF" w14:textId="77777777" w:rsidR="00703B7D" w:rsidRDefault="00572AF0" w:rsidP="00936C07">
      <w:pPr>
        <w:pStyle w:val="aa"/>
        <w:adjustRightInd w:val="0"/>
        <w:snapToGrid w:val="0"/>
        <w:ind w:firstLine="480"/>
      </w:pPr>
      <w:r>
        <w:rPr>
          <w:rFonts w:hint="eastAsia"/>
        </w:rPr>
        <w:t>本章主要介绍了预处理的概念和应用功能，以及</w:t>
      </w:r>
      <w:r>
        <w:t>U</w:t>
      </w:r>
      <w:r>
        <w:rPr>
          <w:rFonts w:hint="eastAsia"/>
        </w:rPr>
        <w:t>buntu</w:t>
      </w:r>
      <w:r>
        <w:rPr>
          <w:rFonts w:hint="eastAsia"/>
        </w:rPr>
        <w:t>下预处理的两个指令，同时具体到我们的</w:t>
      </w:r>
      <w:proofErr w:type="spellStart"/>
      <w:r>
        <w:rPr>
          <w:rFonts w:hint="eastAsia"/>
        </w:rPr>
        <w:t>hello</w:t>
      </w:r>
      <w:r>
        <w:t>.c</w:t>
      </w:r>
      <w:proofErr w:type="spellEnd"/>
      <w:r>
        <w:rPr>
          <w:rFonts w:hint="eastAsia"/>
        </w:rPr>
        <w:t>文件的预处理结果</w:t>
      </w:r>
      <w:proofErr w:type="spellStart"/>
      <w:r>
        <w:rPr>
          <w:rFonts w:hint="eastAsia"/>
        </w:rPr>
        <w:t>h</w:t>
      </w:r>
      <w:r>
        <w:t>ello.i</w:t>
      </w:r>
      <w:proofErr w:type="spellEnd"/>
      <w:r>
        <w:rPr>
          <w:rFonts w:hint="eastAsia"/>
        </w:rPr>
        <w:t>文本文件解析，详细了解了预处理的内涵。</w:t>
      </w:r>
      <w:r w:rsidR="00936C07">
        <w:rPr>
          <w:rFonts w:hint="eastAsia"/>
        </w:rPr>
        <w:t>我们发现预处理主要由预处理器完成，</w:t>
      </w:r>
      <w:r w:rsidR="00703B7D">
        <w:rPr>
          <w:rFonts w:hint="eastAsia"/>
        </w:rPr>
        <w:t>这一阶段一共完成</w:t>
      </w:r>
      <w:r w:rsidR="00703B7D">
        <w:rPr>
          <w:rFonts w:hint="eastAsia"/>
        </w:rPr>
        <w:t>4</w:t>
      </w:r>
      <w:r w:rsidR="00936C07">
        <w:rPr>
          <w:rFonts w:hint="eastAsia"/>
        </w:rPr>
        <w:t>件事：</w:t>
      </w:r>
      <w:r w:rsidR="00703B7D" w:rsidRPr="004D0C9C">
        <w:rPr>
          <w:rFonts w:hint="eastAsia"/>
          <w:b/>
          <w:rPrChange w:id="476" w:author="3287215331@qq.com" w:date="2018-12-31T18:09:00Z">
            <w:rPr>
              <w:rFonts w:hint="eastAsia"/>
            </w:rPr>
          </w:rPrChange>
        </w:rPr>
        <w:t>头文件的展开</w:t>
      </w:r>
      <w:r w:rsidR="00936C07" w:rsidRPr="004D0C9C">
        <w:rPr>
          <w:rFonts w:hint="eastAsia"/>
          <w:b/>
          <w:rPrChange w:id="477" w:author="3287215331@qq.com" w:date="2018-12-31T18:09:00Z">
            <w:rPr>
              <w:rFonts w:hint="eastAsia"/>
            </w:rPr>
          </w:rPrChange>
        </w:rPr>
        <w:t>；</w:t>
      </w:r>
      <w:r w:rsidR="00703B7D" w:rsidRPr="004D0C9C">
        <w:rPr>
          <w:rFonts w:hint="eastAsia"/>
          <w:b/>
          <w:rPrChange w:id="478" w:author="3287215331@qq.com" w:date="2018-12-31T18:09:00Z">
            <w:rPr>
              <w:rFonts w:hint="eastAsia"/>
            </w:rPr>
          </w:rPrChange>
        </w:rPr>
        <w:t>宏替换</w:t>
      </w:r>
      <w:r w:rsidR="00936C07" w:rsidRPr="004D0C9C">
        <w:rPr>
          <w:rFonts w:hint="eastAsia"/>
          <w:b/>
          <w:rPrChange w:id="479" w:author="3287215331@qq.com" w:date="2018-12-31T18:09:00Z">
            <w:rPr>
              <w:rFonts w:hint="eastAsia"/>
            </w:rPr>
          </w:rPrChange>
        </w:rPr>
        <w:t>；</w:t>
      </w:r>
      <w:r w:rsidR="00703B7D" w:rsidRPr="004D0C9C">
        <w:rPr>
          <w:rFonts w:hint="eastAsia"/>
          <w:b/>
          <w:rPrChange w:id="480" w:author="3287215331@qq.com" w:date="2018-12-31T18:09:00Z">
            <w:rPr>
              <w:rFonts w:hint="eastAsia"/>
            </w:rPr>
          </w:rPrChange>
        </w:rPr>
        <w:t>去掉注释</w:t>
      </w:r>
      <w:r w:rsidR="00936C07" w:rsidRPr="004D0C9C">
        <w:rPr>
          <w:rFonts w:hint="eastAsia"/>
          <w:b/>
          <w:rPrChange w:id="481" w:author="3287215331@qq.com" w:date="2018-12-31T18:09:00Z">
            <w:rPr>
              <w:rFonts w:hint="eastAsia"/>
            </w:rPr>
          </w:rPrChange>
        </w:rPr>
        <w:t>；</w:t>
      </w:r>
      <w:r w:rsidR="00703B7D" w:rsidRPr="004D0C9C">
        <w:rPr>
          <w:rFonts w:hint="eastAsia"/>
          <w:b/>
          <w:rPrChange w:id="482" w:author="3287215331@qq.com" w:date="2018-12-31T18:09:00Z">
            <w:rPr>
              <w:rFonts w:hint="eastAsia"/>
            </w:rPr>
          </w:rPrChange>
        </w:rPr>
        <w:t>条件编译</w:t>
      </w:r>
    </w:p>
    <w:p w14:paraId="6091C5C2" w14:textId="77777777" w:rsidR="000B6263" w:rsidRDefault="000B6263">
      <w:pPr>
        <w:pStyle w:val="1"/>
      </w:pPr>
      <w:r>
        <w:rPr>
          <w:rFonts w:hint="eastAsia"/>
        </w:rPr>
        <w:br w:type="page"/>
      </w:r>
      <w:bookmarkStart w:id="483" w:name="_Toc42249197"/>
      <w:r>
        <w:rPr>
          <w:rFonts w:hint="eastAsia"/>
        </w:rPr>
        <w:lastRenderedPageBreak/>
        <w:t>第3章 编译</w:t>
      </w:r>
      <w:bookmarkEnd w:id="483"/>
    </w:p>
    <w:p w14:paraId="535C92DB" w14:textId="77777777" w:rsidR="000B6263" w:rsidRDefault="000B6263">
      <w:pPr>
        <w:pStyle w:val="2"/>
      </w:pPr>
      <w:bookmarkStart w:id="484" w:name="_Toc42249198"/>
      <w:r>
        <w:rPr>
          <w:rFonts w:hint="eastAsia"/>
        </w:rPr>
        <w:t>3.1 编译的概念与作用</w:t>
      </w:r>
      <w:bookmarkEnd w:id="484"/>
    </w:p>
    <w:p w14:paraId="217AC8F5" w14:textId="77777777" w:rsidR="000B6263" w:rsidRDefault="00932E2A" w:rsidP="00754437">
      <w:pPr>
        <w:pStyle w:val="aa"/>
        <w:adjustRightInd w:val="0"/>
        <w:snapToGrid w:val="0"/>
        <w:ind w:firstLine="480"/>
      </w:pPr>
      <w:r>
        <w:rPr>
          <w:rFonts w:hint="eastAsia"/>
        </w:rPr>
        <w:t>编译的概念</w:t>
      </w:r>
    </w:p>
    <w:p w14:paraId="7E7C19F8" w14:textId="77777777" w:rsidR="00932E2A" w:rsidRDefault="00932E2A" w:rsidP="00754437">
      <w:pPr>
        <w:pStyle w:val="aa"/>
        <w:adjustRightInd w:val="0"/>
        <w:snapToGrid w:val="0"/>
        <w:ind w:firstLine="480"/>
      </w:pPr>
      <w:r>
        <w:rPr>
          <w:rFonts w:hint="eastAsia"/>
        </w:rPr>
        <w:t>编译</w:t>
      </w:r>
      <w:r w:rsidRPr="00932E2A">
        <w:rPr>
          <w:rFonts w:hint="eastAsia"/>
        </w:rPr>
        <w:t>就是将源语言经过词法分析、语法分析、语义分析以及经过一系列优化后生成汇编代码</w:t>
      </w:r>
      <w:r>
        <w:rPr>
          <w:rFonts w:hint="eastAsia"/>
        </w:rPr>
        <w:t>的过程。</w:t>
      </w:r>
      <w:r w:rsidR="00A54572">
        <w:rPr>
          <w:rFonts w:hint="eastAsia"/>
        </w:rPr>
        <w:t>具体到我们实验，就是将</w:t>
      </w:r>
      <w:r w:rsidR="00A54572" w:rsidRPr="00754437">
        <w:rPr>
          <w:rFonts w:hint="eastAsia"/>
        </w:rPr>
        <w:t>预处理得到的</w:t>
      </w:r>
      <w:r w:rsidR="00A54572" w:rsidRPr="00754437">
        <w:rPr>
          <w:rFonts w:hint="eastAsia"/>
        </w:rPr>
        <w:t>A</w:t>
      </w:r>
      <w:r w:rsidR="00A54572" w:rsidRPr="00754437">
        <w:t>SCII</w:t>
      </w:r>
      <w:r w:rsidR="00A54572" w:rsidRPr="00754437">
        <w:rPr>
          <w:rFonts w:hint="eastAsia"/>
        </w:rPr>
        <w:t>码的中间文件</w:t>
      </w:r>
      <w:proofErr w:type="spellStart"/>
      <w:r w:rsidR="00A54572">
        <w:rPr>
          <w:rFonts w:hint="eastAsia"/>
        </w:rPr>
        <w:t>hello</w:t>
      </w:r>
      <w:r w:rsidR="00A54572">
        <w:t>.i</w:t>
      </w:r>
      <w:proofErr w:type="spellEnd"/>
      <w:r w:rsidR="00A54572">
        <w:rPr>
          <w:rFonts w:hint="eastAsia"/>
        </w:rPr>
        <w:t>翻译成</w:t>
      </w:r>
      <w:r w:rsidR="00585DA6" w:rsidRPr="00754437">
        <w:rPr>
          <w:rFonts w:hint="eastAsia"/>
        </w:rPr>
        <w:t>ASCII</w:t>
      </w:r>
      <w:r w:rsidR="00585DA6" w:rsidRPr="00754437">
        <w:rPr>
          <w:rFonts w:hint="eastAsia"/>
        </w:rPr>
        <w:t>汇编语言文件</w:t>
      </w:r>
      <w:proofErr w:type="spellStart"/>
      <w:r w:rsidR="00585DA6" w:rsidRPr="00754437">
        <w:rPr>
          <w:rFonts w:hint="eastAsia"/>
        </w:rPr>
        <w:t>hello</w:t>
      </w:r>
      <w:r w:rsidR="00585DA6" w:rsidRPr="00754437">
        <w:t>.s</w:t>
      </w:r>
      <w:proofErr w:type="spellEnd"/>
      <w:r w:rsidR="00585DA6" w:rsidRPr="00754437">
        <w:rPr>
          <w:rFonts w:hint="eastAsia"/>
        </w:rPr>
        <w:t>的过程。</w:t>
      </w:r>
    </w:p>
    <w:p w14:paraId="79FD3D6B" w14:textId="77777777" w:rsidR="00754437" w:rsidRDefault="00932E2A" w:rsidP="00754437">
      <w:pPr>
        <w:pStyle w:val="aa"/>
        <w:adjustRightInd w:val="0"/>
        <w:snapToGrid w:val="0"/>
        <w:ind w:firstLine="480"/>
      </w:pPr>
      <w:r>
        <w:rPr>
          <w:rFonts w:hint="eastAsia"/>
        </w:rPr>
        <w:t>编译的作用</w:t>
      </w:r>
    </w:p>
    <w:p w14:paraId="032A3BAB" w14:textId="77777777" w:rsidR="00754437" w:rsidRDefault="00754437" w:rsidP="00754437">
      <w:pPr>
        <w:pStyle w:val="aa"/>
        <w:adjustRightInd w:val="0"/>
        <w:snapToGrid w:val="0"/>
        <w:ind w:firstLine="480"/>
      </w:pPr>
      <w:r>
        <w:rPr>
          <w:rFonts w:hint="eastAsia"/>
        </w:rPr>
        <w:t>编译的目的是将高级语言程序转化为机器可直接识别处理执行的</w:t>
      </w:r>
      <w:proofErr w:type="gramStart"/>
      <w:r>
        <w:rPr>
          <w:rFonts w:hint="eastAsia"/>
        </w:rPr>
        <w:t>的</w:t>
      </w:r>
      <w:proofErr w:type="gramEnd"/>
      <w:r>
        <w:rPr>
          <w:rFonts w:hint="eastAsia"/>
        </w:rPr>
        <w:t>机器码的中间步骤</w:t>
      </w:r>
      <w:r w:rsidR="00D81724">
        <w:rPr>
          <w:rFonts w:hint="eastAsia"/>
        </w:rPr>
        <w:t>。它包括以下几个部分。</w:t>
      </w:r>
    </w:p>
    <w:p w14:paraId="063FC419" w14:textId="77777777" w:rsidR="00D81724" w:rsidRDefault="00D81724" w:rsidP="00D81724">
      <w:pPr>
        <w:pStyle w:val="aa"/>
        <w:numPr>
          <w:ilvl w:val="0"/>
          <w:numId w:val="3"/>
        </w:numPr>
        <w:adjustRightInd w:val="0"/>
        <w:snapToGrid w:val="0"/>
        <w:ind w:firstLineChars="0"/>
        <w:rPr>
          <w:szCs w:val="24"/>
        </w:rPr>
      </w:pPr>
      <w:r>
        <w:rPr>
          <w:rFonts w:hint="eastAsia"/>
          <w:szCs w:val="24"/>
        </w:rPr>
        <w:t>词法分析。</w:t>
      </w:r>
      <w:r w:rsidR="00EB3195">
        <w:rPr>
          <w:rFonts w:hint="eastAsia"/>
          <w:szCs w:val="24"/>
        </w:rPr>
        <w:t>对输入的字符串进行分析和分割</w:t>
      </w:r>
      <w:r w:rsidR="00774E62">
        <w:rPr>
          <w:rFonts w:hint="eastAsia"/>
          <w:szCs w:val="24"/>
        </w:rPr>
        <w:t>，形成所使用的源程序语言所允许的记号（</w:t>
      </w:r>
      <w:r w:rsidR="00774E62">
        <w:rPr>
          <w:rFonts w:hint="eastAsia"/>
          <w:szCs w:val="24"/>
        </w:rPr>
        <w:t>token</w:t>
      </w:r>
      <w:r w:rsidR="00774E62">
        <w:rPr>
          <w:rFonts w:hint="eastAsia"/>
          <w:szCs w:val="24"/>
        </w:rPr>
        <w:t>），同时标注不规范记号，产生错误提示信息。</w:t>
      </w:r>
    </w:p>
    <w:p w14:paraId="5752B6AB" w14:textId="77777777" w:rsidR="00D81724" w:rsidRDefault="00D81724" w:rsidP="003B7A2C">
      <w:pPr>
        <w:pStyle w:val="aa"/>
        <w:numPr>
          <w:ilvl w:val="0"/>
          <w:numId w:val="3"/>
        </w:numPr>
        <w:adjustRightInd w:val="0"/>
        <w:snapToGrid w:val="0"/>
        <w:ind w:firstLineChars="0"/>
        <w:rPr>
          <w:szCs w:val="24"/>
        </w:rPr>
      </w:pPr>
      <w:r>
        <w:rPr>
          <w:rFonts w:hint="eastAsia"/>
          <w:szCs w:val="24"/>
        </w:rPr>
        <w:t>语法分析。</w:t>
      </w:r>
      <w:r w:rsidR="003B7A2C">
        <w:rPr>
          <w:rFonts w:hint="eastAsia"/>
          <w:szCs w:val="24"/>
        </w:rPr>
        <w:t>分析词法分析得到的记号序列，并按一定规则</w:t>
      </w:r>
      <w:r w:rsidR="003B7A2C" w:rsidRPr="003B7A2C">
        <w:rPr>
          <w:rFonts w:hint="eastAsia"/>
          <w:szCs w:val="24"/>
        </w:rPr>
        <w:t>识别并生成中间表示形式，以及符号表</w:t>
      </w:r>
      <w:r w:rsidR="003B7A2C">
        <w:rPr>
          <w:rFonts w:hint="eastAsia"/>
          <w:szCs w:val="24"/>
        </w:rPr>
        <w:t>。同时</w:t>
      </w:r>
      <w:r w:rsidR="003B7A2C" w:rsidRPr="003B7A2C">
        <w:rPr>
          <w:rFonts w:hint="eastAsia"/>
          <w:szCs w:val="24"/>
        </w:rPr>
        <w:t>将不符合语法规则的记号识别出其位置并产生错误提示语句</w:t>
      </w:r>
      <w:r w:rsidR="003B7A2C">
        <w:rPr>
          <w:rFonts w:hint="eastAsia"/>
          <w:szCs w:val="24"/>
        </w:rPr>
        <w:t>。</w:t>
      </w:r>
    </w:p>
    <w:p w14:paraId="1B36A8D0" w14:textId="77777777" w:rsidR="00D81724" w:rsidRDefault="00D81724" w:rsidP="00C5742A">
      <w:pPr>
        <w:pStyle w:val="aa"/>
        <w:numPr>
          <w:ilvl w:val="0"/>
          <w:numId w:val="3"/>
        </w:numPr>
        <w:adjustRightInd w:val="0"/>
        <w:snapToGrid w:val="0"/>
        <w:ind w:firstLineChars="0"/>
        <w:rPr>
          <w:szCs w:val="24"/>
        </w:rPr>
      </w:pPr>
      <w:r>
        <w:rPr>
          <w:rFonts w:hint="eastAsia"/>
          <w:szCs w:val="24"/>
        </w:rPr>
        <w:t>语义分析。</w:t>
      </w:r>
      <w:r w:rsidR="00C5742A">
        <w:rPr>
          <w:rFonts w:hint="eastAsia"/>
          <w:szCs w:val="24"/>
        </w:rPr>
        <w:t>即静态语法检查，</w:t>
      </w:r>
      <w:r w:rsidR="00C5742A" w:rsidRPr="00C5742A">
        <w:rPr>
          <w:rFonts w:hint="eastAsia"/>
          <w:szCs w:val="24"/>
        </w:rPr>
        <w:t>分析语法分析过程中产生的中间表示形式和符号表，以检查源程序的语义是否与源语言的静态语义属性相符合</w:t>
      </w:r>
      <w:r w:rsidR="00C5742A">
        <w:rPr>
          <w:rFonts w:hint="eastAsia"/>
          <w:szCs w:val="24"/>
        </w:rPr>
        <w:t>。</w:t>
      </w:r>
    </w:p>
    <w:p w14:paraId="1AF6F0EE" w14:textId="77777777" w:rsidR="00D81724" w:rsidRDefault="00D81724" w:rsidP="00C5742A">
      <w:pPr>
        <w:pStyle w:val="aa"/>
        <w:numPr>
          <w:ilvl w:val="0"/>
          <w:numId w:val="3"/>
        </w:numPr>
        <w:adjustRightInd w:val="0"/>
        <w:snapToGrid w:val="0"/>
        <w:ind w:firstLineChars="0"/>
        <w:rPr>
          <w:szCs w:val="24"/>
        </w:rPr>
      </w:pPr>
      <w:r>
        <w:rPr>
          <w:rFonts w:hint="eastAsia"/>
          <w:szCs w:val="24"/>
        </w:rPr>
        <w:t>代码优化</w:t>
      </w:r>
      <w:r w:rsidR="00C5742A">
        <w:rPr>
          <w:rFonts w:hint="eastAsia"/>
          <w:szCs w:val="24"/>
        </w:rPr>
        <w:t>。</w:t>
      </w:r>
      <w:r w:rsidR="00C5742A" w:rsidRPr="00C5742A">
        <w:rPr>
          <w:rFonts w:hint="eastAsia"/>
          <w:szCs w:val="24"/>
        </w:rPr>
        <w:t>将中间表示形式进行分析并转换为功能等价但是运行时间更短或占用资源更少的等价中间代码</w:t>
      </w:r>
      <w:r w:rsidR="00C5742A">
        <w:rPr>
          <w:rFonts w:hint="eastAsia"/>
          <w:szCs w:val="24"/>
        </w:rPr>
        <w:t>。</w:t>
      </w:r>
    </w:p>
    <w:p w14:paraId="0E85AB3D" w14:textId="77777777" w:rsidR="000B6263" w:rsidRDefault="000B6263">
      <w:pPr>
        <w:pStyle w:val="2"/>
      </w:pPr>
      <w:bookmarkStart w:id="485" w:name="_Toc42249199"/>
      <w:r>
        <w:rPr>
          <w:rFonts w:hint="eastAsia"/>
        </w:rPr>
        <w:t>3.2 在Ubuntu下编译的命令</w:t>
      </w:r>
      <w:bookmarkEnd w:id="485"/>
    </w:p>
    <w:p w14:paraId="3906EF4B" w14:textId="77777777" w:rsidR="00A81920" w:rsidRDefault="00A81920">
      <w:pPr>
        <w:pStyle w:val="aa"/>
        <w:adjustRightInd w:val="0"/>
        <w:snapToGrid w:val="0"/>
        <w:ind w:firstLine="480"/>
      </w:pPr>
      <w:r>
        <w:rPr>
          <w:rFonts w:hint="eastAsia"/>
        </w:rPr>
        <w:t>编译的命令：</w:t>
      </w:r>
      <w:proofErr w:type="spellStart"/>
      <w:r w:rsidR="005D2F0E">
        <w:rPr>
          <w:rFonts w:hint="eastAsia"/>
        </w:rPr>
        <w:t>gcc</w:t>
      </w:r>
      <w:proofErr w:type="spellEnd"/>
      <w:r w:rsidR="005D2F0E">
        <w:t xml:space="preserve"> -S </w:t>
      </w:r>
      <w:proofErr w:type="spellStart"/>
      <w:proofErr w:type="gramStart"/>
      <w:r w:rsidR="005D2F0E">
        <w:t>hello.i</w:t>
      </w:r>
      <w:proofErr w:type="spellEnd"/>
      <w:proofErr w:type="gramEnd"/>
      <w:r w:rsidR="005D2F0E">
        <w:t xml:space="preserve"> </w:t>
      </w:r>
      <w:r w:rsidR="00A45EAF">
        <w:t xml:space="preserve">-o </w:t>
      </w:r>
      <w:proofErr w:type="spellStart"/>
      <w:r w:rsidR="005D2F0E">
        <w:t>hello.s</w:t>
      </w:r>
      <w:proofErr w:type="spellEnd"/>
    </w:p>
    <w:p w14:paraId="5A16E98F" w14:textId="77777777" w:rsidR="00482202" w:rsidRDefault="00A07C5E">
      <w:pPr>
        <w:pStyle w:val="aa"/>
        <w:adjustRightInd w:val="0"/>
        <w:snapToGrid w:val="0"/>
        <w:ind w:firstLine="480"/>
      </w:pPr>
      <w:r>
        <w:rPr>
          <w:noProof/>
        </w:rPr>
        <w:lastRenderedPageBreak/>
        <w:drawing>
          <wp:inline distT="0" distB="0" distL="0" distR="0" wp14:anchorId="4DDE5BB2" wp14:editId="6670ACF4">
            <wp:extent cx="5402580" cy="30372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3037205"/>
                    </a:xfrm>
                    <a:prstGeom prst="rect">
                      <a:avLst/>
                    </a:prstGeom>
                    <a:noFill/>
                    <a:ln>
                      <a:noFill/>
                    </a:ln>
                  </pic:spPr>
                </pic:pic>
              </a:graphicData>
            </a:graphic>
          </wp:inline>
        </w:drawing>
      </w:r>
    </w:p>
    <w:p w14:paraId="3C0B0092" w14:textId="77777777" w:rsidR="00482202" w:rsidRDefault="00482202" w:rsidP="002F6E0C">
      <w:pPr>
        <w:pStyle w:val="aa"/>
        <w:adjustRightInd w:val="0"/>
        <w:snapToGrid w:val="0"/>
        <w:ind w:firstLine="480"/>
        <w:jc w:val="center"/>
      </w:pPr>
      <w:r>
        <w:rPr>
          <w:rFonts w:hint="eastAsia"/>
        </w:rPr>
        <w:t>截图</w:t>
      </w:r>
      <w:r>
        <w:rPr>
          <w:rFonts w:hint="eastAsia"/>
        </w:rPr>
        <w:t>3.2</w:t>
      </w:r>
      <w:r>
        <w:rPr>
          <w:rFonts w:hint="eastAsia"/>
        </w:rPr>
        <w:t>，</w:t>
      </w:r>
      <w:r>
        <w:rPr>
          <w:rFonts w:hint="eastAsia"/>
        </w:rPr>
        <w:t>.</w:t>
      </w:r>
      <w:proofErr w:type="spellStart"/>
      <w:r>
        <w:t>i</w:t>
      </w:r>
      <w:proofErr w:type="spellEnd"/>
      <w:r>
        <w:rPr>
          <w:rFonts w:hint="eastAsia"/>
        </w:rPr>
        <w:t>编译生成</w:t>
      </w:r>
      <w:r>
        <w:rPr>
          <w:rFonts w:hint="eastAsia"/>
        </w:rPr>
        <w:t>.</w:t>
      </w:r>
      <w:r>
        <w:t>s</w:t>
      </w:r>
      <w:r>
        <w:rPr>
          <w:rFonts w:hint="eastAsia"/>
        </w:rPr>
        <w:t>文件</w:t>
      </w:r>
    </w:p>
    <w:p w14:paraId="0D21B0EB" w14:textId="77777777" w:rsidR="000B6263" w:rsidRDefault="000B6263" w:rsidP="00915F7E">
      <w:pPr>
        <w:pStyle w:val="2"/>
      </w:pPr>
      <w:bookmarkStart w:id="486" w:name="_Toc42249200"/>
      <w:r>
        <w:rPr>
          <w:rFonts w:hint="eastAsia"/>
        </w:rPr>
        <w:t>3.3 Hello的编译结果解析</w:t>
      </w:r>
      <w:bookmarkEnd w:id="486"/>
    </w:p>
    <w:p w14:paraId="608CCC9C" w14:textId="77777777" w:rsidR="00EC408D" w:rsidRDefault="00915F7E" w:rsidP="00EC408D">
      <w:pPr>
        <w:numPr>
          <w:ilvl w:val="0"/>
          <w:numId w:val="9"/>
        </w:numPr>
        <w:ind w:left="900"/>
      </w:pPr>
      <w:proofErr w:type="spellStart"/>
      <w:r>
        <w:rPr>
          <w:rFonts w:hint="eastAsia"/>
        </w:rPr>
        <w:t>h</w:t>
      </w:r>
      <w:r>
        <w:t>ello.s</w:t>
      </w:r>
      <w:proofErr w:type="spellEnd"/>
      <w:r>
        <w:rPr>
          <w:rFonts w:hint="eastAsia"/>
        </w:rPr>
        <w:t>文件分析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4"/>
        <w:gridCol w:w="3907"/>
      </w:tblGrid>
      <w:tr w:rsidR="00175C41" w14:paraId="5E1E8350" w14:textId="77777777" w:rsidTr="00D12579">
        <w:trPr>
          <w:jc w:val="center"/>
        </w:trPr>
        <w:tc>
          <w:tcPr>
            <w:tcW w:w="3914" w:type="dxa"/>
            <w:shd w:val="clear" w:color="auto" w:fill="auto"/>
            <w:vAlign w:val="center"/>
          </w:tcPr>
          <w:p w14:paraId="14926114" w14:textId="77777777" w:rsidR="00175C41" w:rsidRDefault="00175C41" w:rsidP="00D12579">
            <w:pPr>
              <w:widowControl w:val="0"/>
              <w:jc w:val="center"/>
            </w:pPr>
            <w:r>
              <w:rPr>
                <w:rFonts w:hint="eastAsia"/>
              </w:rPr>
              <w:t>内容</w:t>
            </w:r>
          </w:p>
        </w:tc>
        <w:tc>
          <w:tcPr>
            <w:tcW w:w="3907" w:type="dxa"/>
            <w:shd w:val="clear" w:color="auto" w:fill="auto"/>
            <w:vAlign w:val="center"/>
          </w:tcPr>
          <w:p w14:paraId="4EA2FF07" w14:textId="77777777" w:rsidR="00175C41" w:rsidRDefault="00175C41" w:rsidP="00D12579">
            <w:pPr>
              <w:widowControl w:val="0"/>
              <w:jc w:val="center"/>
            </w:pPr>
            <w:r>
              <w:rPr>
                <w:rFonts w:hint="eastAsia"/>
              </w:rPr>
              <w:t>含义</w:t>
            </w:r>
          </w:p>
        </w:tc>
      </w:tr>
      <w:tr w:rsidR="00175C41" w14:paraId="50BB1A17" w14:textId="77777777" w:rsidTr="00D12579">
        <w:trPr>
          <w:jc w:val="center"/>
        </w:trPr>
        <w:tc>
          <w:tcPr>
            <w:tcW w:w="3914" w:type="dxa"/>
            <w:shd w:val="clear" w:color="auto" w:fill="auto"/>
            <w:vAlign w:val="center"/>
          </w:tcPr>
          <w:p w14:paraId="53A070BF" w14:textId="77777777" w:rsidR="00175C41" w:rsidRDefault="00175C41" w:rsidP="00D12579">
            <w:pPr>
              <w:widowControl w:val="0"/>
              <w:jc w:val="center"/>
            </w:pPr>
            <w:r>
              <w:rPr>
                <w:rFonts w:hint="eastAsia"/>
              </w:rPr>
              <w:t>.</w:t>
            </w:r>
            <w:r>
              <w:t>filet</w:t>
            </w:r>
          </w:p>
        </w:tc>
        <w:tc>
          <w:tcPr>
            <w:tcW w:w="3907" w:type="dxa"/>
            <w:shd w:val="clear" w:color="auto" w:fill="auto"/>
            <w:vAlign w:val="center"/>
          </w:tcPr>
          <w:p w14:paraId="4D1243AD" w14:textId="77777777" w:rsidR="00175C41" w:rsidRDefault="00175C41" w:rsidP="00D12579">
            <w:pPr>
              <w:widowControl w:val="0"/>
              <w:jc w:val="center"/>
            </w:pPr>
            <w:r>
              <w:rPr>
                <w:rFonts w:hint="eastAsia"/>
              </w:rPr>
              <w:t>声明源文件</w:t>
            </w:r>
          </w:p>
        </w:tc>
      </w:tr>
      <w:tr w:rsidR="00175C41" w14:paraId="32C7464E" w14:textId="77777777" w:rsidTr="00D12579">
        <w:trPr>
          <w:jc w:val="center"/>
        </w:trPr>
        <w:tc>
          <w:tcPr>
            <w:tcW w:w="3914" w:type="dxa"/>
            <w:shd w:val="clear" w:color="auto" w:fill="auto"/>
            <w:vAlign w:val="center"/>
          </w:tcPr>
          <w:p w14:paraId="34E4C0D1" w14:textId="77777777" w:rsidR="00175C41" w:rsidRDefault="00175C41" w:rsidP="00D12579">
            <w:pPr>
              <w:widowControl w:val="0"/>
              <w:jc w:val="center"/>
            </w:pPr>
            <w:r>
              <w:rPr>
                <w:rFonts w:hint="eastAsia"/>
              </w:rPr>
              <w:t>.</w:t>
            </w:r>
            <w:r>
              <w:t>text</w:t>
            </w:r>
          </w:p>
        </w:tc>
        <w:tc>
          <w:tcPr>
            <w:tcW w:w="3907" w:type="dxa"/>
            <w:shd w:val="clear" w:color="auto" w:fill="auto"/>
            <w:vAlign w:val="center"/>
          </w:tcPr>
          <w:p w14:paraId="46C5F14F" w14:textId="77777777" w:rsidR="00175C41" w:rsidRDefault="00175C41" w:rsidP="00D12579">
            <w:pPr>
              <w:widowControl w:val="0"/>
              <w:jc w:val="center"/>
            </w:pPr>
            <w:r>
              <w:rPr>
                <w:rFonts w:hint="eastAsia"/>
              </w:rPr>
              <w:t>声明以下是代码段</w:t>
            </w:r>
          </w:p>
        </w:tc>
      </w:tr>
      <w:tr w:rsidR="00175C41" w14:paraId="2EC3E705" w14:textId="77777777" w:rsidTr="00D12579">
        <w:trPr>
          <w:jc w:val="center"/>
        </w:trPr>
        <w:tc>
          <w:tcPr>
            <w:tcW w:w="3914" w:type="dxa"/>
            <w:shd w:val="clear" w:color="auto" w:fill="auto"/>
            <w:vAlign w:val="center"/>
          </w:tcPr>
          <w:p w14:paraId="21E0F9AD" w14:textId="77777777" w:rsidR="00175C41" w:rsidRDefault="00175C41" w:rsidP="00D12579">
            <w:pPr>
              <w:widowControl w:val="0"/>
              <w:jc w:val="center"/>
            </w:pPr>
            <w:r>
              <w:rPr>
                <w:rFonts w:hint="eastAsia"/>
              </w:rPr>
              <w:t>.</w:t>
            </w:r>
            <w:proofErr w:type="spellStart"/>
            <w:r>
              <w:t>globl</w:t>
            </w:r>
            <w:proofErr w:type="spellEnd"/>
          </w:p>
        </w:tc>
        <w:tc>
          <w:tcPr>
            <w:tcW w:w="3907" w:type="dxa"/>
            <w:shd w:val="clear" w:color="auto" w:fill="auto"/>
            <w:vAlign w:val="center"/>
          </w:tcPr>
          <w:p w14:paraId="4ED7256F" w14:textId="77777777" w:rsidR="00175C41" w:rsidRDefault="00175C41" w:rsidP="00D12579">
            <w:pPr>
              <w:widowControl w:val="0"/>
              <w:jc w:val="center"/>
            </w:pPr>
            <w:r>
              <w:rPr>
                <w:rFonts w:hint="eastAsia"/>
              </w:rPr>
              <w:t>声明一个全局变量</w:t>
            </w:r>
          </w:p>
        </w:tc>
      </w:tr>
      <w:tr w:rsidR="00175C41" w14:paraId="3475FCCB" w14:textId="77777777" w:rsidTr="00D12579">
        <w:trPr>
          <w:jc w:val="center"/>
        </w:trPr>
        <w:tc>
          <w:tcPr>
            <w:tcW w:w="3914" w:type="dxa"/>
            <w:shd w:val="clear" w:color="auto" w:fill="auto"/>
            <w:vAlign w:val="center"/>
          </w:tcPr>
          <w:p w14:paraId="2C828089" w14:textId="77777777" w:rsidR="00175C41" w:rsidRDefault="00175C41" w:rsidP="00D12579">
            <w:pPr>
              <w:widowControl w:val="0"/>
              <w:jc w:val="center"/>
            </w:pPr>
            <w:r>
              <w:t>.</w:t>
            </w:r>
            <w:proofErr w:type="spellStart"/>
            <w:r>
              <w:t>secetion</w:t>
            </w:r>
            <w:proofErr w:type="spellEnd"/>
            <w:r>
              <w:t xml:space="preserve">  </w:t>
            </w:r>
            <w:r>
              <w:rPr>
                <w:rFonts w:hint="eastAsia"/>
              </w:rPr>
              <w:t>.</w:t>
            </w:r>
            <w:proofErr w:type="spellStart"/>
            <w:r>
              <w:rPr>
                <w:rFonts w:hint="eastAsia"/>
              </w:rPr>
              <w:t>ro</w:t>
            </w:r>
            <w:r>
              <w:t>data</w:t>
            </w:r>
            <w:proofErr w:type="spellEnd"/>
          </w:p>
        </w:tc>
        <w:tc>
          <w:tcPr>
            <w:tcW w:w="3907" w:type="dxa"/>
            <w:shd w:val="clear" w:color="auto" w:fill="auto"/>
            <w:vAlign w:val="center"/>
          </w:tcPr>
          <w:p w14:paraId="2589D9D1" w14:textId="77777777" w:rsidR="00175C41" w:rsidRDefault="00175C41" w:rsidP="00D12579">
            <w:pPr>
              <w:widowControl w:val="0"/>
              <w:jc w:val="center"/>
            </w:pPr>
            <w:r>
              <w:rPr>
                <w:rFonts w:hint="eastAsia"/>
              </w:rPr>
              <w:t>声明以下是</w:t>
            </w:r>
            <w:proofErr w:type="spellStart"/>
            <w:r>
              <w:rPr>
                <w:rFonts w:hint="eastAsia"/>
              </w:rPr>
              <w:t>rodata</w:t>
            </w:r>
            <w:proofErr w:type="spellEnd"/>
            <w:r>
              <w:rPr>
                <w:rFonts w:hint="eastAsia"/>
              </w:rPr>
              <w:t>节</w:t>
            </w:r>
          </w:p>
        </w:tc>
      </w:tr>
      <w:tr w:rsidR="00175C41" w14:paraId="2FD3C4AF" w14:textId="77777777" w:rsidTr="00D12579">
        <w:trPr>
          <w:jc w:val="center"/>
        </w:trPr>
        <w:tc>
          <w:tcPr>
            <w:tcW w:w="3914" w:type="dxa"/>
            <w:shd w:val="clear" w:color="auto" w:fill="auto"/>
            <w:vAlign w:val="center"/>
          </w:tcPr>
          <w:p w14:paraId="2D6FD7BB" w14:textId="77777777" w:rsidR="00175C41" w:rsidRDefault="00175C41" w:rsidP="00D12579">
            <w:pPr>
              <w:widowControl w:val="0"/>
              <w:jc w:val="center"/>
            </w:pPr>
            <w:r>
              <w:rPr>
                <w:rFonts w:hint="eastAsia"/>
              </w:rPr>
              <w:t>.</w:t>
            </w:r>
            <w:r>
              <w:t>align</w:t>
            </w:r>
          </w:p>
        </w:tc>
        <w:tc>
          <w:tcPr>
            <w:tcW w:w="3907" w:type="dxa"/>
            <w:shd w:val="clear" w:color="auto" w:fill="auto"/>
            <w:vAlign w:val="center"/>
          </w:tcPr>
          <w:p w14:paraId="36B3EE8F" w14:textId="77777777" w:rsidR="00175C41" w:rsidRDefault="00175C41" w:rsidP="00D12579">
            <w:pPr>
              <w:widowControl w:val="0"/>
              <w:jc w:val="center"/>
            </w:pPr>
            <w:r w:rsidRPr="00F00340">
              <w:rPr>
                <w:rFonts w:hint="eastAsia"/>
              </w:rPr>
              <w:t>声明对指令或者数据的存放地址进行对齐的</w:t>
            </w:r>
            <w:r w:rsidRPr="00F00340">
              <w:rPr>
                <w:rFonts w:hint="eastAsia"/>
              </w:rPr>
              <w:t xml:space="preserve"> </w:t>
            </w:r>
            <w:r w:rsidRPr="00F00340">
              <w:rPr>
                <w:rFonts w:hint="eastAsia"/>
              </w:rPr>
              <w:t>方式</w:t>
            </w:r>
          </w:p>
        </w:tc>
      </w:tr>
      <w:tr w:rsidR="00175C41" w14:paraId="46809333" w14:textId="77777777" w:rsidTr="00D12579">
        <w:trPr>
          <w:jc w:val="center"/>
        </w:trPr>
        <w:tc>
          <w:tcPr>
            <w:tcW w:w="3914" w:type="dxa"/>
            <w:shd w:val="clear" w:color="auto" w:fill="auto"/>
            <w:vAlign w:val="center"/>
          </w:tcPr>
          <w:p w14:paraId="6A2D3428" w14:textId="77777777" w:rsidR="00175C41" w:rsidRDefault="00175C41" w:rsidP="00D12579">
            <w:pPr>
              <w:widowControl w:val="0"/>
              <w:jc w:val="center"/>
            </w:pPr>
            <w:r>
              <w:rPr>
                <w:rFonts w:hint="eastAsia"/>
              </w:rPr>
              <w:t>.</w:t>
            </w:r>
            <w:r>
              <w:t>long</w:t>
            </w:r>
          </w:p>
        </w:tc>
        <w:tc>
          <w:tcPr>
            <w:tcW w:w="3907" w:type="dxa"/>
            <w:shd w:val="clear" w:color="auto" w:fill="auto"/>
            <w:vAlign w:val="center"/>
          </w:tcPr>
          <w:p w14:paraId="6336C06A" w14:textId="77777777" w:rsidR="00175C41" w:rsidRDefault="00175C41" w:rsidP="00D12579">
            <w:pPr>
              <w:widowControl w:val="0"/>
              <w:jc w:val="center"/>
            </w:pPr>
            <w:r>
              <w:rPr>
                <w:rFonts w:hint="eastAsia"/>
              </w:rPr>
              <w:t>声明一个</w:t>
            </w:r>
            <w:r>
              <w:rPr>
                <w:rFonts w:hint="eastAsia"/>
              </w:rPr>
              <w:t>long</w:t>
            </w:r>
            <w:r>
              <w:rPr>
                <w:rFonts w:hint="eastAsia"/>
              </w:rPr>
              <w:t>类型</w:t>
            </w:r>
          </w:p>
        </w:tc>
      </w:tr>
      <w:tr w:rsidR="00175C41" w14:paraId="2F1BBF2F" w14:textId="77777777" w:rsidTr="00D12579">
        <w:trPr>
          <w:jc w:val="center"/>
        </w:trPr>
        <w:tc>
          <w:tcPr>
            <w:tcW w:w="3914" w:type="dxa"/>
            <w:shd w:val="clear" w:color="auto" w:fill="auto"/>
            <w:vAlign w:val="center"/>
          </w:tcPr>
          <w:p w14:paraId="4D9BEC8F" w14:textId="77777777" w:rsidR="00175C41" w:rsidRDefault="00175C41" w:rsidP="00D12579">
            <w:pPr>
              <w:widowControl w:val="0"/>
              <w:jc w:val="center"/>
            </w:pPr>
            <w:r>
              <w:rPr>
                <w:rFonts w:hint="eastAsia"/>
              </w:rPr>
              <w:t>.</w:t>
            </w:r>
            <w:r>
              <w:t>string</w:t>
            </w:r>
          </w:p>
        </w:tc>
        <w:tc>
          <w:tcPr>
            <w:tcW w:w="3907" w:type="dxa"/>
            <w:shd w:val="clear" w:color="auto" w:fill="auto"/>
            <w:vAlign w:val="center"/>
          </w:tcPr>
          <w:p w14:paraId="71CF0C67" w14:textId="77777777" w:rsidR="00175C41" w:rsidRDefault="00175C41" w:rsidP="00D12579">
            <w:pPr>
              <w:widowControl w:val="0"/>
              <w:jc w:val="center"/>
            </w:pPr>
            <w:r>
              <w:rPr>
                <w:rFonts w:hint="eastAsia"/>
              </w:rPr>
              <w:t>声明一个</w:t>
            </w:r>
            <w:r>
              <w:rPr>
                <w:rFonts w:hint="eastAsia"/>
              </w:rPr>
              <w:t>string</w:t>
            </w:r>
            <w:r>
              <w:rPr>
                <w:rFonts w:hint="eastAsia"/>
              </w:rPr>
              <w:t>类型</w:t>
            </w:r>
          </w:p>
        </w:tc>
      </w:tr>
      <w:tr w:rsidR="00175C41" w14:paraId="0BA3D5F1" w14:textId="77777777" w:rsidTr="00D12579">
        <w:trPr>
          <w:jc w:val="center"/>
        </w:trPr>
        <w:tc>
          <w:tcPr>
            <w:tcW w:w="3914" w:type="dxa"/>
            <w:shd w:val="clear" w:color="auto" w:fill="auto"/>
            <w:vAlign w:val="center"/>
          </w:tcPr>
          <w:p w14:paraId="568239FA" w14:textId="77777777" w:rsidR="00175C41" w:rsidRDefault="00175C41" w:rsidP="00D12579">
            <w:pPr>
              <w:widowControl w:val="0"/>
              <w:jc w:val="center"/>
            </w:pPr>
            <w:r>
              <w:rPr>
                <w:rFonts w:hint="eastAsia"/>
              </w:rPr>
              <w:t>.size</w:t>
            </w:r>
          </w:p>
        </w:tc>
        <w:tc>
          <w:tcPr>
            <w:tcW w:w="3907" w:type="dxa"/>
            <w:shd w:val="clear" w:color="auto" w:fill="auto"/>
            <w:vAlign w:val="center"/>
          </w:tcPr>
          <w:p w14:paraId="5CF705BC" w14:textId="77777777" w:rsidR="00175C41" w:rsidRDefault="00175C41" w:rsidP="00D12579">
            <w:pPr>
              <w:widowControl w:val="0"/>
              <w:jc w:val="center"/>
            </w:pPr>
            <w:r>
              <w:rPr>
                <w:rFonts w:hint="eastAsia"/>
              </w:rPr>
              <w:t>声明大小</w:t>
            </w:r>
          </w:p>
        </w:tc>
      </w:tr>
      <w:tr w:rsidR="00175C41" w14:paraId="5187C40A" w14:textId="77777777" w:rsidTr="00D12579">
        <w:trPr>
          <w:jc w:val="center"/>
        </w:trPr>
        <w:tc>
          <w:tcPr>
            <w:tcW w:w="3914" w:type="dxa"/>
            <w:shd w:val="clear" w:color="auto" w:fill="auto"/>
            <w:vAlign w:val="center"/>
          </w:tcPr>
          <w:p w14:paraId="27532D75" w14:textId="77777777" w:rsidR="00175C41" w:rsidRDefault="00175C41" w:rsidP="00D12579">
            <w:pPr>
              <w:widowControl w:val="0"/>
              <w:jc w:val="center"/>
            </w:pPr>
            <w:r w:rsidRPr="00150ABC">
              <w:t>.type</w:t>
            </w:r>
          </w:p>
        </w:tc>
        <w:tc>
          <w:tcPr>
            <w:tcW w:w="3907" w:type="dxa"/>
            <w:shd w:val="clear" w:color="auto" w:fill="auto"/>
            <w:vAlign w:val="center"/>
          </w:tcPr>
          <w:p w14:paraId="3D03B01B" w14:textId="77777777" w:rsidR="00175C41" w:rsidRDefault="00175C41" w:rsidP="00D12579">
            <w:pPr>
              <w:widowControl w:val="0"/>
              <w:jc w:val="center"/>
            </w:pPr>
            <w:r>
              <w:rPr>
                <w:rFonts w:hint="eastAsia"/>
              </w:rPr>
              <w:t>声明是函数类型还是对象类型</w:t>
            </w:r>
          </w:p>
        </w:tc>
      </w:tr>
    </w:tbl>
    <w:p w14:paraId="6078915E" w14:textId="77777777" w:rsidR="00175C41" w:rsidRPr="00175C41" w:rsidRDefault="00175C41" w:rsidP="00175C41">
      <w:pPr>
        <w:ind w:left="900"/>
      </w:pPr>
    </w:p>
    <w:p w14:paraId="0C6DA5E8" w14:textId="77777777" w:rsidR="00175C41" w:rsidRDefault="00C91793" w:rsidP="00175C41">
      <w:pPr>
        <w:numPr>
          <w:ilvl w:val="0"/>
          <w:numId w:val="9"/>
        </w:numPr>
        <w:ind w:left="900"/>
      </w:pPr>
      <w:r>
        <w:rPr>
          <w:rFonts w:hint="eastAsia"/>
        </w:rPr>
        <w:t>数据类型</w:t>
      </w:r>
      <w:r w:rsidR="004460F7">
        <w:rPr>
          <w:rFonts w:hint="eastAsia"/>
        </w:rPr>
        <w:t>之</w:t>
      </w:r>
      <w:r w:rsidR="00F37F8E">
        <w:rPr>
          <w:rFonts w:hint="eastAsia"/>
        </w:rPr>
        <w:t>整数</w:t>
      </w:r>
    </w:p>
    <w:p w14:paraId="65827831" w14:textId="77777777" w:rsidR="00911683" w:rsidRDefault="00C91793" w:rsidP="00911683">
      <w:pPr>
        <w:ind w:left="900"/>
      </w:pPr>
      <w:proofErr w:type="spellStart"/>
      <w:r>
        <w:rPr>
          <w:rFonts w:hint="eastAsia"/>
        </w:rPr>
        <w:t>hello</w:t>
      </w:r>
      <w:r>
        <w:t>.s</w:t>
      </w:r>
      <w:proofErr w:type="spellEnd"/>
      <w:r>
        <w:rPr>
          <w:rFonts w:hint="eastAsia"/>
        </w:rPr>
        <w:t>中用到的</w:t>
      </w:r>
      <w:r w:rsidR="00346766">
        <w:rPr>
          <w:rFonts w:hint="eastAsia"/>
        </w:rPr>
        <w:t>数据</w:t>
      </w:r>
      <w:r w:rsidR="00C21A38">
        <w:rPr>
          <w:rFonts w:hint="eastAsia"/>
        </w:rPr>
        <w:t>全局变量</w:t>
      </w:r>
      <w:r w:rsidR="00346766">
        <w:rPr>
          <w:rFonts w:hint="eastAsia"/>
        </w:rPr>
        <w:t>（</w:t>
      </w:r>
      <w:r w:rsidR="00346766">
        <w:rPr>
          <w:rFonts w:hint="eastAsia"/>
        </w:rPr>
        <w:t>int</w:t>
      </w:r>
      <w:r w:rsidR="00346766">
        <w:t xml:space="preserve"> </w:t>
      </w:r>
      <w:proofErr w:type="spellStart"/>
      <w:r w:rsidR="00346766">
        <w:rPr>
          <w:rFonts w:hint="eastAsia"/>
        </w:rPr>
        <w:t>sl</w:t>
      </w:r>
      <w:r w:rsidR="00A3184B">
        <w:rPr>
          <w:rFonts w:hint="eastAsia"/>
        </w:rPr>
        <w:t>ee</w:t>
      </w:r>
      <w:r w:rsidR="00346766">
        <w:rPr>
          <w:rFonts w:hint="eastAsia"/>
        </w:rPr>
        <w:t>psecs</w:t>
      </w:r>
      <w:proofErr w:type="spellEnd"/>
      <w:r w:rsidR="00346766">
        <w:rPr>
          <w:rFonts w:hint="eastAsia"/>
        </w:rPr>
        <w:t>）</w:t>
      </w:r>
      <w:r w:rsidR="00C21A38">
        <w:rPr>
          <w:rFonts w:hint="eastAsia"/>
        </w:rPr>
        <w:t>，</w:t>
      </w:r>
      <w:r w:rsidR="00346766">
        <w:rPr>
          <w:rFonts w:hint="eastAsia"/>
        </w:rPr>
        <w:t>局部变量（如</w:t>
      </w:r>
      <w:r w:rsidR="00346766">
        <w:rPr>
          <w:rFonts w:hint="eastAsia"/>
        </w:rPr>
        <w:t>int</w:t>
      </w:r>
      <w:r w:rsidR="00346766">
        <w:t xml:space="preserve"> </w:t>
      </w:r>
      <w:proofErr w:type="spellStart"/>
      <w:r w:rsidR="00346766">
        <w:rPr>
          <w:rFonts w:hint="eastAsia"/>
        </w:rPr>
        <w:t>i</w:t>
      </w:r>
      <w:proofErr w:type="spellEnd"/>
      <w:r w:rsidR="00346766">
        <w:rPr>
          <w:rFonts w:hint="eastAsia"/>
        </w:rPr>
        <w:t>），表达式（如</w:t>
      </w:r>
      <w:proofErr w:type="spellStart"/>
      <w:r w:rsidR="00346766">
        <w:rPr>
          <w:rFonts w:hint="eastAsia"/>
        </w:rPr>
        <w:t>i</w:t>
      </w:r>
      <w:proofErr w:type="spellEnd"/>
      <w:r w:rsidR="00346766">
        <w:rPr>
          <w:rFonts w:hint="eastAsia"/>
        </w:rPr>
        <w:t>++</w:t>
      </w:r>
      <w:r w:rsidR="00346766">
        <w:rPr>
          <w:rFonts w:hint="eastAsia"/>
        </w:rPr>
        <w:t>）</w:t>
      </w:r>
      <w:r w:rsidR="00A65250">
        <w:rPr>
          <w:rFonts w:hint="eastAsia"/>
        </w:rPr>
        <w:t>。</w:t>
      </w:r>
    </w:p>
    <w:p w14:paraId="5949D182" w14:textId="77777777" w:rsidR="00F37F8E" w:rsidRDefault="00A65250" w:rsidP="00911683">
      <w:pPr>
        <w:ind w:left="900"/>
      </w:pPr>
      <w:r>
        <w:rPr>
          <w:rFonts w:hint="eastAsia"/>
        </w:rPr>
        <w:t>数据类型有</w:t>
      </w:r>
      <w:r w:rsidR="00A3184B">
        <w:rPr>
          <w:rFonts w:hint="eastAsia"/>
        </w:rPr>
        <w:t>整型</w:t>
      </w:r>
      <w:r>
        <w:rPr>
          <w:rFonts w:hint="eastAsia"/>
        </w:rPr>
        <w:t>，数组，字符串。</w:t>
      </w:r>
    </w:p>
    <w:p w14:paraId="7FF73CAB" w14:textId="77777777" w:rsidR="00136CA2" w:rsidRDefault="00136CA2" w:rsidP="00F37F8E">
      <w:pPr>
        <w:ind w:left="900"/>
      </w:pPr>
      <w:r>
        <w:rPr>
          <w:rFonts w:hint="eastAsia"/>
        </w:rPr>
        <w:lastRenderedPageBreak/>
        <w:t>我们首先看整数。</w:t>
      </w:r>
    </w:p>
    <w:p w14:paraId="4ADF6129" w14:textId="77777777" w:rsidR="00136CA2" w:rsidRDefault="00A3184B" w:rsidP="00F37F8E">
      <w:pPr>
        <w:ind w:left="900"/>
      </w:pPr>
      <w:r>
        <w:rPr>
          <w:rFonts w:hint="eastAsia"/>
        </w:rPr>
        <w:t>程序中的整数有</w:t>
      </w:r>
      <w:r>
        <w:rPr>
          <w:rFonts w:hint="eastAsia"/>
        </w:rPr>
        <w:t>int</w:t>
      </w:r>
      <w:r>
        <w:t xml:space="preserve"> </w:t>
      </w:r>
      <w:proofErr w:type="spellStart"/>
      <w:r>
        <w:rPr>
          <w:rFonts w:hint="eastAsia"/>
        </w:rPr>
        <w:t>sleepsecs</w:t>
      </w:r>
      <w:proofErr w:type="spellEnd"/>
      <w:r>
        <w:rPr>
          <w:rFonts w:hint="eastAsia"/>
        </w:rPr>
        <w:t>，</w:t>
      </w:r>
      <w:r>
        <w:rPr>
          <w:rFonts w:hint="eastAsia"/>
        </w:rPr>
        <w:t>int</w:t>
      </w:r>
      <w:r>
        <w:t xml:space="preserve"> </w:t>
      </w:r>
      <w:proofErr w:type="spellStart"/>
      <w:r>
        <w:rPr>
          <w:rFonts w:hint="eastAsia"/>
        </w:rPr>
        <w:t>i</w:t>
      </w:r>
      <w:proofErr w:type="spellEnd"/>
      <w:r w:rsidR="00911683">
        <w:rPr>
          <w:rFonts w:hint="eastAsia"/>
        </w:rPr>
        <w:t>，</w:t>
      </w:r>
      <w:r w:rsidR="00911683">
        <w:rPr>
          <w:rFonts w:hint="eastAsia"/>
        </w:rPr>
        <w:t>int</w:t>
      </w:r>
      <w:r w:rsidR="00911683">
        <w:t xml:space="preserve"> </w:t>
      </w:r>
      <w:proofErr w:type="spellStart"/>
      <w:r w:rsidR="00911683">
        <w:rPr>
          <w:rFonts w:hint="eastAsia"/>
        </w:rPr>
        <w:t>argc</w:t>
      </w:r>
      <w:proofErr w:type="spellEnd"/>
      <w:r w:rsidR="00911683">
        <w:rPr>
          <w:rFonts w:hint="eastAsia"/>
        </w:rPr>
        <w:t>，常数立即数（如</w:t>
      </w:r>
      <w:r w:rsidR="00911683">
        <w:rPr>
          <w:rFonts w:hint="eastAsia"/>
        </w:rPr>
        <w:t>3</w:t>
      </w:r>
      <w:r w:rsidR="00911683">
        <w:rPr>
          <w:rFonts w:hint="eastAsia"/>
        </w:rPr>
        <w:t>，</w:t>
      </w:r>
      <w:r w:rsidR="00911683">
        <w:rPr>
          <w:rFonts w:hint="eastAsia"/>
        </w:rPr>
        <w:t>0</w:t>
      </w:r>
      <w:r w:rsidR="00911683">
        <w:rPr>
          <w:rFonts w:hint="eastAsia"/>
        </w:rPr>
        <w:t>，</w:t>
      </w:r>
      <w:r w:rsidR="00911683">
        <w:rPr>
          <w:rFonts w:hint="eastAsia"/>
        </w:rPr>
        <w:t>10</w:t>
      </w:r>
      <w:r w:rsidR="00911683">
        <w:rPr>
          <w:rFonts w:hint="eastAsia"/>
        </w:rPr>
        <w:t>等）</w:t>
      </w:r>
    </w:p>
    <w:p w14:paraId="769F313E" w14:textId="77777777" w:rsidR="00911683" w:rsidRDefault="005B2F0A" w:rsidP="00FB69DE">
      <w:pPr>
        <w:ind w:left="900"/>
      </w:pPr>
      <w:r>
        <w:rPr>
          <w:rFonts w:hint="eastAsia"/>
        </w:rPr>
        <w:t>1</w:t>
      </w:r>
      <w:r>
        <w:rPr>
          <w:rFonts w:hint="eastAsia"/>
        </w:rPr>
        <w:t>）</w:t>
      </w:r>
      <w:r w:rsidR="00911683">
        <w:rPr>
          <w:rFonts w:hint="eastAsia"/>
        </w:rPr>
        <w:t>对于</w:t>
      </w:r>
      <w:r w:rsidR="00911683">
        <w:rPr>
          <w:rFonts w:hint="eastAsia"/>
        </w:rPr>
        <w:t>int</w:t>
      </w:r>
      <w:r w:rsidR="00911683">
        <w:t xml:space="preserve"> </w:t>
      </w:r>
      <w:proofErr w:type="spellStart"/>
      <w:r w:rsidR="00911683">
        <w:rPr>
          <w:rFonts w:hint="eastAsia"/>
        </w:rPr>
        <w:t>sleepsecs</w:t>
      </w:r>
      <w:proofErr w:type="spellEnd"/>
      <w:r>
        <w:rPr>
          <w:rFonts w:hint="eastAsia"/>
        </w:rPr>
        <w:t>。</w:t>
      </w:r>
      <w:proofErr w:type="spellStart"/>
      <w:r>
        <w:rPr>
          <w:rFonts w:hint="eastAsia"/>
        </w:rPr>
        <w:t>sleepsecs</w:t>
      </w:r>
      <w:proofErr w:type="spellEnd"/>
      <w:r>
        <w:rPr>
          <w:rFonts w:hint="eastAsia"/>
        </w:rPr>
        <w:t>是已经</w:t>
      </w:r>
      <w:r w:rsidR="00153BBC">
        <w:rPr>
          <w:rFonts w:hint="eastAsia"/>
        </w:rPr>
        <w:t>被</w:t>
      </w:r>
      <w:r>
        <w:rPr>
          <w:rFonts w:hint="eastAsia"/>
        </w:rPr>
        <w:t>初始化的全局变量</w:t>
      </w:r>
      <w:r w:rsidR="00FB69DE">
        <w:rPr>
          <w:rFonts w:hint="eastAsia"/>
        </w:rPr>
        <w:t>（初始化语句为</w:t>
      </w:r>
      <w:r w:rsidR="00FB69DE" w:rsidRPr="00FB69DE">
        <w:t xml:space="preserve">int </w:t>
      </w:r>
      <w:proofErr w:type="spellStart"/>
      <w:r w:rsidR="00FB69DE" w:rsidRPr="00FB69DE">
        <w:t>sleepsecs</w:t>
      </w:r>
      <w:proofErr w:type="spellEnd"/>
      <w:r w:rsidR="00FB69DE" w:rsidRPr="00FB69DE">
        <w:t>=2.5;</w:t>
      </w:r>
      <w:r w:rsidR="00FB69DE">
        <w:rPr>
          <w:rFonts w:hint="eastAsia"/>
        </w:rPr>
        <w:t>）由于</w:t>
      </w:r>
      <w:r w:rsidR="00FB69DE" w:rsidRPr="00FB69DE">
        <w:rPr>
          <w:rFonts w:hint="eastAsia"/>
        </w:rPr>
        <w:t xml:space="preserve">.data </w:t>
      </w:r>
      <w:r w:rsidR="00FB69DE" w:rsidRPr="00FB69DE">
        <w:rPr>
          <w:rFonts w:hint="eastAsia"/>
        </w:rPr>
        <w:t>节存放已经初始化的全局和静态</w:t>
      </w:r>
      <w:r w:rsidR="00FB69DE">
        <w:rPr>
          <w:rFonts w:hint="eastAsia"/>
        </w:rPr>
        <w:t>C</w:t>
      </w:r>
      <w:r w:rsidR="00FB69DE" w:rsidRPr="00FB69DE">
        <w:rPr>
          <w:rFonts w:hint="eastAsia"/>
        </w:rPr>
        <w:t>变量</w:t>
      </w:r>
      <w:r w:rsidR="00FB69DE">
        <w:rPr>
          <w:rFonts w:hint="eastAsia"/>
        </w:rPr>
        <w:t>，</w:t>
      </w:r>
      <w:r w:rsidR="00FB69DE" w:rsidRPr="00FB69DE">
        <w:rPr>
          <w:rFonts w:hint="eastAsia"/>
        </w:rPr>
        <w:t>编译器首先将</w:t>
      </w:r>
      <w:proofErr w:type="spellStart"/>
      <w:r w:rsidR="00BE58CD">
        <w:rPr>
          <w:rFonts w:hint="eastAsia"/>
        </w:rPr>
        <w:t>sleepsecs</w:t>
      </w:r>
      <w:proofErr w:type="spellEnd"/>
      <w:r w:rsidR="00FB69DE" w:rsidRPr="00FB69DE">
        <w:rPr>
          <w:rFonts w:hint="eastAsia"/>
        </w:rPr>
        <w:t>在</w:t>
      </w:r>
      <w:r w:rsidR="00BE58CD">
        <w:rPr>
          <w:rFonts w:hint="eastAsia"/>
        </w:rPr>
        <w:t>.text</w:t>
      </w:r>
      <w:r w:rsidR="00BE58CD">
        <w:rPr>
          <w:rFonts w:hint="eastAsia"/>
        </w:rPr>
        <w:t>代码段中声明为全局变量</w:t>
      </w:r>
      <w:r w:rsidR="00DE1158">
        <w:rPr>
          <w:rFonts w:hint="eastAsia"/>
        </w:rPr>
        <w:t>；</w:t>
      </w:r>
      <w:r w:rsidR="00FB69DE" w:rsidRPr="00FB69DE">
        <w:rPr>
          <w:rFonts w:hint="eastAsia"/>
        </w:rPr>
        <w:t>其次在</w:t>
      </w:r>
      <w:r w:rsidR="00FB69DE" w:rsidRPr="00FB69DE">
        <w:rPr>
          <w:rFonts w:hint="eastAsia"/>
        </w:rPr>
        <w:t xml:space="preserve">.data </w:t>
      </w:r>
      <w:r w:rsidR="00FB69DE" w:rsidRPr="00FB69DE">
        <w:rPr>
          <w:rFonts w:hint="eastAsia"/>
        </w:rPr>
        <w:t>段中，设置对齐方式</w:t>
      </w:r>
      <w:r w:rsidR="00A431D6">
        <w:rPr>
          <w:rFonts w:hint="eastAsia"/>
        </w:rPr>
        <w:t>（</w:t>
      </w:r>
      <w:r w:rsidR="00A431D6">
        <w:rPr>
          <w:rFonts w:hint="eastAsia"/>
        </w:rPr>
        <w:t>.</w:t>
      </w:r>
      <w:r w:rsidR="00A431D6">
        <w:t>align</w:t>
      </w:r>
      <w:r w:rsidR="00A431D6">
        <w:rPr>
          <w:rFonts w:hint="eastAsia"/>
        </w:rPr>
        <w:t>）</w:t>
      </w:r>
      <w:r w:rsidR="00FB69DE" w:rsidRPr="00FB69DE">
        <w:rPr>
          <w:rFonts w:hint="eastAsia"/>
        </w:rPr>
        <w:t>为</w:t>
      </w:r>
      <w:r w:rsidR="00FB69DE" w:rsidRPr="00FB69DE">
        <w:rPr>
          <w:rFonts w:hint="eastAsia"/>
        </w:rPr>
        <w:t>4</w:t>
      </w:r>
      <w:r w:rsidR="00DE1158">
        <w:rPr>
          <w:rFonts w:hint="eastAsia"/>
        </w:rPr>
        <w:t>字节对齐，</w:t>
      </w:r>
      <w:r w:rsidR="00FB69DE" w:rsidRPr="00FB69DE">
        <w:rPr>
          <w:rFonts w:hint="eastAsia"/>
        </w:rPr>
        <w:t>设置类型</w:t>
      </w:r>
      <w:r w:rsidR="00A431D6">
        <w:rPr>
          <w:rFonts w:hint="eastAsia"/>
        </w:rPr>
        <w:t>（</w:t>
      </w:r>
      <w:r w:rsidR="00A431D6">
        <w:rPr>
          <w:rFonts w:hint="eastAsia"/>
        </w:rPr>
        <w:t>.</w:t>
      </w:r>
      <w:r w:rsidR="00A431D6">
        <w:t>type</w:t>
      </w:r>
      <w:r w:rsidR="00A431D6">
        <w:rPr>
          <w:rFonts w:hint="eastAsia"/>
        </w:rPr>
        <w:t>）为对象，</w:t>
      </w:r>
      <w:r w:rsidR="00FB69DE" w:rsidRPr="00FB69DE">
        <w:rPr>
          <w:rFonts w:hint="eastAsia"/>
        </w:rPr>
        <w:t>设置大小</w:t>
      </w:r>
      <w:r w:rsidR="00FA5AB4">
        <w:rPr>
          <w:rFonts w:hint="eastAsia"/>
        </w:rPr>
        <w:t>（</w:t>
      </w:r>
      <w:r w:rsidR="00FA5AB4">
        <w:rPr>
          <w:rFonts w:hint="eastAsia"/>
        </w:rPr>
        <w:t>.</w:t>
      </w:r>
      <w:r w:rsidR="00FA5AB4">
        <w:t>size</w:t>
      </w:r>
      <w:r w:rsidR="00FA5AB4">
        <w:rPr>
          <w:rFonts w:hint="eastAsia"/>
        </w:rPr>
        <w:t>）</w:t>
      </w:r>
      <w:r w:rsidR="00FB69DE" w:rsidRPr="00FB69DE">
        <w:rPr>
          <w:rFonts w:hint="eastAsia"/>
        </w:rPr>
        <w:t>为</w:t>
      </w:r>
      <w:r w:rsidR="00FA5AB4">
        <w:rPr>
          <w:rFonts w:hint="eastAsia"/>
        </w:rPr>
        <w:t>4</w:t>
      </w:r>
      <w:r w:rsidR="00FA5AB4">
        <w:rPr>
          <w:rFonts w:hint="eastAsia"/>
        </w:rPr>
        <w:t>字节，</w:t>
      </w:r>
      <w:r w:rsidR="00FB69DE" w:rsidRPr="00FB69DE">
        <w:rPr>
          <w:rFonts w:hint="eastAsia"/>
        </w:rPr>
        <w:t>设置为</w:t>
      </w:r>
      <w:r w:rsidR="00FA5AB4">
        <w:rPr>
          <w:rFonts w:hint="eastAsia"/>
        </w:rPr>
        <w:t>long</w:t>
      </w:r>
      <w:r w:rsidR="00FB69DE" w:rsidRPr="00FB69DE">
        <w:rPr>
          <w:rFonts w:hint="eastAsia"/>
        </w:rPr>
        <w:t>类型</w:t>
      </w:r>
      <w:r w:rsidR="00FA5AB4">
        <w:rPr>
          <w:rFonts w:hint="eastAsia"/>
        </w:rPr>
        <w:t>（</w:t>
      </w:r>
      <w:r w:rsidR="00FA5AB4">
        <w:rPr>
          <w:rFonts w:hint="eastAsia"/>
        </w:rPr>
        <w:t>.</w:t>
      </w:r>
      <w:r w:rsidR="00FA5AB4">
        <w:t>long</w:t>
      </w:r>
      <w:r w:rsidR="00FA5AB4">
        <w:rPr>
          <w:rFonts w:hint="eastAsia"/>
        </w:rPr>
        <w:t>），其</w:t>
      </w:r>
      <w:r w:rsidR="00FB69DE" w:rsidRPr="00FB69DE">
        <w:rPr>
          <w:rFonts w:hint="eastAsia"/>
        </w:rPr>
        <w:t>值为</w:t>
      </w:r>
      <w:r w:rsidR="00FB69DE" w:rsidRPr="00FB69DE">
        <w:rPr>
          <w:rFonts w:hint="eastAsia"/>
        </w:rPr>
        <w:t>2</w:t>
      </w:r>
      <w:r w:rsidR="00BD67E5">
        <w:rPr>
          <w:rFonts w:hint="eastAsia"/>
        </w:rPr>
        <w:t>（如截图</w:t>
      </w:r>
      <w:r w:rsidR="00603AE2">
        <w:rPr>
          <w:rFonts w:hint="eastAsia"/>
        </w:rPr>
        <w:t>3.</w:t>
      </w:r>
      <w:r w:rsidR="002D21B4">
        <w:rPr>
          <w:rFonts w:hint="eastAsia"/>
        </w:rPr>
        <w:t>3.2</w:t>
      </w:r>
      <w:r w:rsidR="00603AE2">
        <w:rPr>
          <w:rFonts w:hint="eastAsia"/>
        </w:rPr>
        <w:t>-</w:t>
      </w:r>
      <w:r w:rsidR="00BD67E5">
        <w:rPr>
          <w:rFonts w:hint="eastAsia"/>
        </w:rPr>
        <w:t>1</w:t>
      </w:r>
      <w:r w:rsidR="00BD67E5">
        <w:rPr>
          <w:rFonts w:hint="eastAsia"/>
        </w:rPr>
        <w:t>）</w:t>
      </w:r>
      <w:r w:rsidR="00FA5AB4">
        <w:rPr>
          <w:rFonts w:hint="eastAsia"/>
        </w:rPr>
        <w:t>。</w:t>
      </w:r>
    </w:p>
    <w:p w14:paraId="5430FF13" w14:textId="77777777" w:rsidR="00A27C87" w:rsidRDefault="009118EF" w:rsidP="00A27C87">
      <w:pPr>
        <w:ind w:left="900"/>
      </w:pPr>
      <w:r>
        <w:rPr>
          <w:rFonts w:hint="eastAsia"/>
        </w:rPr>
        <w:t>有趣的是，在这个过程中，我们发现全局变量</w:t>
      </w:r>
      <w:proofErr w:type="spellStart"/>
      <w:r>
        <w:rPr>
          <w:rFonts w:hint="eastAsia"/>
        </w:rPr>
        <w:t>sleepsecs</w:t>
      </w:r>
      <w:proofErr w:type="spellEnd"/>
      <w:r>
        <w:rPr>
          <w:rFonts w:hint="eastAsia"/>
        </w:rPr>
        <w:t>被转化为</w:t>
      </w:r>
      <w:r>
        <w:rPr>
          <w:rFonts w:hint="eastAsia"/>
        </w:rPr>
        <w:t>long</w:t>
      </w:r>
      <w:r>
        <w:rPr>
          <w:rFonts w:hint="eastAsia"/>
        </w:rPr>
        <w:t>类型。这个问题是因为自动转换是内置规则，即隐式转换，</w:t>
      </w:r>
      <w:r w:rsidR="000F632F">
        <w:rPr>
          <w:rFonts w:hint="eastAsia"/>
        </w:rPr>
        <w:t>而且</w:t>
      </w:r>
      <w:r>
        <w:rPr>
          <w:rFonts w:hint="eastAsia"/>
        </w:rPr>
        <w:t>int</w:t>
      </w:r>
      <w:r>
        <w:rPr>
          <w:rFonts w:hint="eastAsia"/>
        </w:rPr>
        <w:t>转化为</w:t>
      </w:r>
      <w:r>
        <w:rPr>
          <w:rFonts w:hint="eastAsia"/>
        </w:rPr>
        <w:t>long</w:t>
      </w:r>
      <w:r>
        <w:rPr>
          <w:rFonts w:hint="eastAsia"/>
        </w:rPr>
        <w:t>不会丢失数据</w:t>
      </w:r>
      <w:r w:rsidR="000F632F">
        <w:rPr>
          <w:rFonts w:hint="eastAsia"/>
        </w:rPr>
        <w:t>。</w:t>
      </w:r>
      <w:r w:rsidR="00334FCB">
        <w:rPr>
          <w:rFonts w:hint="eastAsia"/>
        </w:rPr>
        <w:t>这与编译器缺省有关。</w:t>
      </w:r>
    </w:p>
    <w:p w14:paraId="76B656F0" w14:textId="77777777" w:rsidR="00BB2A2D" w:rsidRDefault="00A07C5E" w:rsidP="00A27C87">
      <w:pPr>
        <w:ind w:left="900"/>
        <w:rPr>
          <w:noProof/>
        </w:rPr>
      </w:pPr>
      <w:r w:rsidRPr="00AD4702">
        <w:rPr>
          <w:noProof/>
        </w:rPr>
        <w:drawing>
          <wp:inline distT="0" distB="0" distL="0" distR="0" wp14:anchorId="0BA7FF0F" wp14:editId="46F0A3F0">
            <wp:extent cx="5402580" cy="163957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580" cy="1639570"/>
                    </a:xfrm>
                    <a:prstGeom prst="rect">
                      <a:avLst/>
                    </a:prstGeom>
                    <a:noFill/>
                    <a:ln>
                      <a:noFill/>
                    </a:ln>
                  </pic:spPr>
                </pic:pic>
              </a:graphicData>
            </a:graphic>
          </wp:inline>
        </w:drawing>
      </w:r>
    </w:p>
    <w:p w14:paraId="4C3229A0" w14:textId="77777777" w:rsidR="00BB2A2D" w:rsidRDefault="00BB2A2D" w:rsidP="00BB2A2D">
      <w:pPr>
        <w:ind w:left="900"/>
        <w:jc w:val="center"/>
      </w:pPr>
      <w:r w:rsidRPr="00BB2A2D">
        <w:rPr>
          <w:rFonts w:hint="eastAsia"/>
        </w:rPr>
        <w:t>截图</w:t>
      </w:r>
      <w:r w:rsidR="004763A7">
        <w:rPr>
          <w:rFonts w:hint="eastAsia"/>
        </w:rPr>
        <w:t>3.2.</w:t>
      </w:r>
      <w:r w:rsidR="006C4254">
        <w:rPr>
          <w:rFonts w:hint="eastAsia"/>
        </w:rPr>
        <w:t>2</w:t>
      </w:r>
      <w:r w:rsidR="004763A7">
        <w:rPr>
          <w:rFonts w:hint="eastAsia"/>
        </w:rPr>
        <w:t>-</w:t>
      </w:r>
      <w:r w:rsidRPr="00BB2A2D">
        <w:rPr>
          <w:rFonts w:hint="eastAsia"/>
        </w:rPr>
        <w:t>1</w:t>
      </w:r>
      <w:r w:rsidRPr="00BB2A2D">
        <w:rPr>
          <w:rFonts w:hint="eastAsia"/>
        </w:rPr>
        <w:t>，</w:t>
      </w:r>
      <w:r w:rsidRPr="00BB2A2D">
        <w:rPr>
          <w:rFonts w:hint="eastAsia"/>
        </w:rPr>
        <w:t xml:space="preserve">int </w:t>
      </w:r>
      <w:proofErr w:type="spellStart"/>
      <w:r w:rsidRPr="00BB2A2D">
        <w:rPr>
          <w:rFonts w:hint="eastAsia"/>
        </w:rPr>
        <w:t>sleepsecs</w:t>
      </w:r>
      <w:proofErr w:type="spellEnd"/>
      <w:r w:rsidRPr="00BB2A2D">
        <w:rPr>
          <w:rFonts w:hint="eastAsia"/>
        </w:rPr>
        <w:t>分析</w:t>
      </w:r>
    </w:p>
    <w:p w14:paraId="3B73C374" w14:textId="77777777" w:rsidR="00A27C87" w:rsidRDefault="007E4EB3" w:rsidP="008706DB">
      <w:pPr>
        <w:ind w:left="900"/>
      </w:pPr>
      <w:r>
        <w:rPr>
          <w:rFonts w:hint="eastAsia"/>
        </w:rPr>
        <w:t>2</w:t>
      </w:r>
      <w:r>
        <w:rPr>
          <w:rFonts w:hint="eastAsia"/>
        </w:rPr>
        <w:t>）对于</w:t>
      </w:r>
      <w:r>
        <w:rPr>
          <w:rFonts w:hint="eastAsia"/>
        </w:rPr>
        <w:t>int</w:t>
      </w:r>
      <w:r>
        <w:t xml:space="preserve"> </w:t>
      </w:r>
      <w:proofErr w:type="spellStart"/>
      <w:r>
        <w:rPr>
          <w:rFonts w:hint="eastAsia"/>
        </w:rPr>
        <w:t>i</w:t>
      </w:r>
      <w:proofErr w:type="spellEnd"/>
      <w:r>
        <w:rPr>
          <w:rFonts w:hint="eastAsia"/>
        </w:rPr>
        <w:t>。</w:t>
      </w:r>
      <w:r w:rsidR="00C74A66">
        <w:rPr>
          <w:rFonts w:hint="eastAsia"/>
        </w:rPr>
        <w:t>首先局部</w:t>
      </w:r>
      <w:r w:rsidR="00C74A66">
        <w:rPr>
          <w:rFonts w:hint="eastAsia"/>
        </w:rPr>
        <w:t>C</w:t>
      </w:r>
      <w:r w:rsidR="00C74A66">
        <w:rPr>
          <w:rFonts w:hint="eastAsia"/>
        </w:rPr>
        <w:t>变量在运行时被保存在</w:t>
      </w:r>
      <w:proofErr w:type="gramStart"/>
      <w:r w:rsidR="00C74A66">
        <w:rPr>
          <w:rFonts w:hint="eastAsia"/>
        </w:rPr>
        <w:t>栈</w:t>
      </w:r>
      <w:proofErr w:type="gramEnd"/>
      <w:r w:rsidR="001A5C94">
        <w:rPr>
          <w:rFonts w:hint="eastAsia"/>
        </w:rPr>
        <w:t>或者是寄存器</w:t>
      </w:r>
      <w:r w:rsidR="00C74A66">
        <w:rPr>
          <w:rFonts w:hint="eastAsia"/>
        </w:rPr>
        <w:t>里。</w:t>
      </w:r>
      <w:r w:rsidR="001A3D05">
        <w:rPr>
          <w:rFonts w:hint="eastAsia"/>
        </w:rPr>
        <w:t>具体到局部变量</w:t>
      </w:r>
      <w:r w:rsidR="001A3D05">
        <w:rPr>
          <w:rFonts w:hint="eastAsia"/>
        </w:rPr>
        <w:t>int</w:t>
      </w:r>
      <w:r w:rsidR="001A3D05">
        <w:t xml:space="preserve"> </w:t>
      </w:r>
      <w:proofErr w:type="spellStart"/>
      <w:r w:rsidR="001A3D05">
        <w:rPr>
          <w:rFonts w:hint="eastAsia"/>
        </w:rPr>
        <w:t>i</w:t>
      </w:r>
      <w:proofErr w:type="spellEnd"/>
      <w:r w:rsidR="001A3D05">
        <w:rPr>
          <w:rFonts w:hint="eastAsia"/>
        </w:rPr>
        <w:t>，</w:t>
      </w:r>
      <w:r w:rsidR="00BB2A2D">
        <w:rPr>
          <w:rFonts w:hint="eastAsia"/>
        </w:rPr>
        <w:t>在</w:t>
      </w:r>
      <w:proofErr w:type="spellStart"/>
      <w:r w:rsidR="00BB2A2D">
        <w:rPr>
          <w:rFonts w:hint="eastAsia"/>
        </w:rPr>
        <w:t>hello</w:t>
      </w:r>
      <w:r w:rsidR="00BB2A2D">
        <w:t>.s</w:t>
      </w:r>
      <w:proofErr w:type="spellEnd"/>
      <w:r w:rsidR="00BB2A2D">
        <w:rPr>
          <w:rFonts w:hint="eastAsia"/>
        </w:rPr>
        <w:t>文件中，编译器将</w:t>
      </w:r>
      <w:proofErr w:type="spellStart"/>
      <w:r w:rsidR="00BB2A2D">
        <w:rPr>
          <w:rFonts w:hint="eastAsia"/>
        </w:rPr>
        <w:t>i</w:t>
      </w:r>
      <w:proofErr w:type="spellEnd"/>
      <w:r w:rsidR="00BB2A2D">
        <w:rPr>
          <w:rFonts w:hint="eastAsia"/>
        </w:rPr>
        <w:t>存储在</w:t>
      </w:r>
      <w:proofErr w:type="gramStart"/>
      <w:r w:rsidR="00BB2A2D">
        <w:rPr>
          <w:rFonts w:hint="eastAsia"/>
        </w:rPr>
        <w:t>栈</w:t>
      </w:r>
      <w:proofErr w:type="gramEnd"/>
      <w:r w:rsidR="00BB2A2D">
        <w:rPr>
          <w:rFonts w:hint="eastAsia"/>
        </w:rPr>
        <w:t>上空间</w:t>
      </w:r>
      <w:r w:rsidR="00BB2A2D" w:rsidRPr="00BB2A2D">
        <w:t>-4(%</w:t>
      </w:r>
      <w:proofErr w:type="spellStart"/>
      <w:r w:rsidR="00BB2A2D" w:rsidRPr="00BB2A2D">
        <w:t>rbp</w:t>
      </w:r>
      <w:proofErr w:type="spellEnd"/>
      <w:r w:rsidR="00BB2A2D" w:rsidRPr="00BB2A2D">
        <w:t>)</w:t>
      </w:r>
      <w:r w:rsidR="00BB2A2D">
        <w:rPr>
          <w:rFonts w:hint="eastAsia"/>
        </w:rPr>
        <w:t>中（如截图</w:t>
      </w:r>
      <w:r w:rsidR="007D1268">
        <w:rPr>
          <w:rFonts w:hint="eastAsia"/>
        </w:rPr>
        <w:t>3.3.2-</w:t>
      </w:r>
      <w:r w:rsidR="00BB2A2D">
        <w:rPr>
          <w:rFonts w:hint="eastAsia"/>
        </w:rPr>
        <w:t>2</w:t>
      </w:r>
      <w:r w:rsidR="00BB2A2D">
        <w:rPr>
          <w:rFonts w:hint="eastAsia"/>
        </w:rPr>
        <w:t>），而且可以看到的信息是</w:t>
      </w:r>
      <w:proofErr w:type="spellStart"/>
      <w:r w:rsidR="00BB2A2D">
        <w:rPr>
          <w:rFonts w:hint="eastAsia"/>
        </w:rPr>
        <w:t>i</w:t>
      </w:r>
      <w:proofErr w:type="spellEnd"/>
      <w:r w:rsidR="00BB2A2D">
        <w:rPr>
          <w:rFonts w:hint="eastAsia"/>
        </w:rPr>
        <w:t>在</w:t>
      </w:r>
      <w:proofErr w:type="gramStart"/>
      <w:r w:rsidR="00BB2A2D">
        <w:rPr>
          <w:rFonts w:hint="eastAsia"/>
        </w:rPr>
        <w:t>栈</w:t>
      </w:r>
      <w:proofErr w:type="gramEnd"/>
      <w:r w:rsidR="00BB2A2D">
        <w:rPr>
          <w:rFonts w:hint="eastAsia"/>
        </w:rPr>
        <w:t>上占据了</w:t>
      </w:r>
      <w:r w:rsidR="00BB2A2D">
        <w:rPr>
          <w:rFonts w:hint="eastAsia"/>
        </w:rPr>
        <w:t>4</w:t>
      </w:r>
      <w:r w:rsidR="00BB2A2D">
        <w:rPr>
          <w:rFonts w:hint="eastAsia"/>
        </w:rPr>
        <w:t>个字节的空间。</w:t>
      </w:r>
    </w:p>
    <w:p w14:paraId="631E1B4B" w14:textId="77777777" w:rsidR="008706DB" w:rsidRDefault="008706DB" w:rsidP="008706DB">
      <w:pPr>
        <w:jc w:val="left"/>
        <w:rPr>
          <w:rFonts w:ascii="宋体" w:hAnsi="宋体" w:cs="宋体"/>
          <w:kern w:val="0"/>
        </w:rPr>
      </w:pPr>
      <w:r>
        <w:rPr>
          <w:rFonts w:ascii="宋体" w:hAnsi="宋体" w:cs="宋体"/>
          <w:kern w:val="0"/>
        </w:rPr>
        <w:t xml:space="preserve">       </w:t>
      </w:r>
      <w:r w:rsidR="00A07C5E" w:rsidRPr="008706DB">
        <w:rPr>
          <w:rFonts w:ascii="宋体" w:hAnsi="宋体" w:cs="宋体"/>
          <w:noProof/>
          <w:kern w:val="0"/>
        </w:rPr>
        <w:drawing>
          <wp:inline distT="0" distB="0" distL="0" distR="0" wp14:anchorId="18CDFE97" wp14:editId="31AC9683">
            <wp:extent cx="4708525" cy="2595880"/>
            <wp:effectExtent l="0" t="0" r="0" b="0"/>
            <wp:docPr id="14" name="图片 14" descr="%2@X$FF~T(%H}G@J{KR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X$FF~T(%H}G@J{KRN]~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8525" cy="2595880"/>
                    </a:xfrm>
                    <a:prstGeom prst="rect">
                      <a:avLst/>
                    </a:prstGeom>
                    <a:noFill/>
                    <a:ln>
                      <a:noFill/>
                    </a:ln>
                  </pic:spPr>
                </pic:pic>
              </a:graphicData>
            </a:graphic>
          </wp:inline>
        </w:drawing>
      </w:r>
    </w:p>
    <w:p w14:paraId="150A0A81" w14:textId="77777777" w:rsidR="008706DB" w:rsidRDefault="008706DB" w:rsidP="008706DB">
      <w:pPr>
        <w:jc w:val="center"/>
        <w:rPr>
          <w:rFonts w:ascii="宋体" w:hAnsi="宋体" w:cs="宋体"/>
          <w:kern w:val="0"/>
        </w:rPr>
      </w:pPr>
      <w:r>
        <w:rPr>
          <w:rFonts w:ascii="宋体" w:hAnsi="宋体" w:cs="宋体" w:hint="eastAsia"/>
          <w:kern w:val="0"/>
        </w:rPr>
        <w:lastRenderedPageBreak/>
        <w:t>截图</w:t>
      </w:r>
      <w:r w:rsidR="006C4254">
        <w:rPr>
          <w:rFonts w:ascii="宋体" w:hAnsi="宋体" w:cs="宋体" w:hint="eastAsia"/>
          <w:kern w:val="0"/>
        </w:rPr>
        <w:t>3.3.2-</w:t>
      </w:r>
      <w:r>
        <w:rPr>
          <w:rFonts w:ascii="宋体" w:hAnsi="宋体" w:cs="宋体" w:hint="eastAsia"/>
          <w:kern w:val="0"/>
        </w:rPr>
        <w:t>2，int</w:t>
      </w:r>
      <w:r>
        <w:rPr>
          <w:rFonts w:ascii="宋体" w:hAnsi="宋体" w:cs="宋体"/>
          <w:kern w:val="0"/>
        </w:rPr>
        <w:t xml:space="preserve"> </w:t>
      </w:r>
      <w:proofErr w:type="spellStart"/>
      <w:r>
        <w:rPr>
          <w:rFonts w:ascii="宋体" w:hAnsi="宋体" w:cs="宋体" w:hint="eastAsia"/>
          <w:kern w:val="0"/>
        </w:rPr>
        <w:t>i</w:t>
      </w:r>
      <w:proofErr w:type="spellEnd"/>
      <w:r>
        <w:rPr>
          <w:rFonts w:ascii="宋体" w:hAnsi="宋体" w:cs="宋体" w:hint="eastAsia"/>
          <w:kern w:val="0"/>
        </w:rPr>
        <w:t>分析</w:t>
      </w:r>
    </w:p>
    <w:p w14:paraId="3D41ACD0" w14:textId="77777777" w:rsidR="008706DB" w:rsidRDefault="008706DB" w:rsidP="00581E96">
      <w:pPr>
        <w:rPr>
          <w:rFonts w:ascii="宋体" w:hAnsi="宋体" w:cs="宋体"/>
          <w:kern w:val="0"/>
        </w:rPr>
      </w:pPr>
      <w:r>
        <w:rPr>
          <w:rFonts w:ascii="宋体" w:hAnsi="宋体" w:cs="宋体" w:hint="eastAsia"/>
          <w:kern w:val="0"/>
        </w:rPr>
        <w:t>3）对于int</w:t>
      </w:r>
      <w:r>
        <w:rPr>
          <w:rFonts w:ascii="宋体" w:hAnsi="宋体" w:cs="宋体"/>
          <w:kern w:val="0"/>
        </w:rPr>
        <w:t xml:space="preserve"> </w:t>
      </w:r>
      <w:proofErr w:type="spellStart"/>
      <w:r>
        <w:rPr>
          <w:rFonts w:ascii="宋体" w:hAnsi="宋体" w:cs="宋体" w:hint="eastAsia"/>
          <w:kern w:val="0"/>
        </w:rPr>
        <w:t>argc</w:t>
      </w:r>
      <w:proofErr w:type="spellEnd"/>
      <w:r w:rsidR="00613184">
        <w:rPr>
          <w:rFonts w:ascii="宋体" w:hAnsi="宋体" w:cs="宋体" w:hint="eastAsia"/>
          <w:kern w:val="0"/>
        </w:rPr>
        <w:t>。</w:t>
      </w:r>
      <w:proofErr w:type="spellStart"/>
      <w:r w:rsidR="00DE15DD">
        <w:rPr>
          <w:rFonts w:ascii="宋体" w:hAnsi="宋体" w:cs="宋体" w:hint="eastAsia"/>
          <w:kern w:val="0"/>
        </w:rPr>
        <w:t>argc</w:t>
      </w:r>
      <w:proofErr w:type="spellEnd"/>
      <w:r w:rsidR="00DE15DD">
        <w:rPr>
          <w:rFonts w:ascii="宋体" w:hAnsi="宋体" w:cs="宋体" w:hint="eastAsia"/>
          <w:kern w:val="0"/>
        </w:rPr>
        <w:t>是我们main函数的第一个形式参数。</w:t>
      </w:r>
      <w:r w:rsidR="00581E96">
        <w:rPr>
          <w:rFonts w:ascii="宋体" w:hAnsi="宋体" w:cs="宋体" w:hint="eastAsia"/>
          <w:kern w:val="0"/>
        </w:rPr>
        <w:t xml:space="preserve">观察分析 </w:t>
      </w:r>
      <w:r w:rsidR="00581E96">
        <w:rPr>
          <w:rFonts w:ascii="宋体" w:hAnsi="宋体" w:cs="宋体"/>
          <w:kern w:val="0"/>
        </w:rPr>
        <w:t xml:space="preserve">          </w:t>
      </w:r>
      <w:proofErr w:type="spellStart"/>
      <w:r w:rsidR="00581E96">
        <w:rPr>
          <w:rFonts w:ascii="宋体" w:hAnsi="宋体" w:cs="宋体" w:hint="eastAsia"/>
          <w:kern w:val="0"/>
        </w:rPr>
        <w:t>h</w:t>
      </w:r>
      <w:r w:rsidR="00581E96">
        <w:rPr>
          <w:rFonts w:ascii="宋体" w:hAnsi="宋体" w:cs="宋体"/>
          <w:kern w:val="0"/>
        </w:rPr>
        <w:t>ello.s</w:t>
      </w:r>
      <w:proofErr w:type="spellEnd"/>
      <w:r w:rsidR="00581E96">
        <w:rPr>
          <w:rFonts w:ascii="宋体" w:hAnsi="宋体" w:cs="宋体" w:hint="eastAsia"/>
          <w:kern w:val="0"/>
        </w:rPr>
        <w:t>文件</w:t>
      </w:r>
      <w:r w:rsidR="001C100D">
        <w:rPr>
          <w:rFonts w:ascii="宋体" w:hAnsi="宋体" w:cs="宋体" w:hint="eastAsia"/>
          <w:kern w:val="0"/>
        </w:rPr>
        <w:t>，我们可以看到这样的结构（如截图</w:t>
      </w:r>
      <w:r w:rsidR="0009705B">
        <w:rPr>
          <w:rFonts w:ascii="宋体" w:hAnsi="宋体" w:cs="宋体" w:hint="eastAsia"/>
          <w:kern w:val="0"/>
        </w:rPr>
        <w:t>3.3.2-3</w:t>
      </w:r>
      <w:r w:rsidR="001C100D">
        <w:rPr>
          <w:rFonts w:ascii="宋体" w:hAnsi="宋体" w:cs="宋体" w:hint="eastAsia"/>
          <w:kern w:val="0"/>
        </w:rPr>
        <w:t>）（%</w:t>
      </w:r>
      <w:proofErr w:type="spellStart"/>
      <w:r w:rsidR="001C100D">
        <w:rPr>
          <w:rFonts w:ascii="宋体" w:hAnsi="宋体" w:cs="宋体" w:hint="eastAsia"/>
          <w:kern w:val="0"/>
        </w:rPr>
        <w:t>edi</w:t>
      </w:r>
      <w:proofErr w:type="spellEnd"/>
      <w:r w:rsidR="001C100D">
        <w:rPr>
          <w:rFonts w:ascii="宋体" w:hAnsi="宋体" w:cs="宋体" w:hint="eastAsia"/>
          <w:kern w:val="0"/>
        </w:rPr>
        <w:t>是第一个参数），我们可以看到我们将int</w:t>
      </w:r>
      <w:r w:rsidR="001C100D">
        <w:rPr>
          <w:rFonts w:ascii="宋体" w:hAnsi="宋体" w:cs="宋体"/>
          <w:kern w:val="0"/>
        </w:rPr>
        <w:t xml:space="preserve"> </w:t>
      </w:r>
      <w:proofErr w:type="spellStart"/>
      <w:r w:rsidR="001C100D">
        <w:rPr>
          <w:rFonts w:ascii="宋体" w:hAnsi="宋体" w:cs="宋体" w:hint="eastAsia"/>
          <w:kern w:val="0"/>
        </w:rPr>
        <w:t>argc</w:t>
      </w:r>
      <w:proofErr w:type="spellEnd"/>
      <w:r w:rsidR="001C100D">
        <w:rPr>
          <w:rFonts w:ascii="宋体" w:hAnsi="宋体" w:cs="宋体" w:hint="eastAsia"/>
          <w:kern w:val="0"/>
        </w:rPr>
        <w:t>赋值给了</w:t>
      </w:r>
      <w:r w:rsidR="0098528D">
        <w:rPr>
          <w:rFonts w:ascii="宋体" w:hAnsi="宋体" w:cs="宋体" w:hint="eastAsia"/>
          <w:kern w:val="0"/>
        </w:rPr>
        <w:t>-20(%</w:t>
      </w:r>
      <w:proofErr w:type="spellStart"/>
      <w:r w:rsidR="0098528D">
        <w:rPr>
          <w:rFonts w:ascii="宋体" w:hAnsi="宋体" w:cs="宋体" w:hint="eastAsia"/>
          <w:kern w:val="0"/>
        </w:rPr>
        <w:t>rbp</w:t>
      </w:r>
      <w:proofErr w:type="spellEnd"/>
      <w:r w:rsidR="0098528D">
        <w:rPr>
          <w:rFonts w:ascii="宋体" w:hAnsi="宋体" w:cs="宋体" w:hint="eastAsia"/>
          <w:kern w:val="0"/>
        </w:rPr>
        <w:t>)，因此第一个形式参数页储存在</w:t>
      </w:r>
      <w:proofErr w:type="gramStart"/>
      <w:r w:rsidR="0098528D">
        <w:rPr>
          <w:rFonts w:ascii="宋体" w:hAnsi="宋体" w:cs="宋体" w:hint="eastAsia"/>
          <w:kern w:val="0"/>
        </w:rPr>
        <w:t>栈</w:t>
      </w:r>
      <w:proofErr w:type="gramEnd"/>
      <w:r w:rsidR="0098528D">
        <w:rPr>
          <w:rFonts w:ascii="宋体" w:hAnsi="宋体" w:cs="宋体" w:hint="eastAsia"/>
          <w:kern w:val="0"/>
        </w:rPr>
        <w:t>上，且所在</w:t>
      </w:r>
      <w:proofErr w:type="gramStart"/>
      <w:r w:rsidR="0098528D">
        <w:rPr>
          <w:rFonts w:ascii="宋体" w:hAnsi="宋体" w:cs="宋体" w:hint="eastAsia"/>
          <w:kern w:val="0"/>
        </w:rPr>
        <w:t>栈</w:t>
      </w:r>
      <w:proofErr w:type="gramEnd"/>
      <w:r w:rsidR="0098528D">
        <w:rPr>
          <w:rFonts w:ascii="宋体" w:hAnsi="宋体" w:cs="宋体" w:hint="eastAsia"/>
          <w:kern w:val="0"/>
        </w:rPr>
        <w:t>空间位置为-20(%</w:t>
      </w:r>
      <w:proofErr w:type="spellStart"/>
      <w:r w:rsidR="0098528D">
        <w:rPr>
          <w:rFonts w:ascii="宋体" w:hAnsi="宋体" w:cs="宋体" w:hint="eastAsia"/>
          <w:kern w:val="0"/>
        </w:rPr>
        <w:t>rbp</w:t>
      </w:r>
      <w:proofErr w:type="spellEnd"/>
      <w:r w:rsidR="0098528D">
        <w:rPr>
          <w:rFonts w:ascii="宋体" w:hAnsi="宋体" w:cs="宋体" w:hint="eastAsia"/>
          <w:kern w:val="0"/>
        </w:rPr>
        <w:t>)</w:t>
      </w:r>
      <w:r w:rsidR="00D93048">
        <w:rPr>
          <w:rFonts w:ascii="宋体" w:hAnsi="宋体" w:cs="宋体" w:hint="eastAsia"/>
          <w:kern w:val="0"/>
        </w:rPr>
        <w:t>。</w:t>
      </w:r>
    </w:p>
    <w:p w14:paraId="1B8F7903" w14:textId="77777777" w:rsidR="00D93048" w:rsidRPr="00D93048" w:rsidRDefault="00A07C5E" w:rsidP="00D93048">
      <w:pPr>
        <w:jc w:val="center"/>
        <w:rPr>
          <w:rFonts w:ascii="宋体" w:hAnsi="宋体" w:cs="宋体"/>
          <w:kern w:val="0"/>
        </w:rPr>
      </w:pPr>
      <w:r w:rsidRPr="00D93048">
        <w:rPr>
          <w:rFonts w:ascii="宋体" w:hAnsi="宋体" w:cs="宋体"/>
          <w:noProof/>
          <w:kern w:val="0"/>
        </w:rPr>
        <w:drawing>
          <wp:inline distT="0" distB="0" distL="0" distR="0" wp14:anchorId="4516E725" wp14:editId="1AAE6231">
            <wp:extent cx="4687570" cy="2785110"/>
            <wp:effectExtent l="0" t="0" r="0" b="0"/>
            <wp:docPr id="15" name="图片 15" descr="KN4L)C5PM)LU[X8VM4{9(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N4L)C5PM)LU[X8VM4{9(N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7570" cy="2785110"/>
                    </a:xfrm>
                    <a:prstGeom prst="rect">
                      <a:avLst/>
                    </a:prstGeom>
                    <a:noFill/>
                    <a:ln>
                      <a:noFill/>
                    </a:ln>
                  </pic:spPr>
                </pic:pic>
              </a:graphicData>
            </a:graphic>
          </wp:inline>
        </w:drawing>
      </w:r>
    </w:p>
    <w:p w14:paraId="6A222C92" w14:textId="77777777" w:rsidR="00FE501C" w:rsidRPr="00D93048" w:rsidRDefault="00D93048" w:rsidP="00D93048">
      <w:pPr>
        <w:jc w:val="center"/>
        <w:rPr>
          <w:rFonts w:ascii="宋体" w:hAnsi="宋体" w:cs="宋体"/>
          <w:kern w:val="0"/>
        </w:rPr>
      </w:pPr>
      <w:r>
        <w:rPr>
          <w:rFonts w:ascii="宋体" w:hAnsi="宋体" w:cs="宋体" w:hint="eastAsia"/>
          <w:kern w:val="0"/>
        </w:rPr>
        <w:t>截图3</w:t>
      </w:r>
      <w:r w:rsidR="0041149B">
        <w:rPr>
          <w:rFonts w:ascii="宋体" w:hAnsi="宋体" w:cs="宋体" w:hint="eastAsia"/>
          <w:kern w:val="0"/>
        </w:rPr>
        <w:t>.3.2-3.</w:t>
      </w:r>
      <w:r>
        <w:rPr>
          <w:rFonts w:ascii="宋体" w:hAnsi="宋体" w:cs="宋体" w:hint="eastAsia"/>
          <w:kern w:val="0"/>
        </w:rPr>
        <w:t>，int</w:t>
      </w:r>
      <w:r>
        <w:rPr>
          <w:rFonts w:ascii="宋体" w:hAnsi="宋体" w:cs="宋体"/>
          <w:kern w:val="0"/>
        </w:rPr>
        <w:t xml:space="preserve"> </w:t>
      </w:r>
      <w:proofErr w:type="spellStart"/>
      <w:r>
        <w:rPr>
          <w:rFonts w:ascii="宋体" w:hAnsi="宋体" w:cs="宋体" w:hint="eastAsia"/>
          <w:kern w:val="0"/>
        </w:rPr>
        <w:t>argc</w:t>
      </w:r>
      <w:proofErr w:type="spellEnd"/>
      <w:r>
        <w:rPr>
          <w:rFonts w:ascii="宋体" w:hAnsi="宋体" w:cs="宋体" w:hint="eastAsia"/>
          <w:kern w:val="0"/>
        </w:rPr>
        <w:t>分析</w:t>
      </w:r>
    </w:p>
    <w:p w14:paraId="3C14DDFE" w14:textId="77777777" w:rsidR="00D93048" w:rsidRDefault="00FE501C" w:rsidP="00581E96">
      <w:pPr>
        <w:rPr>
          <w:rFonts w:ascii="宋体" w:hAnsi="宋体" w:cs="宋体"/>
          <w:kern w:val="0"/>
        </w:rPr>
      </w:pPr>
      <w:r>
        <w:rPr>
          <w:rFonts w:ascii="宋体" w:hAnsi="宋体" w:cs="宋体" w:hint="eastAsia"/>
          <w:kern w:val="0"/>
        </w:rPr>
        <w:t>4）对于</w:t>
      </w:r>
      <w:r w:rsidR="003F2294">
        <w:rPr>
          <w:rFonts w:ascii="宋体" w:hAnsi="宋体" w:cs="宋体" w:hint="eastAsia"/>
          <w:kern w:val="0"/>
        </w:rPr>
        <w:t>常数立即数。</w:t>
      </w:r>
      <w:r w:rsidR="00D36830">
        <w:rPr>
          <w:rFonts w:ascii="宋体" w:hAnsi="宋体" w:cs="宋体" w:hint="eastAsia"/>
          <w:kern w:val="0"/>
        </w:rPr>
        <w:t>对于源程序中出现的</w:t>
      </w:r>
      <w:r w:rsidR="00D4266E">
        <w:rPr>
          <w:rFonts w:ascii="宋体" w:hAnsi="宋体" w:cs="宋体" w:hint="eastAsia"/>
          <w:kern w:val="0"/>
        </w:rPr>
        <w:t>常数如0，1，2，10等是直接在汇编代码中存在的</w:t>
      </w:r>
      <w:r w:rsidR="00981D23">
        <w:rPr>
          <w:rFonts w:ascii="宋体" w:hAnsi="宋体" w:cs="宋体" w:hint="eastAsia"/>
          <w:kern w:val="0"/>
        </w:rPr>
        <w:t>（如截图3.3.2-4），因为汇编代码是允许</w:t>
      </w:r>
      <w:r w:rsidR="003E3290">
        <w:rPr>
          <w:rFonts w:ascii="宋体" w:hAnsi="宋体" w:cs="宋体" w:hint="eastAsia"/>
          <w:kern w:val="0"/>
        </w:rPr>
        <w:t>立即数</w:t>
      </w:r>
      <w:r w:rsidR="00B82DA7">
        <w:rPr>
          <w:rFonts w:ascii="宋体" w:hAnsi="宋体" w:cs="宋体" w:hint="eastAsia"/>
          <w:kern w:val="0"/>
        </w:rPr>
        <w:t>以$常数形式</w:t>
      </w:r>
      <w:r w:rsidR="003E3290">
        <w:rPr>
          <w:rFonts w:ascii="宋体" w:hAnsi="宋体" w:cs="宋体" w:hint="eastAsia"/>
          <w:kern w:val="0"/>
        </w:rPr>
        <w:t>存在的</w:t>
      </w:r>
      <w:r w:rsidR="00C72AD2">
        <w:rPr>
          <w:rFonts w:ascii="宋体" w:hAnsi="宋体" w:cs="宋体" w:hint="eastAsia"/>
          <w:kern w:val="0"/>
        </w:rPr>
        <w:t>。</w:t>
      </w:r>
    </w:p>
    <w:p w14:paraId="079523E8" w14:textId="77777777" w:rsidR="00B82DA7" w:rsidRDefault="00A07C5E" w:rsidP="00B82DA7">
      <w:pPr>
        <w:jc w:val="center"/>
        <w:rPr>
          <w:rFonts w:ascii="宋体" w:hAnsi="宋体" w:cs="宋体"/>
          <w:kern w:val="0"/>
        </w:rPr>
      </w:pPr>
      <w:r w:rsidRPr="00B82DA7">
        <w:rPr>
          <w:rFonts w:ascii="宋体" w:hAnsi="宋体" w:cs="宋体"/>
          <w:noProof/>
          <w:kern w:val="0"/>
        </w:rPr>
        <w:drawing>
          <wp:inline distT="0" distB="0" distL="0" distR="0" wp14:anchorId="2EF9ACEC" wp14:editId="3B6B9946">
            <wp:extent cx="3489325" cy="2259965"/>
            <wp:effectExtent l="0" t="0" r="0" b="0"/>
            <wp:docPr id="16" name="图片 16" descr="RD8WO8[`SURZKUNHO_@8(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D8WO8[`SURZKUNHO_@8(Z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9325" cy="2259965"/>
                    </a:xfrm>
                    <a:prstGeom prst="rect">
                      <a:avLst/>
                    </a:prstGeom>
                    <a:noFill/>
                    <a:ln>
                      <a:noFill/>
                    </a:ln>
                  </pic:spPr>
                </pic:pic>
              </a:graphicData>
            </a:graphic>
          </wp:inline>
        </w:drawing>
      </w:r>
    </w:p>
    <w:p w14:paraId="7F8F2B75" w14:textId="77777777" w:rsidR="00B82DA7" w:rsidRPr="00B82DA7" w:rsidRDefault="00B82DA7" w:rsidP="00B82DA7">
      <w:pPr>
        <w:jc w:val="center"/>
        <w:rPr>
          <w:rFonts w:ascii="宋体" w:hAnsi="宋体" w:cs="宋体"/>
          <w:kern w:val="0"/>
        </w:rPr>
      </w:pPr>
      <w:r>
        <w:rPr>
          <w:rFonts w:ascii="宋体" w:hAnsi="宋体" w:cs="宋体" w:hint="eastAsia"/>
          <w:kern w:val="0"/>
        </w:rPr>
        <w:t>截图3.3.2-4，立即数分析</w:t>
      </w:r>
    </w:p>
    <w:p w14:paraId="32831FD7" w14:textId="77777777" w:rsidR="00FE501C" w:rsidRDefault="00471B28" w:rsidP="00581E96">
      <w:pPr>
        <w:rPr>
          <w:rFonts w:ascii="宋体" w:hAnsi="宋体" w:cs="宋体"/>
          <w:kern w:val="0"/>
        </w:rPr>
      </w:pPr>
      <w:r>
        <w:rPr>
          <w:rFonts w:ascii="宋体" w:hAnsi="宋体" w:cs="宋体" w:hint="eastAsia"/>
          <w:kern w:val="0"/>
        </w:rPr>
        <w:t>3.</w:t>
      </w:r>
      <w:r w:rsidR="003D4C47">
        <w:rPr>
          <w:rFonts w:ascii="宋体" w:hAnsi="宋体" w:cs="宋体"/>
          <w:kern w:val="0"/>
        </w:rPr>
        <w:t>3</w:t>
      </w:r>
      <w:r>
        <w:rPr>
          <w:rFonts w:ascii="宋体" w:hAnsi="宋体" w:cs="宋体" w:hint="eastAsia"/>
          <w:kern w:val="0"/>
        </w:rPr>
        <w:t>.3</w:t>
      </w:r>
      <w:r>
        <w:rPr>
          <w:rFonts w:ascii="宋体" w:hAnsi="宋体" w:cs="宋体"/>
          <w:kern w:val="0"/>
        </w:rPr>
        <w:t xml:space="preserve"> </w:t>
      </w:r>
      <w:r>
        <w:rPr>
          <w:rFonts w:ascii="宋体" w:hAnsi="宋体" w:cs="宋体" w:hint="eastAsia"/>
          <w:kern w:val="0"/>
        </w:rPr>
        <w:t>数据类型之数组</w:t>
      </w:r>
    </w:p>
    <w:p w14:paraId="6B694A27" w14:textId="77777777" w:rsidR="004572FE" w:rsidRDefault="00471B28" w:rsidP="00581E96">
      <w:pPr>
        <w:rPr>
          <w:rFonts w:ascii="宋体" w:hAnsi="宋体" w:cs="宋体"/>
          <w:kern w:val="0"/>
        </w:rPr>
      </w:pPr>
      <w:r>
        <w:rPr>
          <w:rFonts w:ascii="宋体" w:hAnsi="宋体" w:cs="宋体" w:hint="eastAsia"/>
          <w:kern w:val="0"/>
        </w:rPr>
        <w:lastRenderedPageBreak/>
        <w:t>对于数组char</w:t>
      </w:r>
      <w:r>
        <w:rPr>
          <w:rFonts w:ascii="宋体" w:hAnsi="宋体" w:cs="宋体"/>
          <w:kern w:val="0"/>
        </w:rPr>
        <w:t xml:space="preserve"> </w:t>
      </w:r>
      <w:r>
        <w:rPr>
          <w:rFonts w:ascii="宋体" w:hAnsi="宋体" w:cs="宋体" w:hint="eastAsia"/>
          <w:kern w:val="0"/>
        </w:rPr>
        <w:t>*</w:t>
      </w:r>
      <w:proofErr w:type="spellStart"/>
      <w:r>
        <w:rPr>
          <w:rFonts w:ascii="宋体" w:hAnsi="宋体" w:cs="宋体" w:hint="eastAsia"/>
          <w:kern w:val="0"/>
        </w:rPr>
        <w:t>argv</w:t>
      </w:r>
      <w:proofErr w:type="spellEnd"/>
      <w:r>
        <w:rPr>
          <w:rFonts w:ascii="宋体" w:hAnsi="宋体" w:cs="宋体" w:hint="eastAsia"/>
          <w:kern w:val="0"/>
        </w:rPr>
        <w:t>[</w:t>
      </w:r>
      <w:r>
        <w:rPr>
          <w:rFonts w:ascii="宋体" w:hAnsi="宋体" w:cs="宋体"/>
          <w:kern w:val="0"/>
        </w:rPr>
        <w:t>]</w:t>
      </w:r>
      <w:r>
        <w:rPr>
          <w:rFonts w:ascii="宋体" w:hAnsi="宋体" w:cs="宋体" w:hint="eastAsia"/>
          <w:kern w:val="0"/>
        </w:rPr>
        <w:t>。</w:t>
      </w:r>
      <w:r w:rsidR="00E8724B">
        <w:rPr>
          <w:rFonts w:ascii="宋体" w:hAnsi="宋体" w:cs="宋体" w:hint="eastAsia"/>
          <w:kern w:val="0"/>
        </w:rPr>
        <w:t>它是我们main函数的第二个形式参数，来源于我们终端键入的数据</w:t>
      </w:r>
      <w:r w:rsidR="00E926E9">
        <w:rPr>
          <w:rFonts w:ascii="宋体" w:hAnsi="宋体" w:cs="宋体" w:hint="eastAsia"/>
          <w:kern w:val="0"/>
        </w:rPr>
        <w:t>（我键入的是：.</w:t>
      </w:r>
      <w:r w:rsidR="00E926E9">
        <w:rPr>
          <w:rFonts w:ascii="宋体" w:hAnsi="宋体" w:cs="宋体"/>
          <w:kern w:val="0"/>
        </w:rPr>
        <w:t xml:space="preserve">/hello 1172510217 </w:t>
      </w:r>
      <w:r w:rsidR="00E926E9">
        <w:rPr>
          <w:rFonts w:ascii="宋体" w:hAnsi="宋体" w:cs="宋体" w:hint="eastAsia"/>
          <w:kern w:val="0"/>
        </w:rPr>
        <w:t>张景润）。</w:t>
      </w:r>
      <w:proofErr w:type="spellStart"/>
      <w:r w:rsidR="004572FE">
        <w:rPr>
          <w:rFonts w:ascii="宋体" w:hAnsi="宋体" w:cs="宋体" w:hint="eastAsia"/>
          <w:kern w:val="0"/>
        </w:rPr>
        <w:t>a</w:t>
      </w:r>
      <w:r w:rsidR="004572FE">
        <w:rPr>
          <w:rFonts w:ascii="宋体" w:hAnsi="宋体" w:cs="宋体"/>
          <w:kern w:val="0"/>
        </w:rPr>
        <w:t>rgv</w:t>
      </w:r>
      <w:proofErr w:type="spellEnd"/>
      <w:r w:rsidR="004572FE">
        <w:rPr>
          <w:rFonts w:ascii="宋体" w:hAnsi="宋体" w:cs="宋体" w:hint="eastAsia"/>
          <w:kern w:val="0"/>
        </w:rPr>
        <w:t>同时作为存放char指针的数组。</w:t>
      </w:r>
    </w:p>
    <w:p w14:paraId="414EAC36" w14:textId="77777777" w:rsidR="0074370E" w:rsidRDefault="0074370E" w:rsidP="00581E96">
      <w:pPr>
        <w:rPr>
          <w:rFonts w:ascii="宋体" w:hAnsi="宋体" w:cs="宋体"/>
          <w:kern w:val="0"/>
        </w:rPr>
      </w:pPr>
      <w:proofErr w:type="spellStart"/>
      <w:r>
        <w:rPr>
          <w:rFonts w:ascii="宋体" w:hAnsi="宋体" w:cs="宋体" w:hint="eastAsia"/>
          <w:kern w:val="0"/>
        </w:rPr>
        <w:t>argv</w:t>
      </w:r>
      <w:proofErr w:type="spellEnd"/>
      <w:r>
        <w:rPr>
          <w:rFonts w:ascii="宋体" w:hAnsi="宋体" w:cs="宋体" w:hint="eastAsia"/>
          <w:kern w:val="0"/>
        </w:rPr>
        <w:t>数组中一个元素大小为8个字节（判断</w:t>
      </w:r>
      <w:r w:rsidR="002C5E4A">
        <w:rPr>
          <w:rFonts w:ascii="宋体" w:hAnsi="宋体" w:cs="宋体" w:hint="eastAsia"/>
          <w:kern w:val="0"/>
        </w:rPr>
        <w:t>来源于截图3.</w:t>
      </w:r>
      <w:r w:rsidR="005A1A8C">
        <w:rPr>
          <w:rFonts w:ascii="宋体" w:hAnsi="宋体" w:cs="宋体"/>
          <w:kern w:val="0"/>
        </w:rPr>
        <w:t>3</w:t>
      </w:r>
      <w:r w:rsidR="002C5E4A">
        <w:rPr>
          <w:rFonts w:ascii="宋体" w:hAnsi="宋体" w:cs="宋体" w:hint="eastAsia"/>
          <w:kern w:val="0"/>
        </w:rPr>
        <w:t>.3-1</w:t>
      </w:r>
      <w:r w:rsidR="005A1A8C">
        <w:rPr>
          <w:rFonts w:ascii="宋体" w:hAnsi="宋体" w:cs="宋体" w:hint="eastAsia"/>
          <w:kern w:val="0"/>
        </w:rPr>
        <w:t>和截图3.3.3-2</w:t>
      </w:r>
      <w:r>
        <w:rPr>
          <w:rFonts w:ascii="宋体" w:hAnsi="宋体" w:cs="宋体" w:hint="eastAsia"/>
          <w:kern w:val="0"/>
        </w:rPr>
        <w:t>）</w:t>
      </w:r>
      <w:r w:rsidR="009027B5">
        <w:rPr>
          <w:rFonts w:ascii="宋体" w:hAnsi="宋体" w:cs="宋体" w:hint="eastAsia"/>
          <w:kern w:val="0"/>
        </w:rPr>
        <w:t>.而在main函数内部，</w:t>
      </w:r>
      <w:r w:rsidR="00C237C0">
        <w:rPr>
          <w:rFonts w:ascii="宋体" w:hAnsi="宋体" w:cs="宋体" w:hint="eastAsia"/>
          <w:kern w:val="0"/>
        </w:rPr>
        <w:t>对</w:t>
      </w:r>
      <w:proofErr w:type="spellStart"/>
      <w:r w:rsidR="009027B5">
        <w:rPr>
          <w:rFonts w:ascii="宋体" w:hAnsi="宋体" w:cs="宋体" w:hint="eastAsia"/>
          <w:kern w:val="0"/>
        </w:rPr>
        <w:t>argv</w:t>
      </w:r>
      <w:proofErr w:type="spellEnd"/>
      <w:r w:rsidR="009027B5">
        <w:rPr>
          <w:rFonts w:ascii="宋体" w:hAnsi="宋体" w:cs="宋体" w:hint="eastAsia"/>
          <w:kern w:val="0"/>
        </w:rPr>
        <w:t>[</w:t>
      </w:r>
      <w:r w:rsidR="009027B5">
        <w:rPr>
          <w:rFonts w:ascii="宋体" w:hAnsi="宋体" w:cs="宋体"/>
          <w:kern w:val="0"/>
        </w:rPr>
        <w:t>1]</w:t>
      </w:r>
      <w:r w:rsidR="009027B5">
        <w:rPr>
          <w:rFonts w:ascii="宋体" w:hAnsi="宋体" w:cs="宋体" w:hint="eastAsia"/>
          <w:kern w:val="0"/>
        </w:rPr>
        <w:t>，</w:t>
      </w:r>
      <w:proofErr w:type="spellStart"/>
      <w:r w:rsidR="009027B5">
        <w:rPr>
          <w:rFonts w:ascii="宋体" w:hAnsi="宋体" w:cs="宋体" w:hint="eastAsia"/>
          <w:kern w:val="0"/>
        </w:rPr>
        <w:t>argv</w:t>
      </w:r>
      <w:proofErr w:type="spellEnd"/>
      <w:r w:rsidR="009027B5">
        <w:rPr>
          <w:rFonts w:ascii="宋体" w:hAnsi="宋体" w:cs="宋体"/>
          <w:kern w:val="0"/>
        </w:rPr>
        <w:t>[2]</w:t>
      </w:r>
      <w:r w:rsidR="00C237C0">
        <w:rPr>
          <w:rFonts w:ascii="宋体" w:hAnsi="宋体" w:cs="宋体" w:hint="eastAsia"/>
          <w:kern w:val="0"/>
        </w:rPr>
        <w:t>的</w:t>
      </w:r>
      <w:r w:rsidR="00AE5591">
        <w:rPr>
          <w:rFonts w:ascii="宋体" w:hAnsi="宋体" w:cs="宋体" w:hint="eastAsia"/>
          <w:kern w:val="0"/>
        </w:rPr>
        <w:t>访问</w:t>
      </w:r>
      <w:r w:rsidR="00C237C0">
        <w:rPr>
          <w:rFonts w:ascii="宋体" w:hAnsi="宋体" w:cs="宋体" w:hint="eastAsia"/>
          <w:kern w:val="0"/>
        </w:rPr>
        <w:t>来源于</w:t>
      </w:r>
      <w:r w:rsidR="00912425">
        <w:rPr>
          <w:rFonts w:ascii="宋体" w:hAnsi="宋体" w:cs="宋体" w:hint="eastAsia"/>
          <w:kern w:val="0"/>
        </w:rPr>
        <w:t>对数组首地址</w:t>
      </w:r>
      <w:proofErr w:type="spellStart"/>
      <w:r w:rsidR="00912425">
        <w:rPr>
          <w:rFonts w:ascii="宋体" w:hAnsi="宋体" w:cs="宋体" w:hint="eastAsia"/>
          <w:kern w:val="0"/>
        </w:rPr>
        <w:t>argv</w:t>
      </w:r>
      <w:proofErr w:type="spellEnd"/>
      <w:r w:rsidR="00912425">
        <w:rPr>
          <w:rFonts w:ascii="宋体" w:hAnsi="宋体" w:cs="宋体" w:hint="eastAsia"/>
          <w:kern w:val="0"/>
        </w:rPr>
        <w:t>进行</w:t>
      </w:r>
      <w:r w:rsidR="00DA3113">
        <w:rPr>
          <w:rFonts w:ascii="宋体" w:hAnsi="宋体" w:cs="宋体" w:hint="eastAsia"/>
          <w:kern w:val="0"/>
        </w:rPr>
        <w:t>加法计算得到相应的地址。</w:t>
      </w:r>
    </w:p>
    <w:p w14:paraId="023158C8" w14:textId="77777777" w:rsidR="003A60A6" w:rsidRDefault="003A60A6" w:rsidP="00581E96">
      <w:pPr>
        <w:rPr>
          <w:rFonts w:ascii="宋体" w:hAnsi="宋体" w:cs="宋体"/>
          <w:kern w:val="0"/>
        </w:rPr>
      </w:pPr>
      <w:r>
        <w:rPr>
          <w:rFonts w:ascii="宋体" w:hAnsi="宋体" w:cs="宋体" w:hint="eastAsia"/>
          <w:kern w:val="0"/>
        </w:rPr>
        <w:t>我们可以看到</w:t>
      </w:r>
      <w:r w:rsidR="002A6338">
        <w:rPr>
          <w:rFonts w:ascii="宋体" w:hAnsi="宋体" w:cs="宋体" w:hint="eastAsia"/>
          <w:kern w:val="0"/>
        </w:rPr>
        <w:t>在</w:t>
      </w:r>
      <w:proofErr w:type="spellStart"/>
      <w:r w:rsidR="002A6338">
        <w:rPr>
          <w:rFonts w:ascii="宋体" w:hAnsi="宋体" w:cs="宋体" w:hint="eastAsia"/>
          <w:kern w:val="0"/>
        </w:rPr>
        <w:t>hello</w:t>
      </w:r>
      <w:r w:rsidR="002A6338">
        <w:rPr>
          <w:rFonts w:ascii="宋体" w:hAnsi="宋体" w:cs="宋体"/>
          <w:kern w:val="0"/>
        </w:rPr>
        <w:t>.s</w:t>
      </w:r>
      <w:proofErr w:type="spellEnd"/>
      <w:r w:rsidR="002A6338">
        <w:rPr>
          <w:rFonts w:ascii="宋体" w:hAnsi="宋体" w:cs="宋体" w:hint="eastAsia"/>
          <w:kern w:val="0"/>
        </w:rPr>
        <w:t>中，运用了2次</w:t>
      </w:r>
      <w:proofErr w:type="spellStart"/>
      <w:r w:rsidR="002A6338">
        <w:rPr>
          <w:rFonts w:ascii="宋体" w:hAnsi="宋体" w:cs="宋体" w:hint="eastAsia"/>
          <w:kern w:val="0"/>
        </w:rPr>
        <w:t>m</w:t>
      </w:r>
      <w:r w:rsidR="002A6338">
        <w:rPr>
          <w:rFonts w:ascii="宋体" w:hAnsi="宋体" w:cs="宋体"/>
          <w:kern w:val="0"/>
        </w:rPr>
        <w:t>ovq</w:t>
      </w:r>
      <w:proofErr w:type="spellEnd"/>
      <w:r w:rsidR="002A6338">
        <w:rPr>
          <w:rFonts w:ascii="宋体" w:hAnsi="宋体" w:cs="宋体"/>
          <w:kern w:val="0"/>
        </w:rPr>
        <w:t xml:space="preserve"> %</w:t>
      </w:r>
      <w:proofErr w:type="spellStart"/>
      <w:r w:rsidR="002A6338">
        <w:rPr>
          <w:rFonts w:ascii="宋体" w:hAnsi="宋体" w:cs="宋体"/>
          <w:kern w:val="0"/>
        </w:rPr>
        <w:t>rax</w:t>
      </w:r>
      <w:proofErr w:type="spellEnd"/>
      <w:r w:rsidR="002A6338">
        <w:rPr>
          <w:rFonts w:ascii="宋体" w:hAnsi="宋体" w:cs="宋体"/>
          <w:kern w:val="0"/>
        </w:rPr>
        <w:t>, %rig</w:t>
      </w:r>
      <w:r w:rsidR="002A6338">
        <w:rPr>
          <w:rFonts w:ascii="宋体" w:hAnsi="宋体" w:cs="宋体" w:hint="eastAsia"/>
          <w:kern w:val="0"/>
        </w:rPr>
        <w:t>，目的是取出内容，即我们终端输入的命令参数。</w:t>
      </w:r>
    </w:p>
    <w:p w14:paraId="3A2796DF" w14:textId="77777777" w:rsidR="003D4C47" w:rsidRPr="003D4C47" w:rsidRDefault="00A07C5E" w:rsidP="003D4C47">
      <w:pPr>
        <w:jc w:val="center"/>
        <w:rPr>
          <w:rFonts w:ascii="宋体" w:hAnsi="宋体" w:cs="宋体"/>
          <w:kern w:val="0"/>
        </w:rPr>
      </w:pPr>
      <w:r w:rsidRPr="003D4C47">
        <w:rPr>
          <w:rFonts w:ascii="宋体" w:hAnsi="宋体" w:cs="宋体"/>
          <w:noProof/>
          <w:kern w:val="0"/>
        </w:rPr>
        <w:drawing>
          <wp:inline distT="0" distB="0" distL="0" distR="0" wp14:anchorId="29E3ED78" wp14:editId="2819E2AC">
            <wp:extent cx="5149850" cy="2743200"/>
            <wp:effectExtent l="0" t="0" r="0" b="0"/>
            <wp:docPr id="17" name="图片 17" descr="$IH]2([))B]FQ4O0G%7Z$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H]2([))B]FQ4O0G%7Z$Q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9850" cy="2743200"/>
                    </a:xfrm>
                    <a:prstGeom prst="rect">
                      <a:avLst/>
                    </a:prstGeom>
                    <a:noFill/>
                    <a:ln>
                      <a:noFill/>
                    </a:ln>
                  </pic:spPr>
                </pic:pic>
              </a:graphicData>
            </a:graphic>
          </wp:inline>
        </w:drawing>
      </w:r>
    </w:p>
    <w:p w14:paraId="1BD3B4EB" w14:textId="77777777" w:rsidR="003D4C47" w:rsidRDefault="003D4C47" w:rsidP="00930D2E">
      <w:pPr>
        <w:jc w:val="center"/>
        <w:rPr>
          <w:rFonts w:ascii="宋体" w:hAnsi="宋体" w:cs="宋体"/>
          <w:kern w:val="0"/>
        </w:rPr>
      </w:pPr>
      <w:r>
        <w:rPr>
          <w:rFonts w:ascii="宋体" w:hAnsi="宋体" w:cs="宋体" w:hint="eastAsia"/>
          <w:kern w:val="0"/>
        </w:rPr>
        <w:t>截图3</w:t>
      </w:r>
      <w:r>
        <w:rPr>
          <w:rFonts w:ascii="宋体" w:hAnsi="宋体" w:cs="宋体"/>
          <w:kern w:val="0"/>
        </w:rPr>
        <w:t>.3.3</w:t>
      </w:r>
      <w:r w:rsidR="0099192C">
        <w:rPr>
          <w:rFonts w:ascii="宋体" w:hAnsi="宋体" w:cs="宋体" w:hint="eastAsia"/>
          <w:kern w:val="0"/>
        </w:rPr>
        <w:t>，int</w:t>
      </w:r>
      <w:r w:rsidR="0099192C">
        <w:rPr>
          <w:rFonts w:ascii="宋体" w:hAnsi="宋体" w:cs="宋体"/>
          <w:kern w:val="0"/>
        </w:rPr>
        <w:t xml:space="preserve"> </w:t>
      </w:r>
      <w:proofErr w:type="spellStart"/>
      <w:r w:rsidR="0099192C">
        <w:rPr>
          <w:rFonts w:ascii="宋体" w:hAnsi="宋体" w:cs="宋体" w:hint="eastAsia"/>
          <w:kern w:val="0"/>
        </w:rPr>
        <w:t>argc</w:t>
      </w:r>
      <w:proofErr w:type="spellEnd"/>
      <w:r w:rsidR="0099192C">
        <w:rPr>
          <w:rFonts w:ascii="宋体" w:hAnsi="宋体" w:cs="宋体"/>
          <w:kern w:val="0"/>
        </w:rPr>
        <w:t>[]</w:t>
      </w:r>
      <w:r w:rsidR="0099192C">
        <w:rPr>
          <w:rFonts w:ascii="宋体" w:hAnsi="宋体" w:cs="宋体" w:hint="eastAsia"/>
          <w:kern w:val="0"/>
        </w:rPr>
        <w:t>数组传入函数</w:t>
      </w:r>
    </w:p>
    <w:p w14:paraId="23D065ED" w14:textId="77777777" w:rsidR="0099192C" w:rsidRPr="0099192C" w:rsidRDefault="00A07C5E" w:rsidP="0099192C">
      <w:pPr>
        <w:jc w:val="center"/>
        <w:rPr>
          <w:rFonts w:ascii="宋体" w:hAnsi="宋体" w:cs="宋体"/>
          <w:kern w:val="0"/>
        </w:rPr>
      </w:pPr>
      <w:r w:rsidRPr="0099192C">
        <w:rPr>
          <w:rFonts w:ascii="宋体" w:hAnsi="宋体" w:cs="宋体"/>
          <w:noProof/>
          <w:kern w:val="0"/>
        </w:rPr>
        <w:drawing>
          <wp:inline distT="0" distB="0" distL="0" distR="0" wp14:anchorId="04199E4E" wp14:editId="65DAC431">
            <wp:extent cx="4267200" cy="2616835"/>
            <wp:effectExtent l="0" t="0" r="0" b="0"/>
            <wp:docPr id="18" name="图片 18" descr="{[N%Z%ABKI7_Y3MX6Q_D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Z%ABKI7_Y3MX6Q_DG@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2616835"/>
                    </a:xfrm>
                    <a:prstGeom prst="rect">
                      <a:avLst/>
                    </a:prstGeom>
                    <a:noFill/>
                    <a:ln>
                      <a:noFill/>
                    </a:ln>
                  </pic:spPr>
                </pic:pic>
              </a:graphicData>
            </a:graphic>
          </wp:inline>
        </w:drawing>
      </w:r>
    </w:p>
    <w:p w14:paraId="0CE304AD" w14:textId="77777777" w:rsidR="0099192C" w:rsidRDefault="0099192C" w:rsidP="0006681C">
      <w:pPr>
        <w:jc w:val="center"/>
        <w:rPr>
          <w:rFonts w:ascii="宋体" w:hAnsi="宋体" w:cs="宋体"/>
          <w:kern w:val="0"/>
        </w:rPr>
      </w:pPr>
      <w:r>
        <w:rPr>
          <w:rFonts w:ascii="宋体" w:hAnsi="宋体" w:cs="宋体" w:hint="eastAsia"/>
          <w:kern w:val="0"/>
        </w:rPr>
        <w:t>截图3</w:t>
      </w:r>
      <w:r>
        <w:rPr>
          <w:rFonts w:ascii="宋体" w:hAnsi="宋体" w:cs="宋体"/>
          <w:kern w:val="0"/>
        </w:rPr>
        <w:t>.3.3</w:t>
      </w:r>
      <w:r>
        <w:rPr>
          <w:rFonts w:ascii="宋体" w:hAnsi="宋体" w:cs="宋体" w:hint="eastAsia"/>
          <w:kern w:val="0"/>
        </w:rPr>
        <w:t>，int</w:t>
      </w:r>
      <w:r>
        <w:rPr>
          <w:rFonts w:ascii="宋体" w:hAnsi="宋体" w:cs="宋体"/>
          <w:kern w:val="0"/>
        </w:rPr>
        <w:t xml:space="preserve"> </w:t>
      </w:r>
      <w:proofErr w:type="spellStart"/>
      <w:r>
        <w:rPr>
          <w:rFonts w:ascii="宋体" w:hAnsi="宋体" w:cs="宋体" w:hint="eastAsia"/>
          <w:kern w:val="0"/>
        </w:rPr>
        <w:t>argc</w:t>
      </w:r>
      <w:proofErr w:type="spellEnd"/>
      <w:r>
        <w:rPr>
          <w:rFonts w:ascii="宋体" w:hAnsi="宋体" w:cs="宋体"/>
          <w:kern w:val="0"/>
        </w:rPr>
        <w:t>[]</w:t>
      </w:r>
      <w:r>
        <w:rPr>
          <w:rFonts w:ascii="宋体" w:hAnsi="宋体" w:cs="宋体" w:hint="eastAsia"/>
          <w:kern w:val="0"/>
        </w:rPr>
        <w:t>数组</w:t>
      </w:r>
      <w:r w:rsidR="0006681C">
        <w:rPr>
          <w:rFonts w:ascii="宋体" w:hAnsi="宋体" w:cs="宋体" w:hint="eastAsia"/>
          <w:kern w:val="0"/>
        </w:rPr>
        <w:t>内容使用</w:t>
      </w:r>
    </w:p>
    <w:p w14:paraId="7C371093" w14:textId="77777777" w:rsidR="0099192C" w:rsidRDefault="00024927" w:rsidP="00581E96">
      <w:pPr>
        <w:rPr>
          <w:rFonts w:ascii="宋体" w:hAnsi="宋体" w:cs="宋体"/>
          <w:kern w:val="0"/>
        </w:rPr>
      </w:pPr>
      <w:r>
        <w:rPr>
          <w:rFonts w:ascii="宋体" w:hAnsi="宋体" w:cs="宋体" w:hint="eastAsia"/>
          <w:kern w:val="0"/>
        </w:rPr>
        <w:t>3.3.4</w:t>
      </w:r>
      <w:r>
        <w:rPr>
          <w:rFonts w:ascii="宋体" w:hAnsi="宋体" w:cs="宋体"/>
          <w:kern w:val="0"/>
        </w:rPr>
        <w:t xml:space="preserve"> </w:t>
      </w:r>
      <w:r>
        <w:rPr>
          <w:rFonts w:ascii="宋体" w:hAnsi="宋体" w:cs="宋体" w:hint="eastAsia"/>
          <w:kern w:val="0"/>
        </w:rPr>
        <w:t>数据类型之</w:t>
      </w:r>
      <w:r w:rsidR="00FD1614">
        <w:rPr>
          <w:rFonts w:ascii="宋体" w:hAnsi="宋体" w:cs="宋体" w:hint="eastAsia"/>
          <w:kern w:val="0"/>
        </w:rPr>
        <w:t>字符串</w:t>
      </w:r>
    </w:p>
    <w:p w14:paraId="6783CC4A" w14:textId="77777777" w:rsidR="00FD1614" w:rsidRDefault="001F6DFA" w:rsidP="00581E96">
      <w:pPr>
        <w:rPr>
          <w:rFonts w:ascii="宋体" w:hAnsi="宋体" w:cs="宋体"/>
          <w:kern w:val="0"/>
        </w:rPr>
      </w:pPr>
      <w:r>
        <w:rPr>
          <w:rFonts w:ascii="宋体" w:hAnsi="宋体" w:cs="宋体" w:hint="eastAsia"/>
          <w:kern w:val="0"/>
        </w:rPr>
        <w:lastRenderedPageBreak/>
        <w:t>很明显，我们可以看到我们的字符串有，</w:t>
      </w:r>
      <w:r w:rsidRPr="001F6DFA">
        <w:rPr>
          <w:rFonts w:ascii="宋体" w:hAnsi="宋体" w:cs="宋体" w:hint="eastAsia"/>
          <w:kern w:val="0"/>
        </w:rPr>
        <w:t>"Usage: Hello 学号 姓名！\n"</w:t>
      </w:r>
      <w:r>
        <w:rPr>
          <w:rFonts w:ascii="宋体" w:hAnsi="宋体" w:cs="宋体" w:hint="eastAsia"/>
          <w:kern w:val="0"/>
        </w:rPr>
        <w:t>，以及我们终端键入的储存在</w:t>
      </w:r>
      <w:proofErr w:type="spellStart"/>
      <w:r w:rsidR="00F5135A">
        <w:rPr>
          <w:rFonts w:ascii="宋体" w:hAnsi="宋体" w:cs="宋体" w:hint="eastAsia"/>
          <w:kern w:val="0"/>
        </w:rPr>
        <w:t>argc</w:t>
      </w:r>
      <w:proofErr w:type="spellEnd"/>
      <w:r w:rsidR="00F5135A">
        <w:rPr>
          <w:rFonts w:ascii="宋体" w:hAnsi="宋体" w:cs="宋体"/>
          <w:kern w:val="0"/>
        </w:rPr>
        <w:t>[]</w:t>
      </w:r>
      <w:r w:rsidR="00F5135A">
        <w:rPr>
          <w:rFonts w:ascii="宋体" w:hAnsi="宋体" w:cs="宋体" w:hint="eastAsia"/>
          <w:kern w:val="0"/>
        </w:rPr>
        <w:t>为地址的数组中</w:t>
      </w:r>
      <w:r w:rsidR="00057DF0">
        <w:rPr>
          <w:rFonts w:ascii="宋体" w:hAnsi="宋体" w:cs="宋体" w:hint="eastAsia"/>
          <w:kern w:val="0"/>
        </w:rPr>
        <w:t>，和</w:t>
      </w:r>
      <w:r w:rsidR="00057DF0" w:rsidRPr="00057DF0">
        <w:rPr>
          <w:rFonts w:ascii="宋体" w:hAnsi="宋体" w:cs="宋体"/>
          <w:kern w:val="0"/>
        </w:rPr>
        <w:t>“Hello %s %s\n”</w:t>
      </w:r>
      <w:r w:rsidR="00735662">
        <w:rPr>
          <w:rFonts w:ascii="宋体" w:hAnsi="宋体" w:cs="宋体" w:hint="eastAsia"/>
          <w:kern w:val="0"/>
        </w:rPr>
        <w:t>（如截图3.3.4-1）</w:t>
      </w:r>
      <w:r w:rsidR="00F5135A" w:rsidRPr="00057DF0">
        <w:rPr>
          <w:rFonts w:ascii="宋体" w:hAnsi="宋体" w:cs="宋体" w:hint="eastAsia"/>
          <w:kern w:val="0"/>
        </w:rPr>
        <w:t>。</w:t>
      </w:r>
    </w:p>
    <w:p w14:paraId="46411A82" w14:textId="77777777" w:rsidR="00735662" w:rsidRDefault="00735662" w:rsidP="00581E96">
      <w:pPr>
        <w:rPr>
          <w:rFonts w:ascii="宋体" w:hAnsi="宋体" w:cs="宋体"/>
          <w:kern w:val="0"/>
        </w:rPr>
      </w:pPr>
      <w:r>
        <w:rPr>
          <w:rFonts w:ascii="宋体" w:hAnsi="宋体" w:cs="宋体" w:hint="eastAsia"/>
          <w:kern w:val="0"/>
        </w:rPr>
        <w:t>而同时我们可以在</w:t>
      </w:r>
      <w:proofErr w:type="spellStart"/>
      <w:r>
        <w:rPr>
          <w:rFonts w:ascii="宋体" w:hAnsi="宋体" w:cs="宋体"/>
          <w:kern w:val="0"/>
        </w:rPr>
        <w:t>hello.s</w:t>
      </w:r>
      <w:proofErr w:type="spellEnd"/>
      <w:r>
        <w:rPr>
          <w:rFonts w:ascii="宋体" w:hAnsi="宋体" w:cs="宋体" w:hint="eastAsia"/>
          <w:kern w:val="0"/>
        </w:rPr>
        <w:t>中看到字符串</w:t>
      </w:r>
      <w:r w:rsidR="00A248AB" w:rsidRPr="00A248AB">
        <w:rPr>
          <w:rFonts w:ascii="宋体" w:hAnsi="宋体" w:cs="宋体"/>
          <w:kern w:val="0"/>
        </w:rPr>
        <w:t>\345\255\246\345\217\267 \345\247\223\345\220\215\357\274\201</w:t>
      </w:r>
      <w:r w:rsidR="00A248AB">
        <w:rPr>
          <w:rFonts w:ascii="宋体" w:hAnsi="宋体" w:cs="宋体" w:hint="eastAsia"/>
          <w:kern w:val="0"/>
        </w:rPr>
        <w:t>，</w:t>
      </w:r>
      <w:r w:rsidR="00C7624F">
        <w:rPr>
          <w:rFonts w:ascii="宋体" w:hAnsi="宋体" w:cs="宋体" w:hint="eastAsia"/>
          <w:kern w:val="0"/>
        </w:rPr>
        <w:t>这些其实是学号 姓名的U</w:t>
      </w:r>
      <w:r w:rsidR="00C7624F">
        <w:rPr>
          <w:rFonts w:ascii="宋体" w:hAnsi="宋体" w:cs="宋体"/>
          <w:kern w:val="0"/>
        </w:rPr>
        <w:t>TF</w:t>
      </w:r>
      <w:r w:rsidR="00C7624F">
        <w:rPr>
          <w:rFonts w:ascii="宋体" w:hAnsi="宋体" w:cs="宋体" w:hint="eastAsia"/>
          <w:kern w:val="0"/>
        </w:rPr>
        <w:t>-8格式，而由于一个汉字在该编码中占据3个字节，因此与我们的想法是一致的</w:t>
      </w:r>
      <w:r w:rsidR="008C453B">
        <w:rPr>
          <w:rFonts w:ascii="宋体" w:hAnsi="宋体" w:cs="宋体" w:hint="eastAsia"/>
          <w:kern w:val="0"/>
        </w:rPr>
        <w:t>（其中</w:t>
      </w:r>
      <w:r w:rsidR="008C453B">
        <w:rPr>
          <w:rFonts w:ascii="宋体" w:hAnsi="宋体" w:cs="宋体"/>
          <w:kern w:val="0"/>
        </w:rPr>
        <w:t>\</w:t>
      </w:r>
      <w:r w:rsidR="008C453B">
        <w:rPr>
          <w:rFonts w:ascii="宋体" w:hAnsi="宋体" w:cs="宋体" w:hint="eastAsia"/>
          <w:kern w:val="0"/>
        </w:rPr>
        <w:t>是汉字分隔符）</w:t>
      </w:r>
      <w:r w:rsidR="00C7624F">
        <w:rPr>
          <w:rFonts w:ascii="宋体" w:hAnsi="宋体" w:cs="宋体" w:hint="eastAsia"/>
          <w:kern w:val="0"/>
        </w:rPr>
        <w:t>。</w:t>
      </w:r>
    </w:p>
    <w:p w14:paraId="4AA2CF15" w14:textId="77777777" w:rsidR="00B26991" w:rsidRPr="00B26991" w:rsidRDefault="00B26991" w:rsidP="00581E96">
      <w:pPr>
        <w:rPr>
          <w:rFonts w:ascii="宋体" w:hAnsi="宋体" w:cs="宋体"/>
          <w:kern w:val="0"/>
        </w:rPr>
      </w:pPr>
      <w:r>
        <w:rPr>
          <w:rFonts w:ascii="宋体" w:hAnsi="宋体" w:cs="宋体" w:hint="eastAsia"/>
          <w:kern w:val="0"/>
        </w:rPr>
        <w:t>而对于字符串</w:t>
      </w:r>
      <w:r w:rsidRPr="00057DF0">
        <w:rPr>
          <w:rFonts w:ascii="宋体" w:hAnsi="宋体" w:cs="宋体"/>
          <w:kern w:val="0"/>
        </w:rPr>
        <w:t>“Hello %s %s\n”</w:t>
      </w:r>
      <w:r>
        <w:rPr>
          <w:rFonts w:ascii="宋体" w:hAnsi="宋体" w:cs="宋体" w:hint="eastAsia"/>
          <w:kern w:val="0"/>
        </w:rPr>
        <w:t>，这是</w:t>
      </w:r>
      <w:r w:rsidRPr="00B26991">
        <w:rPr>
          <w:rFonts w:ascii="宋体" w:hAnsi="宋体" w:cs="宋体" w:hint="eastAsia"/>
          <w:kern w:val="0"/>
        </w:rPr>
        <w:t>第二个</w:t>
      </w:r>
      <w:proofErr w:type="spellStart"/>
      <w:r>
        <w:rPr>
          <w:rFonts w:ascii="宋体" w:hAnsi="宋体" w:cs="宋体" w:hint="eastAsia"/>
          <w:kern w:val="0"/>
        </w:rPr>
        <w:t>printf</w:t>
      </w:r>
      <w:proofErr w:type="spellEnd"/>
      <w:r w:rsidRPr="00B26991">
        <w:rPr>
          <w:rFonts w:ascii="宋体" w:hAnsi="宋体" w:cs="宋体" w:hint="eastAsia"/>
          <w:kern w:val="0"/>
        </w:rPr>
        <w:t>传入的输出格式化参数</w:t>
      </w:r>
      <w:r>
        <w:rPr>
          <w:rFonts w:ascii="宋体" w:hAnsi="宋体" w:cs="宋体" w:hint="eastAsia"/>
          <w:kern w:val="0"/>
        </w:rPr>
        <w:t>。</w:t>
      </w:r>
      <w:r w:rsidR="00001D98">
        <w:rPr>
          <w:rFonts w:ascii="宋体" w:hAnsi="宋体" w:cs="宋体" w:hint="eastAsia"/>
          <w:kern w:val="0"/>
        </w:rPr>
        <w:t>而且值得注意的是，这些</w:t>
      </w:r>
      <w:proofErr w:type="spellStart"/>
      <w:r w:rsidR="00001D98">
        <w:rPr>
          <w:rFonts w:ascii="宋体" w:hAnsi="宋体" w:cs="宋体" w:hint="eastAsia"/>
          <w:kern w:val="0"/>
        </w:rPr>
        <w:t>printf</w:t>
      </w:r>
      <w:proofErr w:type="spellEnd"/>
      <w:r w:rsidR="00001D98">
        <w:rPr>
          <w:rFonts w:ascii="宋体" w:hAnsi="宋体" w:cs="宋体" w:hint="eastAsia"/>
          <w:kern w:val="0"/>
        </w:rPr>
        <w:t>格式输出</w:t>
      </w:r>
      <w:proofErr w:type="gramStart"/>
      <w:r w:rsidR="00001D98">
        <w:rPr>
          <w:rFonts w:ascii="宋体" w:hAnsi="宋体" w:cs="宋体" w:hint="eastAsia"/>
          <w:kern w:val="0"/>
        </w:rPr>
        <w:t>控制串是在</w:t>
      </w:r>
      <w:proofErr w:type="gramEnd"/>
      <w:r w:rsidR="00001D98">
        <w:rPr>
          <w:rFonts w:ascii="宋体" w:hAnsi="宋体" w:cs="宋体" w:hint="eastAsia"/>
          <w:kern w:val="0"/>
        </w:rPr>
        <w:t>.</w:t>
      </w:r>
      <w:proofErr w:type="spellStart"/>
      <w:r w:rsidR="00001D98">
        <w:rPr>
          <w:rFonts w:ascii="宋体" w:hAnsi="宋体" w:cs="宋体" w:hint="eastAsia"/>
          <w:kern w:val="0"/>
        </w:rPr>
        <w:t>rodata</w:t>
      </w:r>
      <w:proofErr w:type="spellEnd"/>
      <w:r w:rsidR="00001D98">
        <w:rPr>
          <w:rFonts w:ascii="宋体" w:hAnsi="宋体" w:cs="宋体" w:hint="eastAsia"/>
          <w:kern w:val="0"/>
        </w:rPr>
        <w:t>声明的。</w:t>
      </w:r>
    </w:p>
    <w:p w14:paraId="62EF3B02" w14:textId="77777777" w:rsidR="00735662" w:rsidRPr="00735662" w:rsidRDefault="00A07C5E" w:rsidP="00735662">
      <w:pPr>
        <w:jc w:val="center"/>
        <w:rPr>
          <w:rFonts w:ascii="宋体" w:hAnsi="宋体" w:cs="宋体"/>
          <w:kern w:val="0"/>
        </w:rPr>
      </w:pPr>
      <w:r w:rsidRPr="00735662">
        <w:rPr>
          <w:rFonts w:ascii="宋体" w:hAnsi="宋体" w:cs="宋体"/>
          <w:noProof/>
          <w:kern w:val="0"/>
        </w:rPr>
        <w:drawing>
          <wp:inline distT="0" distB="0" distL="0" distR="0" wp14:anchorId="14A56BF0" wp14:editId="292A8B63">
            <wp:extent cx="6169660" cy="977265"/>
            <wp:effectExtent l="0" t="0" r="0" b="0"/>
            <wp:docPr id="19" name="图片 19" descr="X7_0LRASJL3T)0_ASIR2)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7_0LRASJL3T)0_ASIR2)H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9660" cy="977265"/>
                    </a:xfrm>
                    <a:prstGeom prst="rect">
                      <a:avLst/>
                    </a:prstGeom>
                    <a:noFill/>
                    <a:ln>
                      <a:noFill/>
                    </a:ln>
                  </pic:spPr>
                </pic:pic>
              </a:graphicData>
            </a:graphic>
          </wp:inline>
        </w:drawing>
      </w:r>
    </w:p>
    <w:p w14:paraId="0EB7A887" w14:textId="77777777" w:rsidR="00735662" w:rsidRDefault="00735662" w:rsidP="00735662">
      <w:pPr>
        <w:jc w:val="center"/>
        <w:rPr>
          <w:rFonts w:ascii="宋体" w:hAnsi="宋体" w:cs="宋体"/>
          <w:kern w:val="0"/>
        </w:rPr>
      </w:pPr>
      <w:r>
        <w:rPr>
          <w:rFonts w:ascii="宋体" w:hAnsi="宋体" w:cs="宋体" w:hint="eastAsia"/>
          <w:kern w:val="0"/>
        </w:rPr>
        <w:t>截图3.3.4-1</w:t>
      </w:r>
    </w:p>
    <w:p w14:paraId="36C8ECA1" w14:textId="77777777" w:rsidR="00735662" w:rsidRDefault="00B06F46" w:rsidP="00581E96">
      <w:pPr>
        <w:rPr>
          <w:rFonts w:ascii="宋体" w:hAnsi="宋体" w:cs="宋体"/>
          <w:kern w:val="0"/>
        </w:rPr>
      </w:pPr>
      <w:r>
        <w:rPr>
          <w:rFonts w:ascii="宋体" w:hAnsi="宋体" w:cs="宋体" w:hint="eastAsia"/>
          <w:kern w:val="0"/>
        </w:rPr>
        <w:t>3.3.5</w:t>
      </w:r>
      <w:r w:rsidR="0092459F">
        <w:rPr>
          <w:rFonts w:ascii="宋体" w:hAnsi="宋体" w:cs="宋体"/>
          <w:kern w:val="0"/>
        </w:rPr>
        <w:t xml:space="preserve"> </w:t>
      </w:r>
      <w:r w:rsidR="0092459F">
        <w:rPr>
          <w:rFonts w:ascii="宋体" w:hAnsi="宋体" w:cs="宋体" w:hint="eastAsia"/>
          <w:kern w:val="0"/>
        </w:rPr>
        <w:t>赋值操作</w:t>
      </w:r>
    </w:p>
    <w:p w14:paraId="552AAF0F" w14:textId="77777777" w:rsidR="00250046" w:rsidRDefault="00250046" w:rsidP="00581E96">
      <w:pPr>
        <w:rPr>
          <w:rFonts w:ascii="宋体" w:hAnsi="宋体" w:cs="宋体"/>
          <w:kern w:val="0"/>
        </w:rPr>
      </w:pPr>
      <w:r>
        <w:rPr>
          <w:rFonts w:ascii="宋体" w:hAnsi="宋体" w:cs="宋体" w:hint="eastAsia"/>
          <w:kern w:val="0"/>
        </w:rPr>
        <w:t>源程序中的赋值操作有</w:t>
      </w:r>
      <w:r w:rsidR="00F73C68" w:rsidRPr="00F73C68">
        <w:rPr>
          <w:rFonts w:ascii="宋体" w:hAnsi="宋体" w:cs="宋体"/>
          <w:kern w:val="0"/>
        </w:rPr>
        <w:t xml:space="preserve">int </w:t>
      </w:r>
      <w:proofErr w:type="spellStart"/>
      <w:r w:rsidR="00F73C68" w:rsidRPr="00F73C68">
        <w:rPr>
          <w:rFonts w:ascii="宋体" w:hAnsi="宋体" w:cs="宋体"/>
          <w:kern w:val="0"/>
        </w:rPr>
        <w:t>sleepsecs</w:t>
      </w:r>
      <w:proofErr w:type="spellEnd"/>
      <w:r w:rsidR="00F73C68" w:rsidRPr="00F73C68">
        <w:rPr>
          <w:rFonts w:ascii="宋体" w:hAnsi="宋体" w:cs="宋体"/>
          <w:kern w:val="0"/>
        </w:rPr>
        <w:t>=2.5;</w:t>
      </w:r>
      <w:r w:rsidR="00F73C68" w:rsidRPr="00F73C68">
        <w:t xml:space="preserve"> </w:t>
      </w:r>
      <w:proofErr w:type="spellStart"/>
      <w:r w:rsidR="00F73C68" w:rsidRPr="00F73C68">
        <w:rPr>
          <w:rFonts w:ascii="宋体" w:hAnsi="宋体" w:cs="宋体"/>
          <w:kern w:val="0"/>
        </w:rPr>
        <w:t>i</w:t>
      </w:r>
      <w:proofErr w:type="spellEnd"/>
      <w:r w:rsidR="00F73C68" w:rsidRPr="00F73C68">
        <w:rPr>
          <w:rFonts w:ascii="宋体" w:hAnsi="宋体" w:cs="宋体"/>
          <w:kern w:val="0"/>
        </w:rPr>
        <w:t>=</w:t>
      </w:r>
      <w:proofErr w:type="gramStart"/>
      <w:r w:rsidR="00F73C68" w:rsidRPr="00F73C68">
        <w:rPr>
          <w:rFonts w:ascii="宋体" w:hAnsi="宋体" w:cs="宋体"/>
          <w:kern w:val="0"/>
        </w:rPr>
        <w:t>0</w:t>
      </w:r>
      <w:r w:rsidR="00F73C68">
        <w:rPr>
          <w:rFonts w:ascii="宋体" w:hAnsi="宋体" w:cs="宋体" w:hint="eastAsia"/>
          <w:kern w:val="0"/>
        </w:rPr>
        <w:t>;</w:t>
      </w:r>
      <w:r w:rsidR="00F73C68">
        <w:rPr>
          <w:rFonts w:ascii="宋体" w:hAnsi="宋体" w:cs="宋体"/>
          <w:kern w:val="0"/>
        </w:rPr>
        <w:t>i</w:t>
      </w:r>
      <w:proofErr w:type="gramEnd"/>
      <w:r w:rsidR="00F73C68">
        <w:rPr>
          <w:rFonts w:ascii="宋体" w:hAnsi="宋体" w:cs="宋体"/>
          <w:kern w:val="0"/>
        </w:rPr>
        <w:t>++;</w:t>
      </w:r>
    </w:p>
    <w:p w14:paraId="618AB2BB" w14:textId="77777777" w:rsidR="00353D46" w:rsidRDefault="0097450A" w:rsidP="00581E96">
      <w:pPr>
        <w:rPr>
          <w:rFonts w:ascii="宋体" w:hAnsi="宋体" w:cs="宋体"/>
          <w:kern w:val="0"/>
        </w:rPr>
      </w:pPr>
      <w:r>
        <w:rPr>
          <w:rFonts w:ascii="宋体" w:hAnsi="宋体" w:cs="宋体" w:hint="eastAsia"/>
          <w:kern w:val="0"/>
        </w:rPr>
        <w:t>1）</w:t>
      </w:r>
      <w:r w:rsidR="00353D46">
        <w:rPr>
          <w:rFonts w:ascii="宋体" w:hAnsi="宋体" w:cs="宋体" w:hint="eastAsia"/>
          <w:kern w:val="0"/>
        </w:rPr>
        <w:t>对于第一个赋值操作int</w:t>
      </w:r>
      <w:r w:rsidR="00353D46">
        <w:rPr>
          <w:rFonts w:ascii="宋体" w:hAnsi="宋体" w:cs="宋体"/>
          <w:kern w:val="0"/>
        </w:rPr>
        <w:t xml:space="preserve"> </w:t>
      </w:r>
      <w:proofErr w:type="spellStart"/>
      <w:r w:rsidR="00353D46">
        <w:rPr>
          <w:rFonts w:ascii="宋体" w:hAnsi="宋体" w:cs="宋体" w:hint="eastAsia"/>
          <w:kern w:val="0"/>
        </w:rPr>
        <w:t>sleepsecs</w:t>
      </w:r>
      <w:proofErr w:type="spellEnd"/>
      <w:r w:rsidR="00353D46">
        <w:rPr>
          <w:rFonts w:ascii="宋体" w:hAnsi="宋体" w:cs="宋体"/>
          <w:kern w:val="0"/>
        </w:rPr>
        <w:t xml:space="preserve"> </w:t>
      </w:r>
      <w:r w:rsidR="00353D46">
        <w:rPr>
          <w:rFonts w:ascii="宋体" w:hAnsi="宋体" w:cs="宋体" w:hint="eastAsia"/>
          <w:kern w:val="0"/>
        </w:rPr>
        <w:t>=</w:t>
      </w:r>
      <w:r w:rsidR="00353D46">
        <w:rPr>
          <w:rFonts w:ascii="宋体" w:hAnsi="宋体" w:cs="宋体"/>
          <w:kern w:val="0"/>
        </w:rPr>
        <w:t xml:space="preserve"> </w:t>
      </w:r>
      <w:r w:rsidR="00353D46">
        <w:rPr>
          <w:rFonts w:ascii="宋体" w:hAnsi="宋体" w:cs="宋体" w:hint="eastAsia"/>
          <w:kern w:val="0"/>
        </w:rPr>
        <w:t>2.5</w:t>
      </w:r>
      <w:r w:rsidR="004C501A">
        <w:rPr>
          <w:rFonts w:ascii="宋体" w:hAnsi="宋体" w:cs="宋体" w:hint="eastAsia"/>
          <w:kern w:val="0"/>
        </w:rPr>
        <w:t>。前面大致已经对此进行分析，</w:t>
      </w:r>
      <w:proofErr w:type="spellStart"/>
      <w:r w:rsidR="004C501A">
        <w:rPr>
          <w:rFonts w:ascii="宋体" w:hAnsi="宋体" w:cs="宋体" w:hint="eastAsia"/>
          <w:kern w:val="0"/>
        </w:rPr>
        <w:t>sleepsecs</w:t>
      </w:r>
      <w:proofErr w:type="spellEnd"/>
      <w:r w:rsidR="004C501A">
        <w:rPr>
          <w:rFonts w:ascii="宋体" w:hAnsi="宋体" w:cs="宋体" w:hint="eastAsia"/>
          <w:kern w:val="0"/>
        </w:rPr>
        <w:t>是全局变量，</w:t>
      </w:r>
      <w:r w:rsidR="00963039">
        <w:rPr>
          <w:rFonts w:ascii="宋体" w:hAnsi="宋体" w:cs="宋体" w:hint="eastAsia"/>
          <w:kern w:val="0"/>
        </w:rPr>
        <w:t>而且在这里进行了赋初值操作</w:t>
      </w:r>
      <w:r w:rsidR="00965155">
        <w:rPr>
          <w:rFonts w:ascii="宋体" w:hAnsi="宋体" w:cs="宋体" w:hint="eastAsia"/>
          <w:kern w:val="0"/>
        </w:rPr>
        <w:t>，因此</w:t>
      </w:r>
      <w:r w:rsidR="00965155" w:rsidRPr="00965155">
        <w:rPr>
          <w:rFonts w:ascii="宋体" w:hAnsi="宋体" w:cs="宋体" w:hint="eastAsia"/>
          <w:kern w:val="0"/>
        </w:rPr>
        <w:t>直接在</w:t>
      </w:r>
      <w:r w:rsidR="00965155">
        <w:rPr>
          <w:rFonts w:ascii="宋体" w:hAnsi="宋体" w:cs="宋体" w:hint="eastAsia"/>
          <w:kern w:val="0"/>
        </w:rPr>
        <w:t>.data</w:t>
      </w:r>
      <w:r w:rsidR="00965155" w:rsidRPr="00965155">
        <w:rPr>
          <w:rFonts w:ascii="宋体" w:hAnsi="宋体" w:cs="宋体" w:hint="eastAsia"/>
          <w:kern w:val="0"/>
        </w:rPr>
        <w:t>节中</w:t>
      </w:r>
      <w:r w:rsidR="00965155">
        <w:rPr>
          <w:rFonts w:ascii="宋体" w:hAnsi="宋体" w:cs="宋体" w:hint="eastAsia"/>
          <w:kern w:val="0"/>
        </w:rPr>
        <w:t>将</w:t>
      </w:r>
      <w:proofErr w:type="spellStart"/>
      <w:r w:rsidR="00965155" w:rsidRPr="00965155">
        <w:rPr>
          <w:rFonts w:ascii="宋体" w:hAnsi="宋体" w:cs="宋体" w:hint="eastAsia"/>
          <w:kern w:val="0"/>
        </w:rPr>
        <w:t>sleepsecs</w:t>
      </w:r>
      <w:proofErr w:type="spellEnd"/>
      <w:r w:rsidR="00965155" w:rsidRPr="00965155">
        <w:rPr>
          <w:rFonts w:ascii="宋体" w:hAnsi="宋体" w:cs="宋体" w:hint="eastAsia"/>
          <w:kern w:val="0"/>
        </w:rPr>
        <w:t xml:space="preserve"> </w:t>
      </w:r>
      <w:proofErr w:type="gramStart"/>
      <w:r w:rsidR="00965155" w:rsidRPr="00965155">
        <w:rPr>
          <w:rFonts w:ascii="宋体" w:hAnsi="宋体" w:cs="宋体" w:hint="eastAsia"/>
          <w:kern w:val="0"/>
        </w:rPr>
        <w:t>声明为值</w:t>
      </w:r>
      <w:r w:rsidR="00965155">
        <w:rPr>
          <w:rFonts w:ascii="宋体" w:hAnsi="宋体" w:cs="宋体" w:hint="eastAsia"/>
          <w:kern w:val="0"/>
        </w:rPr>
        <w:t>为</w:t>
      </w:r>
      <w:proofErr w:type="gramEnd"/>
      <w:r w:rsidR="00965155">
        <w:rPr>
          <w:rFonts w:ascii="宋体" w:hAnsi="宋体" w:cs="宋体" w:hint="eastAsia"/>
          <w:kern w:val="0"/>
        </w:rPr>
        <w:t>2</w:t>
      </w:r>
      <w:r w:rsidR="00965155" w:rsidRPr="00965155">
        <w:rPr>
          <w:rFonts w:ascii="宋体" w:hAnsi="宋体" w:cs="宋体" w:hint="eastAsia"/>
          <w:kern w:val="0"/>
        </w:rPr>
        <w:t>的</w:t>
      </w:r>
      <w:r w:rsidR="00965155">
        <w:rPr>
          <w:rFonts w:ascii="宋体" w:hAnsi="宋体" w:cs="宋体" w:hint="eastAsia"/>
          <w:kern w:val="0"/>
        </w:rPr>
        <w:t>long</w:t>
      </w:r>
      <w:r w:rsidR="00965155" w:rsidRPr="00965155">
        <w:rPr>
          <w:rFonts w:ascii="宋体" w:hAnsi="宋体" w:cs="宋体" w:hint="eastAsia"/>
          <w:kern w:val="0"/>
        </w:rPr>
        <w:t>类型数据</w:t>
      </w:r>
      <w:r w:rsidR="00965155">
        <w:rPr>
          <w:rFonts w:ascii="宋体" w:hAnsi="宋体" w:cs="宋体" w:hint="eastAsia"/>
          <w:kern w:val="0"/>
        </w:rPr>
        <w:t>（隐式转换，编译器缺省）</w:t>
      </w:r>
      <w:r w:rsidR="00C71622">
        <w:rPr>
          <w:rFonts w:ascii="宋体" w:hAnsi="宋体" w:cs="宋体" w:hint="eastAsia"/>
          <w:kern w:val="0"/>
        </w:rPr>
        <w:t>。</w:t>
      </w:r>
    </w:p>
    <w:p w14:paraId="20F7996F" w14:textId="77777777" w:rsidR="001E13DA" w:rsidRDefault="0097450A" w:rsidP="00581E96">
      <w:pPr>
        <w:rPr>
          <w:rFonts w:ascii="宋体" w:hAnsi="宋体" w:cs="宋体"/>
          <w:kern w:val="0"/>
        </w:rPr>
      </w:pPr>
      <w:r>
        <w:rPr>
          <w:rFonts w:ascii="宋体" w:hAnsi="宋体" w:cs="宋体" w:hint="eastAsia"/>
          <w:kern w:val="0"/>
        </w:rPr>
        <w:t>2）</w:t>
      </w:r>
      <w:r w:rsidR="001E13DA">
        <w:rPr>
          <w:rFonts w:ascii="宋体" w:hAnsi="宋体" w:cs="宋体" w:hint="eastAsia"/>
          <w:kern w:val="0"/>
        </w:rPr>
        <w:t>对于第二个赋值操作</w:t>
      </w:r>
      <w:proofErr w:type="spellStart"/>
      <w:r w:rsidR="001E13DA">
        <w:rPr>
          <w:rFonts w:ascii="宋体" w:hAnsi="宋体" w:cs="宋体" w:hint="eastAsia"/>
          <w:kern w:val="0"/>
        </w:rPr>
        <w:t>i</w:t>
      </w:r>
      <w:proofErr w:type="spellEnd"/>
      <w:r w:rsidR="001E13DA">
        <w:rPr>
          <w:rFonts w:ascii="宋体" w:hAnsi="宋体" w:cs="宋体" w:hint="eastAsia"/>
          <w:kern w:val="0"/>
        </w:rPr>
        <w:t>=0</w:t>
      </w:r>
      <w:r w:rsidR="008742EA">
        <w:rPr>
          <w:rFonts w:ascii="宋体" w:hAnsi="宋体" w:cs="宋体" w:hint="eastAsia"/>
          <w:kern w:val="0"/>
        </w:rPr>
        <w:t>。</w:t>
      </w:r>
      <w:r w:rsidR="00010205">
        <w:rPr>
          <w:rFonts w:ascii="宋体" w:hAnsi="宋体" w:cs="宋体" w:hint="eastAsia"/>
          <w:kern w:val="0"/>
        </w:rPr>
        <w:t>在</w:t>
      </w:r>
      <w:proofErr w:type="spellStart"/>
      <w:r w:rsidR="00010205">
        <w:rPr>
          <w:rFonts w:ascii="宋体" w:hAnsi="宋体" w:cs="宋体" w:hint="eastAsia"/>
          <w:kern w:val="0"/>
        </w:rPr>
        <w:t>hello</w:t>
      </w:r>
      <w:r w:rsidR="00010205">
        <w:rPr>
          <w:rFonts w:ascii="宋体" w:hAnsi="宋体" w:cs="宋体"/>
          <w:kern w:val="0"/>
        </w:rPr>
        <w:t>.s</w:t>
      </w:r>
      <w:proofErr w:type="spellEnd"/>
      <w:r w:rsidR="00010205">
        <w:rPr>
          <w:rFonts w:ascii="宋体" w:hAnsi="宋体" w:cs="宋体" w:hint="eastAsia"/>
          <w:kern w:val="0"/>
        </w:rPr>
        <w:t>文件中通过汇编语句</w:t>
      </w:r>
      <w:proofErr w:type="spellStart"/>
      <w:r w:rsidR="00010205">
        <w:rPr>
          <w:rFonts w:ascii="宋体" w:hAnsi="宋体" w:cs="宋体"/>
          <w:kern w:val="0"/>
        </w:rPr>
        <w:t>movl</w:t>
      </w:r>
      <w:proofErr w:type="spellEnd"/>
      <w:r w:rsidR="00010205">
        <w:rPr>
          <w:rFonts w:ascii="宋体" w:hAnsi="宋体" w:cs="宋体"/>
          <w:kern w:val="0"/>
        </w:rPr>
        <w:t xml:space="preserve"> </w:t>
      </w:r>
      <w:r w:rsidR="00010205" w:rsidRPr="00010205">
        <w:rPr>
          <w:rFonts w:ascii="宋体" w:hAnsi="宋体" w:cs="宋体"/>
          <w:kern w:val="0"/>
        </w:rPr>
        <w:t>$0, -4(%</w:t>
      </w:r>
      <w:proofErr w:type="spellStart"/>
      <w:r w:rsidR="00010205" w:rsidRPr="00010205">
        <w:rPr>
          <w:rFonts w:ascii="宋体" w:hAnsi="宋体" w:cs="宋体"/>
          <w:kern w:val="0"/>
        </w:rPr>
        <w:t>rbp</w:t>
      </w:r>
      <w:proofErr w:type="spellEnd"/>
      <w:r w:rsidR="00010205" w:rsidRPr="00010205">
        <w:rPr>
          <w:rFonts w:ascii="宋体" w:hAnsi="宋体" w:cs="宋体"/>
          <w:kern w:val="0"/>
        </w:rPr>
        <w:t>)</w:t>
      </w:r>
      <w:r w:rsidR="00010205">
        <w:rPr>
          <w:rFonts w:ascii="宋体" w:hAnsi="宋体" w:cs="宋体" w:hint="eastAsia"/>
          <w:kern w:val="0"/>
        </w:rPr>
        <w:t>将立即数赋值给</w:t>
      </w:r>
      <w:r w:rsidR="00740A18">
        <w:rPr>
          <w:rFonts w:ascii="宋体" w:hAnsi="宋体" w:cs="宋体" w:hint="eastAsia"/>
          <w:kern w:val="0"/>
        </w:rPr>
        <w:t>我们的局部变量int</w:t>
      </w:r>
      <w:r w:rsidR="00740A18">
        <w:rPr>
          <w:rFonts w:ascii="宋体" w:hAnsi="宋体" w:cs="宋体"/>
          <w:kern w:val="0"/>
        </w:rPr>
        <w:t xml:space="preserve"> </w:t>
      </w:r>
      <w:proofErr w:type="spellStart"/>
      <w:r w:rsidR="00740A18">
        <w:rPr>
          <w:rFonts w:ascii="宋体" w:hAnsi="宋体" w:cs="宋体" w:hint="eastAsia"/>
          <w:kern w:val="0"/>
        </w:rPr>
        <w:t>i</w:t>
      </w:r>
      <w:proofErr w:type="spellEnd"/>
      <w:r w:rsidR="00740A18">
        <w:rPr>
          <w:rFonts w:ascii="宋体" w:hAnsi="宋体" w:cs="宋体" w:hint="eastAsia"/>
          <w:kern w:val="0"/>
        </w:rPr>
        <w:t>。</w:t>
      </w:r>
      <w:r w:rsidR="00911EE9">
        <w:rPr>
          <w:rFonts w:ascii="宋体" w:hAnsi="宋体" w:cs="宋体" w:hint="eastAsia"/>
          <w:kern w:val="0"/>
        </w:rPr>
        <w:t>而且值得我们注意的是</w:t>
      </w:r>
      <w:r w:rsidR="00AF2330">
        <w:rPr>
          <w:rFonts w:ascii="宋体" w:hAnsi="宋体" w:cs="宋体" w:hint="eastAsia"/>
          <w:kern w:val="0"/>
        </w:rPr>
        <w:t>汇编语句</w:t>
      </w:r>
      <w:r w:rsidR="00085A6B">
        <w:rPr>
          <w:rFonts w:ascii="宋体" w:hAnsi="宋体" w:cs="宋体" w:hint="eastAsia"/>
          <w:kern w:val="0"/>
        </w:rPr>
        <w:t>用的是</w:t>
      </w:r>
      <w:proofErr w:type="spellStart"/>
      <w:r w:rsidR="00085A6B">
        <w:rPr>
          <w:rFonts w:ascii="宋体" w:hAnsi="宋体" w:cs="宋体" w:hint="eastAsia"/>
          <w:kern w:val="0"/>
        </w:rPr>
        <w:t>movl</w:t>
      </w:r>
      <w:proofErr w:type="spellEnd"/>
      <w:r w:rsidR="00085A6B">
        <w:rPr>
          <w:rFonts w:ascii="宋体" w:hAnsi="宋体" w:cs="宋体" w:hint="eastAsia"/>
          <w:kern w:val="0"/>
        </w:rPr>
        <w:t>，这是因为我们</w:t>
      </w:r>
      <w:r w:rsidR="00CB6FB8">
        <w:rPr>
          <w:rFonts w:ascii="宋体" w:hAnsi="宋体" w:cs="宋体" w:hint="eastAsia"/>
          <w:kern w:val="0"/>
        </w:rPr>
        <w:t>的局部变量是int型，4个字节</w:t>
      </w:r>
      <w:r w:rsidR="009B5015">
        <w:rPr>
          <w:rFonts w:ascii="宋体" w:hAnsi="宋体" w:cs="宋体" w:hint="eastAsia"/>
          <w:kern w:val="0"/>
        </w:rPr>
        <w:t>，因此使用字母l</w:t>
      </w:r>
      <w:r w:rsidR="006428EF">
        <w:rPr>
          <w:rFonts w:ascii="宋体" w:hAnsi="宋体" w:cs="宋体" w:hint="eastAsia"/>
          <w:kern w:val="0"/>
        </w:rPr>
        <w:t>。</w:t>
      </w:r>
      <w:r>
        <w:rPr>
          <w:rFonts w:ascii="宋体" w:hAnsi="宋体" w:cs="宋体" w:hint="eastAsia"/>
          <w:kern w:val="0"/>
        </w:rPr>
        <w:t>（截图3.3.5-1）</w:t>
      </w:r>
    </w:p>
    <w:p w14:paraId="55C60792" w14:textId="77777777" w:rsidR="0097450A" w:rsidRDefault="00A07C5E" w:rsidP="0097450A">
      <w:pPr>
        <w:jc w:val="center"/>
        <w:rPr>
          <w:rFonts w:ascii="宋体" w:hAnsi="宋体" w:cs="宋体"/>
          <w:kern w:val="0"/>
        </w:rPr>
      </w:pPr>
      <w:r w:rsidRPr="0097450A">
        <w:rPr>
          <w:rFonts w:ascii="宋体" w:hAnsi="宋体" w:cs="宋体"/>
          <w:noProof/>
          <w:kern w:val="0"/>
        </w:rPr>
        <w:drawing>
          <wp:inline distT="0" distB="0" distL="0" distR="0" wp14:anchorId="60322D74" wp14:editId="0006A8D7">
            <wp:extent cx="4708525" cy="1534795"/>
            <wp:effectExtent l="0" t="0" r="0" b="0"/>
            <wp:docPr id="20" name="图片 20" descr="1J]5NHANMVZ0AY51SF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J]5NHANMVZ0AY51SFL{2`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8525" cy="1534795"/>
                    </a:xfrm>
                    <a:prstGeom prst="rect">
                      <a:avLst/>
                    </a:prstGeom>
                    <a:noFill/>
                    <a:ln>
                      <a:noFill/>
                    </a:ln>
                  </pic:spPr>
                </pic:pic>
              </a:graphicData>
            </a:graphic>
          </wp:inline>
        </w:drawing>
      </w:r>
    </w:p>
    <w:p w14:paraId="291D5A7C" w14:textId="77777777" w:rsidR="0097450A" w:rsidRDefault="0097450A" w:rsidP="0097450A">
      <w:pPr>
        <w:jc w:val="center"/>
        <w:rPr>
          <w:rFonts w:ascii="宋体" w:hAnsi="宋体" w:cs="宋体"/>
          <w:kern w:val="0"/>
        </w:rPr>
      </w:pPr>
      <w:r>
        <w:rPr>
          <w:rFonts w:ascii="宋体" w:hAnsi="宋体" w:cs="宋体" w:hint="eastAsia"/>
          <w:kern w:val="0"/>
        </w:rPr>
        <w:t>截图3.3.5-1</w:t>
      </w:r>
    </w:p>
    <w:p w14:paraId="662516D8" w14:textId="77777777" w:rsidR="00AC3203" w:rsidRDefault="0097450A" w:rsidP="0097450A">
      <w:pPr>
        <w:jc w:val="left"/>
        <w:rPr>
          <w:rFonts w:ascii="宋体" w:hAnsi="宋体" w:cs="宋体"/>
          <w:kern w:val="0"/>
        </w:rPr>
      </w:pPr>
      <w:r>
        <w:rPr>
          <w:rFonts w:ascii="宋体" w:hAnsi="宋体" w:cs="宋体" w:hint="eastAsia"/>
          <w:kern w:val="0"/>
        </w:rPr>
        <w:t>3）对于第三个赋值操作</w:t>
      </w:r>
      <w:proofErr w:type="spellStart"/>
      <w:r>
        <w:rPr>
          <w:rFonts w:ascii="宋体" w:hAnsi="宋体" w:cs="宋体" w:hint="eastAsia"/>
          <w:kern w:val="0"/>
        </w:rPr>
        <w:t>i</w:t>
      </w:r>
      <w:proofErr w:type="spellEnd"/>
      <w:r>
        <w:rPr>
          <w:rFonts w:ascii="宋体" w:hAnsi="宋体" w:cs="宋体" w:hint="eastAsia"/>
          <w:kern w:val="0"/>
        </w:rPr>
        <w:t>++。在</w:t>
      </w:r>
      <w:proofErr w:type="spellStart"/>
      <w:r>
        <w:rPr>
          <w:rFonts w:ascii="宋体" w:hAnsi="宋体" w:cs="宋体" w:hint="eastAsia"/>
          <w:kern w:val="0"/>
        </w:rPr>
        <w:t>hello</w:t>
      </w:r>
      <w:r>
        <w:rPr>
          <w:rFonts w:ascii="宋体" w:hAnsi="宋体" w:cs="宋体"/>
          <w:kern w:val="0"/>
        </w:rPr>
        <w:t>.s</w:t>
      </w:r>
      <w:proofErr w:type="spellEnd"/>
      <w:r>
        <w:rPr>
          <w:rFonts w:ascii="宋体" w:hAnsi="宋体" w:cs="宋体" w:hint="eastAsia"/>
          <w:kern w:val="0"/>
        </w:rPr>
        <w:t>文件中是通过语句</w:t>
      </w:r>
      <w:proofErr w:type="spellStart"/>
      <w:r w:rsidR="00614F33">
        <w:rPr>
          <w:rFonts w:ascii="宋体" w:hAnsi="宋体" w:cs="宋体"/>
          <w:kern w:val="0"/>
        </w:rPr>
        <w:t>addl</w:t>
      </w:r>
      <w:proofErr w:type="spellEnd"/>
      <w:r w:rsidR="00614F33">
        <w:rPr>
          <w:rFonts w:ascii="宋体" w:hAnsi="宋体" w:cs="宋体"/>
          <w:kern w:val="0"/>
        </w:rPr>
        <w:t xml:space="preserve"> </w:t>
      </w:r>
      <w:r w:rsidR="00614F33" w:rsidRPr="00614F33">
        <w:rPr>
          <w:rFonts w:ascii="宋体" w:hAnsi="宋体" w:cs="宋体"/>
          <w:kern w:val="0"/>
        </w:rPr>
        <w:t>$1, -4(%</w:t>
      </w:r>
      <w:proofErr w:type="spellStart"/>
      <w:r w:rsidR="00614F33" w:rsidRPr="00614F33">
        <w:rPr>
          <w:rFonts w:ascii="宋体" w:hAnsi="宋体" w:cs="宋体"/>
          <w:kern w:val="0"/>
        </w:rPr>
        <w:t>rbp</w:t>
      </w:r>
      <w:proofErr w:type="spellEnd"/>
      <w:r w:rsidR="00614F33" w:rsidRPr="00614F33">
        <w:rPr>
          <w:rFonts w:ascii="宋体" w:hAnsi="宋体" w:cs="宋体"/>
          <w:kern w:val="0"/>
        </w:rPr>
        <w:t>)</w:t>
      </w:r>
      <w:r w:rsidR="00614F33">
        <w:rPr>
          <w:rFonts w:ascii="宋体" w:hAnsi="宋体" w:cs="宋体" w:hint="eastAsia"/>
          <w:kern w:val="0"/>
        </w:rPr>
        <w:t>实现的，因为</w:t>
      </w:r>
      <w:r w:rsidR="00614F33" w:rsidRPr="00614F33">
        <w:rPr>
          <w:rFonts w:ascii="宋体" w:hAnsi="宋体" w:cs="宋体"/>
          <w:kern w:val="0"/>
        </w:rPr>
        <w:t>-4(%</w:t>
      </w:r>
      <w:proofErr w:type="spellStart"/>
      <w:r w:rsidR="00614F33" w:rsidRPr="00614F33">
        <w:rPr>
          <w:rFonts w:ascii="宋体" w:hAnsi="宋体" w:cs="宋体"/>
          <w:kern w:val="0"/>
        </w:rPr>
        <w:t>rbp</w:t>
      </w:r>
      <w:proofErr w:type="spellEnd"/>
      <w:r w:rsidR="00614F33" w:rsidRPr="00614F33">
        <w:rPr>
          <w:rFonts w:ascii="宋体" w:hAnsi="宋体" w:cs="宋体"/>
          <w:kern w:val="0"/>
        </w:rPr>
        <w:t>)</w:t>
      </w:r>
      <w:r w:rsidR="00614F33">
        <w:rPr>
          <w:rFonts w:ascii="宋体" w:hAnsi="宋体" w:cs="宋体" w:hint="eastAsia"/>
          <w:kern w:val="0"/>
        </w:rPr>
        <w:t>继承</w:t>
      </w:r>
      <w:proofErr w:type="gramStart"/>
      <w:r w:rsidR="00614F33">
        <w:rPr>
          <w:rFonts w:ascii="宋体" w:hAnsi="宋体" w:cs="宋体" w:hint="eastAsia"/>
          <w:kern w:val="0"/>
        </w:rPr>
        <w:t>自</w:t>
      </w:r>
      <w:r w:rsidR="00AE248A">
        <w:rPr>
          <w:rFonts w:ascii="宋体" w:hAnsi="宋体" w:cs="宋体" w:hint="eastAsia"/>
          <w:kern w:val="0"/>
        </w:rPr>
        <w:t>原来</w:t>
      </w:r>
      <w:proofErr w:type="gramEnd"/>
      <w:r w:rsidR="00AE248A">
        <w:rPr>
          <w:rFonts w:ascii="宋体" w:hAnsi="宋体" w:cs="宋体" w:hint="eastAsia"/>
          <w:kern w:val="0"/>
        </w:rPr>
        <w:t>的</w:t>
      </w:r>
      <w:proofErr w:type="spellStart"/>
      <w:r w:rsidR="00AE248A">
        <w:rPr>
          <w:rFonts w:ascii="宋体" w:hAnsi="宋体" w:cs="宋体" w:hint="eastAsia"/>
          <w:kern w:val="0"/>
        </w:rPr>
        <w:t>i</w:t>
      </w:r>
      <w:proofErr w:type="spellEnd"/>
      <w:r w:rsidR="00AE248A">
        <w:rPr>
          <w:rFonts w:ascii="宋体" w:hAnsi="宋体" w:cs="宋体" w:hint="eastAsia"/>
          <w:kern w:val="0"/>
        </w:rPr>
        <w:t>=0，因此通过</w:t>
      </w:r>
      <w:proofErr w:type="spellStart"/>
      <w:r w:rsidR="00AE248A">
        <w:rPr>
          <w:rFonts w:ascii="宋体" w:hAnsi="宋体" w:cs="宋体" w:hint="eastAsia"/>
          <w:kern w:val="0"/>
        </w:rPr>
        <w:t>addl</w:t>
      </w:r>
      <w:proofErr w:type="spellEnd"/>
      <w:r w:rsidR="00AE248A">
        <w:rPr>
          <w:rFonts w:ascii="宋体" w:hAnsi="宋体" w:cs="宋体" w:hint="eastAsia"/>
          <w:kern w:val="0"/>
        </w:rPr>
        <w:t>（有意思的是，这里仍然要使用</w:t>
      </w:r>
      <w:proofErr w:type="spellStart"/>
      <w:r w:rsidR="00AE248A">
        <w:rPr>
          <w:rFonts w:ascii="宋体" w:hAnsi="宋体" w:cs="宋体" w:hint="eastAsia"/>
          <w:kern w:val="0"/>
        </w:rPr>
        <w:t>addl</w:t>
      </w:r>
      <w:proofErr w:type="spellEnd"/>
      <w:r w:rsidR="00AE248A">
        <w:rPr>
          <w:rFonts w:ascii="宋体" w:hAnsi="宋体" w:cs="宋体" w:hint="eastAsia"/>
          <w:kern w:val="0"/>
        </w:rPr>
        <w:t>，因为是int操作）达到每次循环+1的目的</w:t>
      </w:r>
      <w:r w:rsidR="00110622">
        <w:rPr>
          <w:rFonts w:ascii="宋体" w:hAnsi="宋体" w:cs="宋体" w:hint="eastAsia"/>
          <w:kern w:val="0"/>
        </w:rPr>
        <w:t>（如截图3.3.5-2）</w:t>
      </w:r>
      <w:r w:rsidR="00AE248A">
        <w:rPr>
          <w:rFonts w:ascii="宋体" w:hAnsi="宋体" w:cs="宋体" w:hint="eastAsia"/>
          <w:kern w:val="0"/>
        </w:rPr>
        <w:t>。</w:t>
      </w:r>
    </w:p>
    <w:p w14:paraId="37EA4778" w14:textId="77777777" w:rsidR="00AC3203" w:rsidRPr="00AC3203" w:rsidRDefault="00A07C5E" w:rsidP="00AC3203">
      <w:pPr>
        <w:jc w:val="center"/>
        <w:rPr>
          <w:rFonts w:ascii="宋体" w:hAnsi="宋体" w:cs="宋体"/>
          <w:kern w:val="0"/>
        </w:rPr>
      </w:pPr>
      <w:r w:rsidRPr="00AC3203">
        <w:rPr>
          <w:rFonts w:ascii="宋体" w:hAnsi="宋体" w:cs="宋体"/>
          <w:noProof/>
          <w:kern w:val="0"/>
        </w:rPr>
        <w:lastRenderedPageBreak/>
        <w:drawing>
          <wp:inline distT="0" distB="0" distL="0" distR="0" wp14:anchorId="1A87F096" wp14:editId="6C2571F9">
            <wp:extent cx="3752215" cy="1408430"/>
            <wp:effectExtent l="0" t="0" r="0" b="0"/>
            <wp:docPr id="21" name="图片 21" descr="2QJ0Z8(9_ZSUSL0RVW@UG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QJ0Z8(9_ZSUSL0RVW@UGM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2215" cy="1408430"/>
                    </a:xfrm>
                    <a:prstGeom prst="rect">
                      <a:avLst/>
                    </a:prstGeom>
                    <a:noFill/>
                    <a:ln>
                      <a:noFill/>
                    </a:ln>
                  </pic:spPr>
                </pic:pic>
              </a:graphicData>
            </a:graphic>
          </wp:inline>
        </w:drawing>
      </w:r>
    </w:p>
    <w:p w14:paraId="31C488C2" w14:textId="77777777" w:rsidR="00AC3203" w:rsidRDefault="00AC3203" w:rsidP="00AC3203">
      <w:pPr>
        <w:jc w:val="center"/>
        <w:rPr>
          <w:rFonts w:ascii="宋体" w:hAnsi="宋体" w:cs="宋体"/>
          <w:kern w:val="0"/>
        </w:rPr>
      </w:pPr>
      <w:r>
        <w:rPr>
          <w:rFonts w:ascii="宋体" w:hAnsi="宋体" w:cs="宋体" w:hint="eastAsia"/>
          <w:kern w:val="0"/>
        </w:rPr>
        <w:t>截图3.3.5-2</w:t>
      </w:r>
    </w:p>
    <w:p w14:paraId="5BBF3CDD" w14:textId="77777777" w:rsidR="00AC3203" w:rsidRDefault="00AC3203" w:rsidP="0097450A">
      <w:pPr>
        <w:jc w:val="left"/>
        <w:rPr>
          <w:rFonts w:ascii="宋体" w:hAnsi="宋体" w:cs="宋体"/>
          <w:kern w:val="0"/>
        </w:rPr>
      </w:pPr>
      <w:r>
        <w:rPr>
          <w:rFonts w:ascii="宋体" w:hAnsi="宋体" w:cs="宋体" w:hint="eastAsia"/>
          <w:kern w:val="0"/>
        </w:rPr>
        <w:t>3.</w:t>
      </w:r>
      <w:r>
        <w:rPr>
          <w:rFonts w:ascii="宋体" w:hAnsi="宋体" w:cs="宋体"/>
          <w:kern w:val="0"/>
        </w:rPr>
        <w:t>3</w:t>
      </w:r>
      <w:r>
        <w:rPr>
          <w:rFonts w:ascii="宋体" w:hAnsi="宋体" w:cs="宋体" w:hint="eastAsia"/>
          <w:kern w:val="0"/>
        </w:rPr>
        <w:t>.</w:t>
      </w:r>
      <w:r>
        <w:rPr>
          <w:rFonts w:ascii="宋体" w:hAnsi="宋体" w:cs="宋体"/>
          <w:kern w:val="0"/>
        </w:rPr>
        <w:t>6</w:t>
      </w:r>
      <w:r w:rsidR="00D9688E">
        <w:rPr>
          <w:rFonts w:ascii="宋体" w:hAnsi="宋体" w:cs="宋体"/>
          <w:kern w:val="0"/>
        </w:rPr>
        <w:t xml:space="preserve"> </w:t>
      </w:r>
      <w:r w:rsidR="00D9688E">
        <w:rPr>
          <w:rFonts w:ascii="宋体" w:hAnsi="宋体" w:cs="宋体" w:hint="eastAsia"/>
          <w:kern w:val="0"/>
        </w:rPr>
        <w:t>类型转换</w:t>
      </w:r>
    </w:p>
    <w:p w14:paraId="528EC193" w14:textId="77777777" w:rsidR="00D9688E" w:rsidRDefault="00B02C45" w:rsidP="0097450A">
      <w:pPr>
        <w:jc w:val="left"/>
        <w:rPr>
          <w:rFonts w:ascii="宋体" w:hAnsi="宋体" w:cs="宋体"/>
          <w:kern w:val="0"/>
        </w:rPr>
      </w:pPr>
      <w:r>
        <w:rPr>
          <w:rFonts w:ascii="宋体" w:hAnsi="宋体" w:cs="宋体" w:hint="eastAsia"/>
          <w:kern w:val="0"/>
        </w:rPr>
        <w:t>源程序中用到的类型转换有</w:t>
      </w:r>
      <w:r w:rsidR="002C0190" w:rsidRPr="002C0190">
        <w:rPr>
          <w:rFonts w:ascii="宋体" w:hAnsi="宋体" w:cs="宋体"/>
          <w:kern w:val="0"/>
        </w:rPr>
        <w:t xml:space="preserve">int </w:t>
      </w:r>
      <w:proofErr w:type="spellStart"/>
      <w:r w:rsidR="002C0190" w:rsidRPr="002C0190">
        <w:rPr>
          <w:rFonts w:ascii="宋体" w:hAnsi="宋体" w:cs="宋体"/>
          <w:kern w:val="0"/>
        </w:rPr>
        <w:t>sleepsecs</w:t>
      </w:r>
      <w:proofErr w:type="spellEnd"/>
      <w:r w:rsidR="002C0190" w:rsidRPr="002C0190">
        <w:rPr>
          <w:rFonts w:ascii="宋体" w:hAnsi="宋体" w:cs="宋体"/>
          <w:kern w:val="0"/>
        </w:rPr>
        <w:t>=2.5</w:t>
      </w:r>
      <w:r w:rsidR="002C0190">
        <w:rPr>
          <w:rFonts w:ascii="宋体" w:hAnsi="宋体" w:cs="宋体" w:hint="eastAsia"/>
          <w:kern w:val="0"/>
        </w:rPr>
        <w:t>;（隐式类型转换</w:t>
      </w:r>
      <w:r w:rsidR="006B2DC3">
        <w:rPr>
          <w:rFonts w:ascii="宋体" w:hAnsi="宋体" w:cs="宋体" w:hint="eastAsia"/>
          <w:kern w:val="0"/>
        </w:rPr>
        <w:t>，将浮点数2.5转化为int整数2</w:t>
      </w:r>
      <w:r w:rsidR="002C0190">
        <w:rPr>
          <w:rFonts w:ascii="宋体" w:hAnsi="宋体" w:cs="宋体" w:hint="eastAsia"/>
          <w:kern w:val="0"/>
        </w:rPr>
        <w:t>）</w:t>
      </w:r>
    </w:p>
    <w:p w14:paraId="49A515B2" w14:textId="77777777" w:rsidR="004F6EE2" w:rsidRDefault="006B2DC3" w:rsidP="004F6EE2">
      <w:pPr>
        <w:jc w:val="left"/>
        <w:rPr>
          <w:rFonts w:ascii="宋体" w:hAnsi="宋体" w:cs="宋体"/>
          <w:kern w:val="0"/>
        </w:rPr>
      </w:pPr>
      <w:r>
        <w:rPr>
          <w:rFonts w:ascii="宋体" w:hAnsi="宋体" w:cs="宋体" w:hint="eastAsia"/>
          <w:kern w:val="0"/>
        </w:rPr>
        <w:t>值得注意的是，浮点数常数默认的均是double类型，</w:t>
      </w:r>
      <w:r w:rsidR="00BF6B1A">
        <w:rPr>
          <w:rFonts w:ascii="宋体" w:hAnsi="宋体" w:cs="宋体" w:hint="eastAsia"/>
          <w:kern w:val="0"/>
        </w:rPr>
        <w:t>因此此处隐式转换类型为由double型转化为int型（编译器缺省转换为long型）</w:t>
      </w:r>
      <w:r w:rsidR="004154F8">
        <w:rPr>
          <w:rFonts w:ascii="宋体" w:hAnsi="宋体" w:cs="宋体" w:hint="eastAsia"/>
          <w:kern w:val="0"/>
        </w:rPr>
        <w:t>。</w:t>
      </w:r>
    </w:p>
    <w:p w14:paraId="5D3E19B7" w14:textId="77777777" w:rsidR="00F127F9" w:rsidRDefault="00F127F9" w:rsidP="004F6EE2">
      <w:pPr>
        <w:jc w:val="left"/>
        <w:rPr>
          <w:rFonts w:ascii="宋体" w:hAnsi="宋体" w:cs="宋体"/>
          <w:kern w:val="0"/>
        </w:rPr>
      </w:pPr>
      <w:r>
        <w:rPr>
          <w:rFonts w:ascii="宋体" w:hAnsi="宋体" w:cs="宋体" w:hint="eastAsia"/>
          <w:kern w:val="0"/>
        </w:rPr>
        <w:t>同样，思考这样的一个问题。</w:t>
      </w:r>
      <w:r w:rsidR="002C4520">
        <w:rPr>
          <w:rFonts w:ascii="宋体" w:hAnsi="宋体" w:cs="宋体" w:hint="eastAsia"/>
          <w:kern w:val="0"/>
        </w:rPr>
        <w:t>2.5被隐式转换之后，</w:t>
      </w:r>
      <w:r w:rsidR="005305E7">
        <w:rPr>
          <w:rFonts w:ascii="宋体" w:hAnsi="宋体" w:cs="宋体" w:hint="eastAsia"/>
          <w:kern w:val="0"/>
        </w:rPr>
        <w:t>为什么</w:t>
      </w:r>
      <w:r w:rsidR="002C4520">
        <w:rPr>
          <w:rFonts w:ascii="宋体" w:hAnsi="宋体" w:cs="宋体" w:hint="eastAsia"/>
          <w:kern w:val="0"/>
        </w:rPr>
        <w:t>变成了long类型的2</w:t>
      </w:r>
      <w:r w:rsidR="005305E7">
        <w:rPr>
          <w:rFonts w:ascii="宋体" w:hAnsi="宋体" w:cs="宋体" w:hint="eastAsia"/>
          <w:kern w:val="0"/>
        </w:rPr>
        <w:t>。</w:t>
      </w:r>
      <w:r w:rsidR="005305E7" w:rsidRPr="005305E7">
        <w:rPr>
          <w:rFonts w:ascii="宋体" w:hAnsi="宋体" w:cs="宋体" w:hint="eastAsia"/>
          <w:kern w:val="0"/>
        </w:rPr>
        <w:t>当在 double 或 float 向 int 进行类型转换的时候，程序改变数值和</w:t>
      </w:r>
      <w:proofErr w:type="gramStart"/>
      <w:r w:rsidR="005305E7" w:rsidRPr="005305E7">
        <w:rPr>
          <w:rFonts w:ascii="宋体" w:hAnsi="宋体" w:cs="宋体" w:hint="eastAsia"/>
          <w:kern w:val="0"/>
        </w:rPr>
        <w:t>位模式</w:t>
      </w:r>
      <w:proofErr w:type="gramEnd"/>
      <w:r w:rsidR="005305E7" w:rsidRPr="005305E7">
        <w:rPr>
          <w:rFonts w:ascii="宋体" w:hAnsi="宋体" w:cs="宋体" w:hint="eastAsia"/>
          <w:kern w:val="0"/>
        </w:rPr>
        <w:t>的原则 是：值会向零舍入。例如</w:t>
      </w:r>
      <w:r w:rsidR="00A46699">
        <w:rPr>
          <w:rFonts w:ascii="宋体" w:hAnsi="宋体" w:cs="宋体" w:hint="eastAsia"/>
          <w:kern w:val="0"/>
        </w:rPr>
        <w:t xml:space="preserve"> 1.6</w:t>
      </w:r>
      <w:r w:rsidR="005305E7" w:rsidRPr="005305E7">
        <w:rPr>
          <w:rFonts w:ascii="宋体" w:hAnsi="宋体" w:cs="宋体" w:hint="eastAsia"/>
          <w:kern w:val="0"/>
        </w:rPr>
        <w:t xml:space="preserve"> 将被转换成 1，</w:t>
      </w:r>
      <w:r w:rsidR="00A46699">
        <w:rPr>
          <w:rFonts w:ascii="宋体" w:hAnsi="宋体" w:cs="宋体" w:hint="eastAsia"/>
          <w:kern w:val="0"/>
        </w:rPr>
        <w:t>-1.9</w:t>
      </w:r>
      <w:r w:rsidR="005305E7" w:rsidRPr="005305E7">
        <w:rPr>
          <w:rFonts w:ascii="宋体" w:hAnsi="宋体" w:cs="宋体" w:hint="eastAsia"/>
          <w:kern w:val="0"/>
        </w:rPr>
        <w:t xml:space="preserve"> 将被转换成-1。</w:t>
      </w:r>
      <w:r w:rsidR="00A46699">
        <w:rPr>
          <w:rFonts w:ascii="宋体" w:hAnsi="宋体" w:cs="宋体" w:hint="eastAsia"/>
          <w:kern w:val="0"/>
        </w:rPr>
        <w:t>而对于我们的转化前的浮点数2.5当然是舍入到整数2</w:t>
      </w:r>
      <w:r w:rsidR="00EB0048">
        <w:rPr>
          <w:rFonts w:ascii="宋体" w:hAnsi="宋体" w:cs="宋体" w:hint="eastAsia"/>
          <w:kern w:val="0"/>
        </w:rPr>
        <w:t>。</w:t>
      </w:r>
    </w:p>
    <w:p w14:paraId="326D6955" w14:textId="77777777" w:rsidR="00AC3A91" w:rsidRPr="004F6EE2" w:rsidRDefault="00A07C5E" w:rsidP="00F127F9">
      <w:pPr>
        <w:jc w:val="center"/>
        <w:rPr>
          <w:rFonts w:ascii="宋体" w:hAnsi="宋体" w:cs="宋体"/>
          <w:kern w:val="0"/>
        </w:rPr>
      </w:pPr>
      <w:r w:rsidRPr="004F6EE2">
        <w:rPr>
          <w:rFonts w:ascii="宋体" w:hAnsi="宋体" w:cs="宋体"/>
          <w:noProof/>
          <w:kern w:val="0"/>
        </w:rPr>
        <w:drawing>
          <wp:inline distT="0" distB="0" distL="0" distR="0" wp14:anchorId="73924FE3" wp14:editId="4F0FBDF6">
            <wp:extent cx="3542030" cy="577850"/>
            <wp:effectExtent l="0" t="0" r="0" b="0"/>
            <wp:docPr id="22" name="图片 22" descr="]OJ77XTP52B11M_NE_%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J77XTP52B11M_NE_%0{[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2030" cy="577850"/>
                    </a:xfrm>
                    <a:prstGeom prst="rect">
                      <a:avLst/>
                    </a:prstGeom>
                    <a:noFill/>
                    <a:ln>
                      <a:noFill/>
                    </a:ln>
                  </pic:spPr>
                </pic:pic>
              </a:graphicData>
            </a:graphic>
          </wp:inline>
        </w:drawing>
      </w:r>
    </w:p>
    <w:p w14:paraId="2A6EB247" w14:textId="77777777" w:rsidR="006B2DC3" w:rsidRDefault="00AC3A91" w:rsidP="00F127F9">
      <w:pPr>
        <w:jc w:val="center"/>
        <w:rPr>
          <w:rFonts w:ascii="宋体" w:hAnsi="宋体" w:cs="宋体"/>
          <w:kern w:val="0"/>
        </w:rPr>
      </w:pPr>
      <w:r>
        <w:rPr>
          <w:rFonts w:ascii="宋体" w:hAnsi="宋体" w:cs="宋体" w:hint="eastAsia"/>
          <w:kern w:val="0"/>
        </w:rPr>
        <w:t>截图3.3.6-1</w:t>
      </w:r>
      <w:r w:rsidR="004F6502">
        <w:rPr>
          <w:rFonts w:ascii="宋体" w:hAnsi="宋体" w:cs="宋体" w:hint="eastAsia"/>
          <w:kern w:val="0"/>
        </w:rPr>
        <w:t>，隐式转换操作</w:t>
      </w:r>
    </w:p>
    <w:p w14:paraId="73BA23CF" w14:textId="77777777" w:rsidR="00AC3A91" w:rsidRDefault="00724D55" w:rsidP="0097450A">
      <w:pPr>
        <w:jc w:val="left"/>
        <w:rPr>
          <w:rFonts w:ascii="宋体" w:hAnsi="宋体" w:cs="宋体"/>
          <w:kern w:val="0"/>
        </w:rPr>
      </w:pPr>
      <w:r>
        <w:rPr>
          <w:rFonts w:ascii="宋体" w:hAnsi="宋体" w:cs="宋体" w:hint="eastAsia"/>
          <w:kern w:val="0"/>
        </w:rPr>
        <w:t>3.3.7</w:t>
      </w:r>
      <w:r>
        <w:rPr>
          <w:rFonts w:ascii="宋体" w:hAnsi="宋体" w:cs="宋体"/>
          <w:kern w:val="0"/>
        </w:rPr>
        <w:t xml:space="preserve"> </w:t>
      </w:r>
      <w:r>
        <w:rPr>
          <w:rFonts w:ascii="宋体" w:hAnsi="宋体" w:cs="宋体" w:hint="eastAsia"/>
          <w:kern w:val="0"/>
        </w:rPr>
        <w:t>算术操作</w:t>
      </w:r>
      <w:r w:rsidR="00E86F5D">
        <w:rPr>
          <w:rFonts w:ascii="宋体" w:hAnsi="宋体" w:cs="宋体" w:hint="eastAsia"/>
          <w:kern w:val="0"/>
        </w:rPr>
        <w:t>+逻辑操作</w:t>
      </w:r>
    </w:p>
    <w:p w14:paraId="46FCAA1E" w14:textId="77777777" w:rsidR="00724D55" w:rsidRDefault="00724D55" w:rsidP="0097450A">
      <w:pPr>
        <w:jc w:val="left"/>
        <w:rPr>
          <w:rFonts w:ascii="宋体" w:hAnsi="宋体" w:cs="宋体"/>
          <w:kern w:val="0"/>
        </w:rPr>
      </w:pPr>
      <w:r>
        <w:rPr>
          <w:rFonts w:ascii="宋体" w:hAnsi="宋体" w:cs="宋体" w:hint="eastAsia"/>
          <w:kern w:val="0"/>
        </w:rPr>
        <w:t>首先，汇编语言中算术操作指令，效果以及描述有以下指令。</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836"/>
        <w:gridCol w:w="2826"/>
      </w:tblGrid>
      <w:tr w:rsidR="00746DF8" w:rsidRPr="00D12579" w14:paraId="5ED699F4" w14:textId="77777777" w:rsidTr="00D12579">
        <w:trPr>
          <w:jc w:val="center"/>
        </w:trPr>
        <w:tc>
          <w:tcPr>
            <w:tcW w:w="2907" w:type="dxa"/>
            <w:shd w:val="clear" w:color="auto" w:fill="auto"/>
            <w:vAlign w:val="center"/>
          </w:tcPr>
          <w:p w14:paraId="66172CB8"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指令</w:t>
            </w:r>
          </w:p>
        </w:tc>
        <w:tc>
          <w:tcPr>
            <w:tcW w:w="2907" w:type="dxa"/>
            <w:shd w:val="clear" w:color="auto" w:fill="auto"/>
            <w:vAlign w:val="center"/>
          </w:tcPr>
          <w:p w14:paraId="221B774C"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效果</w:t>
            </w:r>
          </w:p>
        </w:tc>
        <w:tc>
          <w:tcPr>
            <w:tcW w:w="2907" w:type="dxa"/>
            <w:shd w:val="clear" w:color="auto" w:fill="auto"/>
            <w:vAlign w:val="center"/>
          </w:tcPr>
          <w:p w14:paraId="12BC5A08"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描述</w:t>
            </w:r>
          </w:p>
        </w:tc>
      </w:tr>
      <w:tr w:rsidR="00746DF8" w:rsidRPr="00D12579" w14:paraId="5D47CF74" w14:textId="77777777" w:rsidTr="00D12579">
        <w:trPr>
          <w:jc w:val="center"/>
        </w:trPr>
        <w:tc>
          <w:tcPr>
            <w:tcW w:w="2907" w:type="dxa"/>
            <w:shd w:val="clear" w:color="auto" w:fill="auto"/>
            <w:vAlign w:val="center"/>
          </w:tcPr>
          <w:p w14:paraId="69DD168E" w14:textId="77777777" w:rsidR="00746DF8" w:rsidRPr="00D12579" w:rsidRDefault="00746DF8" w:rsidP="00D12579">
            <w:pPr>
              <w:jc w:val="center"/>
              <w:rPr>
                <w:rFonts w:ascii="宋体" w:hAnsi="宋体" w:cs="宋体"/>
                <w:kern w:val="0"/>
              </w:rPr>
            </w:pPr>
            <w:r w:rsidRPr="00D12579">
              <w:rPr>
                <w:rFonts w:ascii="宋体" w:hAnsi="宋体" w:cs="宋体"/>
                <w:kern w:val="0"/>
              </w:rPr>
              <w:t>1eaq S,D</w:t>
            </w:r>
          </w:p>
        </w:tc>
        <w:tc>
          <w:tcPr>
            <w:tcW w:w="2907" w:type="dxa"/>
            <w:shd w:val="clear" w:color="auto" w:fill="auto"/>
            <w:vAlign w:val="center"/>
          </w:tcPr>
          <w:p w14:paraId="61B73B85"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D←&amp;S</w:t>
            </w:r>
          </w:p>
        </w:tc>
        <w:tc>
          <w:tcPr>
            <w:tcW w:w="2907" w:type="dxa"/>
            <w:shd w:val="clear" w:color="auto" w:fill="auto"/>
            <w:vAlign w:val="center"/>
          </w:tcPr>
          <w:p w14:paraId="4D7359C6"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加载有效地址</w:t>
            </w:r>
          </w:p>
        </w:tc>
      </w:tr>
      <w:tr w:rsidR="00746DF8" w:rsidRPr="00D12579" w14:paraId="710086D8" w14:textId="77777777" w:rsidTr="00D12579">
        <w:trPr>
          <w:trHeight w:val="1275"/>
          <w:jc w:val="center"/>
        </w:trPr>
        <w:tc>
          <w:tcPr>
            <w:tcW w:w="2907" w:type="dxa"/>
            <w:shd w:val="clear" w:color="auto" w:fill="auto"/>
            <w:vAlign w:val="center"/>
          </w:tcPr>
          <w:p w14:paraId="26EE7CC5" w14:textId="77777777" w:rsidR="00746DF8" w:rsidRPr="00D12579" w:rsidRDefault="0006668E" w:rsidP="00D12579">
            <w:pPr>
              <w:jc w:val="center"/>
              <w:rPr>
                <w:rFonts w:ascii="宋体" w:hAnsi="宋体" w:cs="宋体"/>
                <w:kern w:val="0"/>
              </w:rPr>
            </w:pPr>
            <w:r w:rsidRPr="00D12579">
              <w:rPr>
                <w:rFonts w:ascii="宋体" w:hAnsi="宋体" w:cs="宋体" w:hint="eastAsia"/>
                <w:kern w:val="0"/>
              </w:rPr>
              <w:t>INC</w:t>
            </w:r>
            <w:r w:rsidR="00746DF8" w:rsidRPr="00D12579">
              <w:rPr>
                <w:rFonts w:ascii="宋体" w:hAnsi="宋体" w:cs="宋体" w:hint="eastAsia"/>
                <w:kern w:val="0"/>
              </w:rPr>
              <w:t xml:space="preserve"> D</w:t>
            </w:r>
          </w:p>
          <w:p w14:paraId="26354D10"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DEC D</w:t>
            </w:r>
          </w:p>
          <w:p w14:paraId="65DA1AD4"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NEG D</w:t>
            </w:r>
          </w:p>
          <w:p w14:paraId="7B4423CF"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NOT D</w:t>
            </w:r>
          </w:p>
        </w:tc>
        <w:tc>
          <w:tcPr>
            <w:tcW w:w="2907" w:type="dxa"/>
            <w:shd w:val="clear" w:color="auto" w:fill="auto"/>
            <w:vAlign w:val="center"/>
          </w:tcPr>
          <w:p w14:paraId="001EB284"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D←D十1</w:t>
            </w:r>
          </w:p>
          <w:p w14:paraId="34B31E3D"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D←D-1</w:t>
            </w:r>
          </w:p>
          <w:p w14:paraId="569BCB0C"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D←</w:t>
            </w:r>
            <w:proofErr w:type="gramStart"/>
            <w:r w:rsidRPr="00D12579">
              <w:rPr>
                <w:rFonts w:ascii="宋体" w:hAnsi="宋体" w:cs="宋体" w:hint="eastAsia"/>
                <w:kern w:val="0"/>
              </w:rPr>
              <w:t>一</w:t>
            </w:r>
            <w:proofErr w:type="gramEnd"/>
            <w:r w:rsidRPr="00D12579">
              <w:rPr>
                <w:rFonts w:ascii="宋体" w:hAnsi="宋体" w:cs="宋体" w:hint="eastAsia"/>
                <w:kern w:val="0"/>
              </w:rPr>
              <w:t>D</w:t>
            </w:r>
          </w:p>
          <w:p w14:paraId="31C97F20"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D←</w:t>
            </w:r>
            <w:proofErr w:type="gramStart"/>
            <w:r w:rsidRPr="00D12579">
              <w:rPr>
                <w:rFonts w:ascii="宋体" w:hAnsi="宋体" w:cs="宋体" w:hint="eastAsia"/>
                <w:kern w:val="0"/>
              </w:rPr>
              <w:t>一</w:t>
            </w:r>
            <w:proofErr w:type="gramEnd"/>
            <w:r w:rsidRPr="00D12579">
              <w:rPr>
                <w:rFonts w:ascii="宋体" w:hAnsi="宋体" w:cs="宋体" w:hint="eastAsia"/>
                <w:kern w:val="0"/>
              </w:rPr>
              <w:t>D</w:t>
            </w:r>
          </w:p>
        </w:tc>
        <w:tc>
          <w:tcPr>
            <w:tcW w:w="2907" w:type="dxa"/>
            <w:shd w:val="clear" w:color="auto" w:fill="auto"/>
            <w:vAlign w:val="center"/>
          </w:tcPr>
          <w:p w14:paraId="1A1EBA74"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加1</w:t>
            </w:r>
          </w:p>
          <w:p w14:paraId="27E3C717"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减l</w:t>
            </w:r>
          </w:p>
          <w:p w14:paraId="685973C0"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取负</w:t>
            </w:r>
          </w:p>
          <w:p w14:paraId="4ABA8802" w14:textId="77777777" w:rsidR="00746DF8" w:rsidRPr="00D12579" w:rsidRDefault="00746DF8" w:rsidP="00D12579">
            <w:pPr>
              <w:jc w:val="center"/>
              <w:rPr>
                <w:rFonts w:ascii="宋体" w:hAnsi="宋体" w:cs="宋体"/>
                <w:kern w:val="0"/>
              </w:rPr>
            </w:pPr>
            <w:r w:rsidRPr="00D12579">
              <w:rPr>
                <w:rFonts w:ascii="宋体" w:hAnsi="宋体" w:cs="宋体" w:hint="eastAsia"/>
                <w:kern w:val="0"/>
              </w:rPr>
              <w:t>取补</w:t>
            </w:r>
          </w:p>
        </w:tc>
      </w:tr>
      <w:tr w:rsidR="00746DF8" w:rsidRPr="00D12579" w14:paraId="1154CCF7" w14:textId="77777777" w:rsidTr="00D12579">
        <w:trPr>
          <w:jc w:val="center"/>
        </w:trPr>
        <w:tc>
          <w:tcPr>
            <w:tcW w:w="2907" w:type="dxa"/>
            <w:shd w:val="clear" w:color="auto" w:fill="auto"/>
            <w:vAlign w:val="center"/>
          </w:tcPr>
          <w:p w14:paraId="3C420FAB" w14:textId="77777777" w:rsidR="00746DF8" w:rsidRPr="00D12579" w:rsidRDefault="0006668E" w:rsidP="00D12579">
            <w:pPr>
              <w:jc w:val="center"/>
              <w:rPr>
                <w:rFonts w:ascii="宋体" w:hAnsi="宋体" w:cs="宋体"/>
                <w:kern w:val="0"/>
              </w:rPr>
            </w:pPr>
            <w:r w:rsidRPr="00D12579">
              <w:rPr>
                <w:rFonts w:ascii="宋体" w:hAnsi="宋体" w:cs="宋体"/>
                <w:kern w:val="0"/>
              </w:rPr>
              <w:t xml:space="preserve">ADD </w:t>
            </w:r>
            <w:proofErr w:type="spellStart"/>
            <w:r w:rsidRPr="00D12579">
              <w:rPr>
                <w:rFonts w:ascii="宋体" w:hAnsi="宋体" w:cs="宋体"/>
                <w:kern w:val="0"/>
              </w:rPr>
              <w:t>s,D</w:t>
            </w:r>
            <w:proofErr w:type="spellEnd"/>
          </w:p>
        </w:tc>
        <w:tc>
          <w:tcPr>
            <w:tcW w:w="2907" w:type="dxa"/>
            <w:shd w:val="clear" w:color="auto" w:fill="auto"/>
            <w:vAlign w:val="center"/>
          </w:tcPr>
          <w:p w14:paraId="4D5FEF0F" w14:textId="77777777" w:rsidR="00746DF8" w:rsidRPr="00D12579" w:rsidRDefault="0006668E" w:rsidP="00D12579">
            <w:pPr>
              <w:jc w:val="center"/>
              <w:rPr>
                <w:rFonts w:ascii="宋体" w:hAnsi="宋体" w:cs="宋体"/>
                <w:kern w:val="0"/>
              </w:rPr>
            </w:pPr>
            <w:r w:rsidRPr="00D12579">
              <w:rPr>
                <w:rFonts w:ascii="宋体" w:hAnsi="宋体" w:cs="宋体" w:hint="eastAsia"/>
                <w:kern w:val="0"/>
              </w:rPr>
              <w:t>D←D十s</w:t>
            </w:r>
          </w:p>
        </w:tc>
        <w:tc>
          <w:tcPr>
            <w:tcW w:w="2907" w:type="dxa"/>
            <w:shd w:val="clear" w:color="auto" w:fill="auto"/>
            <w:vAlign w:val="center"/>
          </w:tcPr>
          <w:p w14:paraId="7462E76A" w14:textId="77777777" w:rsidR="00746DF8" w:rsidRPr="00D12579" w:rsidRDefault="0006668E" w:rsidP="00D12579">
            <w:pPr>
              <w:jc w:val="center"/>
              <w:rPr>
                <w:rFonts w:ascii="宋体" w:hAnsi="宋体" w:cs="宋体"/>
                <w:kern w:val="0"/>
              </w:rPr>
            </w:pPr>
            <w:r w:rsidRPr="00D12579">
              <w:rPr>
                <w:rFonts w:ascii="宋体" w:hAnsi="宋体" w:cs="宋体" w:hint="eastAsia"/>
                <w:kern w:val="0"/>
              </w:rPr>
              <w:t>加</w:t>
            </w:r>
          </w:p>
        </w:tc>
      </w:tr>
      <w:tr w:rsidR="00746DF8" w:rsidRPr="00D12579" w14:paraId="481860CC" w14:textId="77777777" w:rsidTr="00D12579">
        <w:trPr>
          <w:jc w:val="center"/>
        </w:trPr>
        <w:tc>
          <w:tcPr>
            <w:tcW w:w="2907" w:type="dxa"/>
            <w:shd w:val="clear" w:color="auto" w:fill="auto"/>
            <w:vAlign w:val="center"/>
          </w:tcPr>
          <w:p w14:paraId="7D47D227" w14:textId="77777777" w:rsidR="00746DF8" w:rsidRPr="00D12579" w:rsidRDefault="0006668E" w:rsidP="00D12579">
            <w:pPr>
              <w:jc w:val="center"/>
              <w:rPr>
                <w:rFonts w:ascii="宋体" w:hAnsi="宋体" w:cs="宋体"/>
                <w:kern w:val="0"/>
              </w:rPr>
            </w:pPr>
            <w:r w:rsidRPr="00D12579">
              <w:rPr>
                <w:rFonts w:ascii="宋体" w:hAnsi="宋体" w:cs="宋体" w:hint="eastAsia"/>
                <w:kern w:val="0"/>
              </w:rPr>
              <w:t>SU</w:t>
            </w:r>
            <w:r w:rsidRPr="00D12579">
              <w:rPr>
                <w:rFonts w:ascii="宋体" w:hAnsi="宋体" w:cs="宋体"/>
                <w:kern w:val="0"/>
              </w:rPr>
              <w:t>B S,D</w:t>
            </w:r>
          </w:p>
        </w:tc>
        <w:tc>
          <w:tcPr>
            <w:tcW w:w="2907" w:type="dxa"/>
            <w:shd w:val="clear" w:color="auto" w:fill="auto"/>
            <w:vAlign w:val="center"/>
          </w:tcPr>
          <w:p w14:paraId="47562BBC" w14:textId="77777777" w:rsidR="00746DF8" w:rsidRPr="00D12579" w:rsidRDefault="0006668E" w:rsidP="00D12579">
            <w:pPr>
              <w:jc w:val="center"/>
              <w:rPr>
                <w:rFonts w:ascii="宋体" w:hAnsi="宋体" w:cs="宋体"/>
                <w:kern w:val="0"/>
              </w:rPr>
            </w:pPr>
            <w:r w:rsidRPr="00D12579">
              <w:rPr>
                <w:rFonts w:ascii="宋体" w:hAnsi="宋体" w:cs="宋体" w:hint="eastAsia"/>
                <w:kern w:val="0"/>
              </w:rPr>
              <w:t>D←D-S</w:t>
            </w:r>
          </w:p>
        </w:tc>
        <w:tc>
          <w:tcPr>
            <w:tcW w:w="2907" w:type="dxa"/>
            <w:shd w:val="clear" w:color="auto" w:fill="auto"/>
            <w:vAlign w:val="center"/>
          </w:tcPr>
          <w:p w14:paraId="4FD8B804" w14:textId="77777777" w:rsidR="00746DF8" w:rsidRPr="00D12579" w:rsidRDefault="0006668E" w:rsidP="00D12579">
            <w:pPr>
              <w:jc w:val="center"/>
              <w:rPr>
                <w:rFonts w:ascii="宋体" w:hAnsi="宋体" w:cs="宋体"/>
                <w:kern w:val="0"/>
              </w:rPr>
            </w:pPr>
            <w:r w:rsidRPr="00D12579">
              <w:rPr>
                <w:rFonts w:ascii="宋体" w:hAnsi="宋体" w:cs="宋体" w:hint="eastAsia"/>
                <w:kern w:val="0"/>
              </w:rPr>
              <w:t>减</w:t>
            </w:r>
          </w:p>
        </w:tc>
      </w:tr>
      <w:tr w:rsidR="0006668E" w:rsidRPr="00D12579" w14:paraId="47A666D4" w14:textId="77777777" w:rsidTr="00D12579">
        <w:trPr>
          <w:jc w:val="center"/>
        </w:trPr>
        <w:tc>
          <w:tcPr>
            <w:tcW w:w="2907" w:type="dxa"/>
            <w:shd w:val="clear" w:color="auto" w:fill="auto"/>
            <w:vAlign w:val="center"/>
          </w:tcPr>
          <w:p w14:paraId="6A4648CD" w14:textId="77777777" w:rsidR="0006668E" w:rsidRPr="00D12579" w:rsidRDefault="0006668E" w:rsidP="00D12579">
            <w:pPr>
              <w:jc w:val="center"/>
              <w:rPr>
                <w:rFonts w:ascii="宋体" w:hAnsi="宋体" w:cs="宋体"/>
                <w:kern w:val="0"/>
              </w:rPr>
            </w:pPr>
            <w:r w:rsidRPr="00D12579">
              <w:rPr>
                <w:rFonts w:ascii="宋体" w:hAnsi="宋体" w:cs="宋体"/>
                <w:kern w:val="0"/>
              </w:rPr>
              <w:t>IMUL S,D</w:t>
            </w:r>
          </w:p>
        </w:tc>
        <w:tc>
          <w:tcPr>
            <w:tcW w:w="2907" w:type="dxa"/>
            <w:shd w:val="clear" w:color="auto" w:fill="auto"/>
            <w:vAlign w:val="center"/>
          </w:tcPr>
          <w:p w14:paraId="2563C062" w14:textId="77777777" w:rsidR="0006668E" w:rsidRPr="00D12579" w:rsidRDefault="0006668E" w:rsidP="00D12579">
            <w:pPr>
              <w:jc w:val="center"/>
              <w:rPr>
                <w:rFonts w:ascii="宋体" w:hAnsi="宋体" w:cs="宋体"/>
                <w:kern w:val="0"/>
              </w:rPr>
            </w:pPr>
            <w:r w:rsidRPr="00D12579">
              <w:rPr>
                <w:rFonts w:ascii="宋体" w:hAnsi="宋体" w:cs="宋体" w:hint="eastAsia"/>
                <w:kern w:val="0"/>
              </w:rPr>
              <w:t>D←D*S</w:t>
            </w:r>
          </w:p>
        </w:tc>
        <w:tc>
          <w:tcPr>
            <w:tcW w:w="2907" w:type="dxa"/>
            <w:shd w:val="clear" w:color="auto" w:fill="auto"/>
            <w:vAlign w:val="center"/>
          </w:tcPr>
          <w:p w14:paraId="7ED83641" w14:textId="77777777" w:rsidR="0006668E" w:rsidRPr="00D12579" w:rsidRDefault="0006668E" w:rsidP="00D12579">
            <w:pPr>
              <w:jc w:val="center"/>
              <w:rPr>
                <w:rFonts w:ascii="宋体" w:hAnsi="宋体" w:cs="宋体"/>
                <w:kern w:val="0"/>
              </w:rPr>
            </w:pPr>
            <w:r w:rsidRPr="00D12579">
              <w:rPr>
                <w:rFonts w:ascii="宋体" w:hAnsi="宋体" w:cs="宋体" w:hint="eastAsia"/>
                <w:kern w:val="0"/>
              </w:rPr>
              <w:t>乘</w:t>
            </w:r>
          </w:p>
        </w:tc>
      </w:tr>
      <w:tr w:rsidR="00967895" w:rsidRPr="00D12579" w14:paraId="5DAAA6F9" w14:textId="77777777" w:rsidTr="00D12579">
        <w:trPr>
          <w:jc w:val="center"/>
        </w:trPr>
        <w:tc>
          <w:tcPr>
            <w:tcW w:w="2907" w:type="dxa"/>
            <w:shd w:val="clear" w:color="auto" w:fill="auto"/>
            <w:vAlign w:val="center"/>
          </w:tcPr>
          <w:p w14:paraId="55C3BFBC" w14:textId="77777777" w:rsidR="00967895" w:rsidRPr="00D12579" w:rsidRDefault="00967895" w:rsidP="00D12579">
            <w:pPr>
              <w:jc w:val="center"/>
              <w:rPr>
                <w:rFonts w:ascii="宋体" w:hAnsi="宋体" w:cs="宋体"/>
                <w:kern w:val="0"/>
              </w:rPr>
            </w:pPr>
            <w:r w:rsidRPr="00D12579">
              <w:rPr>
                <w:rFonts w:ascii="宋体" w:hAnsi="宋体" w:cs="宋体"/>
                <w:kern w:val="0"/>
              </w:rPr>
              <w:t>XOR S</w:t>
            </w:r>
            <w:r w:rsidRPr="00D12579">
              <w:rPr>
                <w:rFonts w:ascii="宋体" w:hAnsi="宋体" w:cs="宋体" w:hint="eastAsia"/>
                <w:kern w:val="0"/>
              </w:rPr>
              <w:t>,</w:t>
            </w:r>
            <w:r w:rsidRPr="00D12579">
              <w:rPr>
                <w:rFonts w:ascii="宋体" w:hAnsi="宋体" w:cs="宋体"/>
                <w:kern w:val="0"/>
              </w:rPr>
              <w:t>D</w:t>
            </w:r>
          </w:p>
        </w:tc>
        <w:tc>
          <w:tcPr>
            <w:tcW w:w="2907" w:type="dxa"/>
            <w:shd w:val="clear" w:color="auto" w:fill="auto"/>
            <w:vAlign w:val="center"/>
          </w:tcPr>
          <w:p w14:paraId="519F7EA4" w14:textId="77777777" w:rsidR="00967895" w:rsidRPr="00D12579" w:rsidRDefault="00967895" w:rsidP="00D12579">
            <w:pPr>
              <w:jc w:val="center"/>
              <w:rPr>
                <w:rFonts w:ascii="宋体" w:hAnsi="宋体" w:cs="宋体"/>
                <w:kern w:val="0"/>
              </w:rPr>
            </w:pPr>
            <w:r w:rsidRPr="00D12579">
              <w:rPr>
                <w:rFonts w:ascii="宋体" w:hAnsi="宋体" w:cs="宋体" w:hint="eastAsia"/>
                <w:kern w:val="0"/>
              </w:rPr>
              <w:t>D←D^S</w:t>
            </w:r>
          </w:p>
        </w:tc>
        <w:tc>
          <w:tcPr>
            <w:tcW w:w="2907" w:type="dxa"/>
            <w:shd w:val="clear" w:color="auto" w:fill="auto"/>
            <w:vAlign w:val="center"/>
          </w:tcPr>
          <w:p w14:paraId="6ECA3045" w14:textId="77777777" w:rsidR="00967895" w:rsidRPr="00D12579" w:rsidRDefault="00967895" w:rsidP="00D12579">
            <w:pPr>
              <w:jc w:val="center"/>
              <w:rPr>
                <w:rFonts w:ascii="宋体" w:hAnsi="宋体" w:cs="宋体"/>
                <w:kern w:val="0"/>
              </w:rPr>
            </w:pPr>
            <w:r w:rsidRPr="00D12579">
              <w:rPr>
                <w:rFonts w:ascii="宋体" w:hAnsi="宋体" w:cs="宋体" w:hint="eastAsia"/>
                <w:kern w:val="0"/>
              </w:rPr>
              <w:t>异或</w:t>
            </w:r>
          </w:p>
        </w:tc>
      </w:tr>
      <w:tr w:rsidR="00967895" w:rsidRPr="00D12579" w14:paraId="2948E8BC" w14:textId="77777777" w:rsidTr="00D12579">
        <w:trPr>
          <w:jc w:val="center"/>
        </w:trPr>
        <w:tc>
          <w:tcPr>
            <w:tcW w:w="2907" w:type="dxa"/>
            <w:shd w:val="clear" w:color="auto" w:fill="auto"/>
            <w:vAlign w:val="center"/>
          </w:tcPr>
          <w:p w14:paraId="76D48B7A" w14:textId="77777777" w:rsidR="00967895" w:rsidRPr="00D12579" w:rsidRDefault="0029716A" w:rsidP="00D12579">
            <w:pPr>
              <w:jc w:val="center"/>
              <w:rPr>
                <w:rFonts w:ascii="宋体" w:hAnsi="宋体" w:cs="宋体"/>
                <w:kern w:val="0"/>
              </w:rPr>
            </w:pPr>
            <w:r w:rsidRPr="00D12579">
              <w:rPr>
                <w:rFonts w:ascii="宋体" w:hAnsi="宋体" w:cs="宋体"/>
                <w:kern w:val="0"/>
              </w:rPr>
              <w:t>OR S,D</w:t>
            </w:r>
          </w:p>
        </w:tc>
        <w:tc>
          <w:tcPr>
            <w:tcW w:w="2907" w:type="dxa"/>
            <w:shd w:val="clear" w:color="auto" w:fill="auto"/>
            <w:vAlign w:val="center"/>
          </w:tcPr>
          <w:p w14:paraId="52F7AC2C" w14:textId="77777777" w:rsidR="00967895" w:rsidRPr="00D12579" w:rsidRDefault="00A239CA" w:rsidP="00D12579">
            <w:pPr>
              <w:jc w:val="center"/>
              <w:rPr>
                <w:rFonts w:ascii="宋体" w:hAnsi="宋体" w:cs="宋体"/>
                <w:kern w:val="0"/>
              </w:rPr>
            </w:pPr>
            <w:r w:rsidRPr="00D12579">
              <w:rPr>
                <w:rFonts w:ascii="宋体" w:hAnsi="宋体" w:cs="宋体" w:hint="eastAsia"/>
                <w:kern w:val="0"/>
              </w:rPr>
              <w:t>D←D|S</w:t>
            </w:r>
          </w:p>
        </w:tc>
        <w:tc>
          <w:tcPr>
            <w:tcW w:w="2907" w:type="dxa"/>
            <w:shd w:val="clear" w:color="auto" w:fill="auto"/>
            <w:vAlign w:val="center"/>
          </w:tcPr>
          <w:p w14:paraId="029500B6" w14:textId="77777777" w:rsidR="00967895" w:rsidRPr="00D12579" w:rsidRDefault="00A239CA" w:rsidP="00D12579">
            <w:pPr>
              <w:jc w:val="center"/>
              <w:rPr>
                <w:rFonts w:ascii="宋体" w:hAnsi="宋体" w:cs="宋体"/>
                <w:kern w:val="0"/>
              </w:rPr>
            </w:pPr>
            <w:r w:rsidRPr="00D12579">
              <w:rPr>
                <w:rFonts w:ascii="宋体" w:hAnsi="宋体" w:cs="宋体" w:hint="eastAsia"/>
                <w:kern w:val="0"/>
              </w:rPr>
              <w:t>或</w:t>
            </w:r>
          </w:p>
        </w:tc>
      </w:tr>
      <w:tr w:rsidR="00967895" w:rsidRPr="00D12579" w14:paraId="5B6ACE12" w14:textId="77777777" w:rsidTr="00D12579">
        <w:trPr>
          <w:jc w:val="center"/>
        </w:trPr>
        <w:tc>
          <w:tcPr>
            <w:tcW w:w="2907" w:type="dxa"/>
            <w:shd w:val="clear" w:color="auto" w:fill="auto"/>
            <w:vAlign w:val="center"/>
          </w:tcPr>
          <w:p w14:paraId="6D154AFD" w14:textId="77777777" w:rsidR="00967895" w:rsidRPr="00D12579" w:rsidRDefault="00A239CA" w:rsidP="00D12579">
            <w:pPr>
              <w:jc w:val="center"/>
              <w:rPr>
                <w:rFonts w:ascii="宋体" w:hAnsi="宋体" w:cs="宋体"/>
                <w:kern w:val="0"/>
              </w:rPr>
            </w:pPr>
            <w:r w:rsidRPr="00D12579">
              <w:rPr>
                <w:rFonts w:ascii="宋体" w:hAnsi="宋体" w:cs="宋体" w:hint="eastAsia"/>
                <w:kern w:val="0"/>
              </w:rPr>
              <w:lastRenderedPageBreak/>
              <w:t>AND S,D</w:t>
            </w:r>
          </w:p>
        </w:tc>
        <w:tc>
          <w:tcPr>
            <w:tcW w:w="2907" w:type="dxa"/>
            <w:shd w:val="clear" w:color="auto" w:fill="auto"/>
            <w:vAlign w:val="center"/>
          </w:tcPr>
          <w:p w14:paraId="64EAC2D2" w14:textId="77777777" w:rsidR="00967895" w:rsidRPr="00D12579" w:rsidRDefault="00A239CA" w:rsidP="00D12579">
            <w:pPr>
              <w:jc w:val="center"/>
              <w:rPr>
                <w:rFonts w:ascii="宋体" w:hAnsi="宋体" w:cs="宋体"/>
                <w:kern w:val="0"/>
              </w:rPr>
            </w:pPr>
            <w:r w:rsidRPr="00D12579">
              <w:rPr>
                <w:rFonts w:ascii="宋体" w:hAnsi="宋体" w:cs="宋体" w:hint="eastAsia"/>
                <w:kern w:val="0"/>
              </w:rPr>
              <w:t>D←D&amp;S</w:t>
            </w:r>
          </w:p>
        </w:tc>
        <w:tc>
          <w:tcPr>
            <w:tcW w:w="2907" w:type="dxa"/>
            <w:shd w:val="clear" w:color="auto" w:fill="auto"/>
            <w:vAlign w:val="center"/>
          </w:tcPr>
          <w:p w14:paraId="1D40D652" w14:textId="77777777" w:rsidR="00967895" w:rsidRPr="00D12579" w:rsidRDefault="00A239CA" w:rsidP="00D12579">
            <w:pPr>
              <w:jc w:val="center"/>
              <w:rPr>
                <w:rFonts w:ascii="宋体" w:hAnsi="宋体" w:cs="宋体"/>
                <w:kern w:val="0"/>
              </w:rPr>
            </w:pPr>
            <w:r w:rsidRPr="00D12579">
              <w:rPr>
                <w:rFonts w:ascii="宋体" w:hAnsi="宋体" w:cs="宋体" w:hint="eastAsia"/>
                <w:kern w:val="0"/>
              </w:rPr>
              <w:t>与</w:t>
            </w:r>
          </w:p>
        </w:tc>
      </w:tr>
      <w:tr w:rsidR="00967895" w:rsidRPr="00D12579" w14:paraId="1E02B6D5" w14:textId="77777777" w:rsidTr="00D12579">
        <w:trPr>
          <w:jc w:val="center"/>
        </w:trPr>
        <w:tc>
          <w:tcPr>
            <w:tcW w:w="2907" w:type="dxa"/>
            <w:shd w:val="clear" w:color="auto" w:fill="auto"/>
            <w:vAlign w:val="center"/>
          </w:tcPr>
          <w:p w14:paraId="2B7070EA" w14:textId="77777777" w:rsidR="00967895" w:rsidRPr="00D12579" w:rsidRDefault="00471ADE" w:rsidP="00D12579">
            <w:pPr>
              <w:jc w:val="center"/>
              <w:rPr>
                <w:rFonts w:ascii="宋体" w:hAnsi="宋体" w:cs="宋体"/>
                <w:kern w:val="0"/>
              </w:rPr>
            </w:pPr>
            <w:r w:rsidRPr="00D12579">
              <w:rPr>
                <w:rFonts w:ascii="宋体" w:hAnsi="宋体" w:cs="宋体" w:hint="eastAsia"/>
                <w:kern w:val="0"/>
              </w:rPr>
              <w:t xml:space="preserve">SAL </w:t>
            </w:r>
            <w:proofErr w:type="spellStart"/>
            <w:r w:rsidRPr="00D12579">
              <w:rPr>
                <w:rFonts w:ascii="宋体" w:hAnsi="宋体" w:cs="宋体" w:hint="eastAsia"/>
                <w:kern w:val="0"/>
              </w:rPr>
              <w:t>k,D</w:t>
            </w:r>
            <w:proofErr w:type="spellEnd"/>
          </w:p>
        </w:tc>
        <w:tc>
          <w:tcPr>
            <w:tcW w:w="2907" w:type="dxa"/>
            <w:shd w:val="clear" w:color="auto" w:fill="auto"/>
            <w:vAlign w:val="center"/>
          </w:tcPr>
          <w:p w14:paraId="13A89BD3" w14:textId="77777777" w:rsidR="00967895" w:rsidRPr="00D12579" w:rsidRDefault="00955F8F" w:rsidP="00D12579">
            <w:pPr>
              <w:jc w:val="center"/>
              <w:rPr>
                <w:rFonts w:ascii="宋体" w:hAnsi="宋体" w:cs="宋体"/>
                <w:kern w:val="0"/>
              </w:rPr>
            </w:pPr>
            <w:r w:rsidRPr="00D12579">
              <w:rPr>
                <w:rFonts w:ascii="宋体" w:hAnsi="宋体" w:cs="宋体" w:hint="eastAsia"/>
                <w:kern w:val="0"/>
              </w:rPr>
              <w:t>D←D&lt;&lt;k</w:t>
            </w:r>
          </w:p>
        </w:tc>
        <w:tc>
          <w:tcPr>
            <w:tcW w:w="2907" w:type="dxa"/>
            <w:shd w:val="clear" w:color="auto" w:fill="auto"/>
            <w:vAlign w:val="center"/>
          </w:tcPr>
          <w:p w14:paraId="466EA6D3" w14:textId="77777777" w:rsidR="00967895" w:rsidRPr="00D12579" w:rsidRDefault="000179CD" w:rsidP="00D12579">
            <w:pPr>
              <w:jc w:val="center"/>
              <w:rPr>
                <w:rFonts w:ascii="宋体" w:hAnsi="宋体" w:cs="宋体"/>
                <w:kern w:val="0"/>
              </w:rPr>
            </w:pPr>
            <w:r w:rsidRPr="00D12579">
              <w:rPr>
                <w:rFonts w:ascii="宋体" w:hAnsi="宋体" w:cs="宋体" w:hint="eastAsia"/>
                <w:kern w:val="0"/>
              </w:rPr>
              <w:t>左移</w:t>
            </w:r>
          </w:p>
        </w:tc>
      </w:tr>
      <w:tr w:rsidR="000179CD" w:rsidRPr="00D12579" w14:paraId="33E53985" w14:textId="77777777" w:rsidTr="00D12579">
        <w:trPr>
          <w:jc w:val="center"/>
        </w:trPr>
        <w:tc>
          <w:tcPr>
            <w:tcW w:w="2907" w:type="dxa"/>
            <w:shd w:val="clear" w:color="auto" w:fill="auto"/>
            <w:vAlign w:val="center"/>
          </w:tcPr>
          <w:p w14:paraId="692CDC79" w14:textId="77777777" w:rsidR="000179CD" w:rsidRPr="00D12579" w:rsidRDefault="000179CD" w:rsidP="00D12579">
            <w:pPr>
              <w:jc w:val="center"/>
              <w:rPr>
                <w:rFonts w:ascii="宋体" w:hAnsi="宋体" w:cs="宋体"/>
                <w:kern w:val="0"/>
              </w:rPr>
            </w:pPr>
            <w:r w:rsidRPr="00D12579">
              <w:rPr>
                <w:rFonts w:ascii="宋体" w:hAnsi="宋体" w:cs="宋体"/>
                <w:kern w:val="0"/>
              </w:rPr>
              <w:t>SHL</w:t>
            </w:r>
            <w:r w:rsidRPr="00D12579">
              <w:rPr>
                <w:rFonts w:ascii="宋体" w:hAnsi="宋体" w:cs="宋体" w:hint="eastAsia"/>
                <w:kern w:val="0"/>
              </w:rPr>
              <w:t xml:space="preserve"> </w:t>
            </w:r>
            <w:proofErr w:type="spellStart"/>
            <w:r w:rsidRPr="00D12579">
              <w:rPr>
                <w:rFonts w:ascii="宋体" w:hAnsi="宋体" w:cs="宋体" w:hint="eastAsia"/>
                <w:kern w:val="0"/>
              </w:rPr>
              <w:t>k,D</w:t>
            </w:r>
            <w:proofErr w:type="spellEnd"/>
          </w:p>
        </w:tc>
        <w:tc>
          <w:tcPr>
            <w:tcW w:w="2907" w:type="dxa"/>
            <w:shd w:val="clear" w:color="auto" w:fill="auto"/>
            <w:vAlign w:val="center"/>
          </w:tcPr>
          <w:p w14:paraId="7912F8A7" w14:textId="77777777" w:rsidR="000179CD" w:rsidRPr="00D12579" w:rsidRDefault="000179CD" w:rsidP="00D12579">
            <w:pPr>
              <w:jc w:val="center"/>
              <w:rPr>
                <w:rFonts w:ascii="宋体" w:hAnsi="宋体" w:cs="宋体"/>
                <w:kern w:val="0"/>
              </w:rPr>
            </w:pPr>
            <w:r w:rsidRPr="00D12579">
              <w:rPr>
                <w:rFonts w:ascii="宋体" w:hAnsi="宋体" w:cs="宋体" w:hint="eastAsia"/>
                <w:kern w:val="0"/>
              </w:rPr>
              <w:t>D←D&lt;&lt;k</w:t>
            </w:r>
          </w:p>
        </w:tc>
        <w:tc>
          <w:tcPr>
            <w:tcW w:w="2907" w:type="dxa"/>
            <w:shd w:val="clear" w:color="auto" w:fill="auto"/>
            <w:vAlign w:val="center"/>
          </w:tcPr>
          <w:p w14:paraId="67DA11AE" w14:textId="77777777" w:rsidR="000179CD" w:rsidRPr="00D12579" w:rsidRDefault="000179CD" w:rsidP="00D12579">
            <w:pPr>
              <w:jc w:val="center"/>
              <w:rPr>
                <w:rFonts w:ascii="宋体" w:hAnsi="宋体" w:cs="宋体"/>
                <w:kern w:val="0"/>
              </w:rPr>
            </w:pPr>
            <w:r w:rsidRPr="00D12579">
              <w:rPr>
                <w:rFonts w:ascii="宋体" w:hAnsi="宋体" w:cs="宋体" w:hint="eastAsia"/>
                <w:kern w:val="0"/>
              </w:rPr>
              <w:t>左移</w:t>
            </w:r>
          </w:p>
        </w:tc>
      </w:tr>
      <w:tr w:rsidR="000179CD" w:rsidRPr="00D12579" w14:paraId="0BDE052A" w14:textId="77777777" w:rsidTr="00D12579">
        <w:trPr>
          <w:jc w:val="center"/>
        </w:trPr>
        <w:tc>
          <w:tcPr>
            <w:tcW w:w="2907" w:type="dxa"/>
            <w:shd w:val="clear" w:color="auto" w:fill="auto"/>
            <w:vAlign w:val="center"/>
          </w:tcPr>
          <w:p w14:paraId="7BDC8013" w14:textId="77777777" w:rsidR="000179CD" w:rsidRPr="00D12579" w:rsidRDefault="000179CD" w:rsidP="00D12579">
            <w:pPr>
              <w:jc w:val="center"/>
              <w:rPr>
                <w:rFonts w:ascii="宋体" w:hAnsi="宋体" w:cs="宋体"/>
                <w:kern w:val="0"/>
              </w:rPr>
            </w:pPr>
            <w:r w:rsidRPr="00D12579">
              <w:rPr>
                <w:rFonts w:ascii="宋体" w:hAnsi="宋体" w:cs="宋体"/>
                <w:kern w:val="0"/>
              </w:rPr>
              <w:t>SAR</w:t>
            </w:r>
            <w:r w:rsidRPr="00D12579">
              <w:rPr>
                <w:rFonts w:ascii="宋体" w:hAnsi="宋体" w:cs="宋体" w:hint="eastAsia"/>
                <w:kern w:val="0"/>
              </w:rPr>
              <w:t xml:space="preserve"> </w:t>
            </w:r>
            <w:proofErr w:type="spellStart"/>
            <w:r w:rsidRPr="00D12579">
              <w:rPr>
                <w:rFonts w:ascii="宋体" w:hAnsi="宋体" w:cs="宋体" w:hint="eastAsia"/>
                <w:kern w:val="0"/>
              </w:rPr>
              <w:t>k,D</w:t>
            </w:r>
            <w:proofErr w:type="spellEnd"/>
          </w:p>
        </w:tc>
        <w:tc>
          <w:tcPr>
            <w:tcW w:w="2907" w:type="dxa"/>
            <w:shd w:val="clear" w:color="auto" w:fill="auto"/>
            <w:vAlign w:val="center"/>
          </w:tcPr>
          <w:p w14:paraId="552A5429" w14:textId="77777777" w:rsidR="000179CD" w:rsidRPr="00D12579" w:rsidRDefault="000179CD" w:rsidP="00D12579">
            <w:pPr>
              <w:jc w:val="center"/>
              <w:rPr>
                <w:rFonts w:ascii="宋体" w:hAnsi="宋体" w:cs="宋体"/>
                <w:kern w:val="0"/>
              </w:rPr>
            </w:pPr>
            <w:r w:rsidRPr="00D12579">
              <w:rPr>
                <w:rFonts w:ascii="宋体" w:hAnsi="宋体" w:cs="宋体" w:hint="eastAsia"/>
                <w:kern w:val="0"/>
              </w:rPr>
              <w:t>D←D&gt;</w:t>
            </w:r>
            <w:r w:rsidRPr="00D12579">
              <w:rPr>
                <w:rFonts w:ascii="宋体" w:hAnsi="宋体" w:cs="宋体"/>
                <w:kern w:val="0"/>
              </w:rPr>
              <w:t>&gt;</w:t>
            </w:r>
            <w:r w:rsidRPr="00D12579">
              <w:rPr>
                <w:rFonts w:ascii="宋体" w:hAnsi="宋体" w:cs="宋体"/>
                <w:kern w:val="0"/>
                <w:vertAlign w:val="subscript"/>
              </w:rPr>
              <w:t>A</w:t>
            </w:r>
            <w:r w:rsidRPr="00D12579">
              <w:rPr>
                <w:rFonts w:ascii="宋体" w:hAnsi="宋体" w:cs="宋体" w:hint="eastAsia"/>
                <w:kern w:val="0"/>
              </w:rPr>
              <w:t>k</w:t>
            </w:r>
          </w:p>
        </w:tc>
        <w:tc>
          <w:tcPr>
            <w:tcW w:w="2907" w:type="dxa"/>
            <w:shd w:val="clear" w:color="auto" w:fill="auto"/>
            <w:vAlign w:val="center"/>
          </w:tcPr>
          <w:p w14:paraId="53EB7B17" w14:textId="77777777" w:rsidR="000179CD" w:rsidRPr="00D12579" w:rsidRDefault="000179CD" w:rsidP="00D12579">
            <w:pPr>
              <w:jc w:val="center"/>
              <w:rPr>
                <w:rFonts w:ascii="宋体" w:hAnsi="宋体" w:cs="宋体"/>
                <w:kern w:val="0"/>
              </w:rPr>
            </w:pPr>
            <w:r w:rsidRPr="00D12579">
              <w:rPr>
                <w:rFonts w:ascii="宋体" w:hAnsi="宋体" w:cs="宋体" w:hint="eastAsia"/>
                <w:kern w:val="0"/>
              </w:rPr>
              <w:t>算术右移</w:t>
            </w:r>
          </w:p>
        </w:tc>
      </w:tr>
      <w:tr w:rsidR="000179CD" w:rsidRPr="00D12579" w14:paraId="416F6498" w14:textId="77777777" w:rsidTr="00D12579">
        <w:trPr>
          <w:jc w:val="center"/>
        </w:trPr>
        <w:tc>
          <w:tcPr>
            <w:tcW w:w="2907" w:type="dxa"/>
            <w:shd w:val="clear" w:color="auto" w:fill="auto"/>
            <w:vAlign w:val="center"/>
          </w:tcPr>
          <w:p w14:paraId="5F78CDA2" w14:textId="77777777" w:rsidR="000179CD" w:rsidRPr="00D12579" w:rsidRDefault="000179CD" w:rsidP="00D12579">
            <w:pPr>
              <w:jc w:val="center"/>
              <w:rPr>
                <w:rFonts w:ascii="宋体" w:hAnsi="宋体" w:cs="宋体"/>
                <w:kern w:val="0"/>
              </w:rPr>
            </w:pPr>
            <w:r w:rsidRPr="00D12579">
              <w:rPr>
                <w:rFonts w:ascii="宋体" w:hAnsi="宋体" w:cs="宋体"/>
                <w:kern w:val="0"/>
              </w:rPr>
              <w:t>SHR</w:t>
            </w:r>
            <w:r w:rsidRPr="00D12579">
              <w:rPr>
                <w:rFonts w:ascii="宋体" w:hAnsi="宋体" w:cs="宋体" w:hint="eastAsia"/>
                <w:kern w:val="0"/>
              </w:rPr>
              <w:t xml:space="preserve"> </w:t>
            </w:r>
            <w:proofErr w:type="spellStart"/>
            <w:r w:rsidRPr="00D12579">
              <w:rPr>
                <w:rFonts w:ascii="宋体" w:hAnsi="宋体" w:cs="宋体" w:hint="eastAsia"/>
                <w:kern w:val="0"/>
              </w:rPr>
              <w:t>k,D</w:t>
            </w:r>
            <w:proofErr w:type="spellEnd"/>
          </w:p>
        </w:tc>
        <w:tc>
          <w:tcPr>
            <w:tcW w:w="2907" w:type="dxa"/>
            <w:shd w:val="clear" w:color="auto" w:fill="auto"/>
            <w:vAlign w:val="center"/>
          </w:tcPr>
          <w:p w14:paraId="3875B497" w14:textId="77777777" w:rsidR="000179CD" w:rsidRPr="00D12579" w:rsidRDefault="000179CD" w:rsidP="00D12579">
            <w:pPr>
              <w:jc w:val="center"/>
              <w:rPr>
                <w:rFonts w:ascii="宋体" w:hAnsi="宋体" w:cs="宋体"/>
                <w:kern w:val="0"/>
              </w:rPr>
            </w:pPr>
            <w:r w:rsidRPr="00D12579">
              <w:rPr>
                <w:rFonts w:ascii="宋体" w:hAnsi="宋体" w:cs="宋体" w:hint="eastAsia"/>
                <w:kern w:val="0"/>
              </w:rPr>
              <w:t>D←D&lt;&lt;</w:t>
            </w:r>
            <w:r w:rsidRPr="00D12579">
              <w:rPr>
                <w:rFonts w:ascii="宋体" w:hAnsi="宋体" w:cs="宋体"/>
                <w:kern w:val="0"/>
                <w:vertAlign w:val="subscript"/>
              </w:rPr>
              <w:t>L</w:t>
            </w:r>
            <w:r w:rsidRPr="00D12579">
              <w:rPr>
                <w:rFonts w:ascii="宋体" w:hAnsi="宋体" w:cs="宋体" w:hint="eastAsia"/>
                <w:kern w:val="0"/>
              </w:rPr>
              <w:t>k</w:t>
            </w:r>
          </w:p>
        </w:tc>
        <w:tc>
          <w:tcPr>
            <w:tcW w:w="2907" w:type="dxa"/>
            <w:shd w:val="clear" w:color="auto" w:fill="auto"/>
            <w:vAlign w:val="center"/>
          </w:tcPr>
          <w:p w14:paraId="169DDE8C" w14:textId="77777777" w:rsidR="000179CD" w:rsidRPr="00D12579" w:rsidRDefault="000179CD" w:rsidP="00D12579">
            <w:pPr>
              <w:jc w:val="center"/>
              <w:rPr>
                <w:rFonts w:ascii="宋体" w:hAnsi="宋体" w:cs="宋体"/>
                <w:kern w:val="0"/>
              </w:rPr>
            </w:pPr>
            <w:r w:rsidRPr="00D12579">
              <w:rPr>
                <w:rFonts w:ascii="宋体" w:hAnsi="宋体" w:cs="宋体" w:hint="eastAsia"/>
                <w:kern w:val="0"/>
              </w:rPr>
              <w:t>逻辑右移</w:t>
            </w:r>
          </w:p>
        </w:tc>
      </w:tr>
    </w:tbl>
    <w:p w14:paraId="6972FCD9" w14:textId="77777777" w:rsidR="00A2566E" w:rsidRDefault="00A2566E" w:rsidP="0097450A">
      <w:pPr>
        <w:jc w:val="left"/>
        <w:rPr>
          <w:rFonts w:ascii="宋体" w:hAnsi="宋体" w:cs="宋体"/>
          <w:kern w:val="0"/>
        </w:rPr>
      </w:pPr>
      <w:r>
        <w:rPr>
          <w:rFonts w:ascii="宋体" w:hAnsi="宋体" w:cs="宋体" w:hint="eastAsia"/>
          <w:kern w:val="0"/>
        </w:rPr>
        <w:t>要注意的是，上表的操作顺序与A</w:t>
      </w:r>
      <w:r>
        <w:rPr>
          <w:rFonts w:ascii="宋体" w:hAnsi="宋体" w:cs="宋体"/>
          <w:kern w:val="0"/>
        </w:rPr>
        <w:t>TT</w:t>
      </w:r>
      <w:r>
        <w:rPr>
          <w:rFonts w:ascii="宋体" w:hAnsi="宋体" w:cs="宋体" w:hint="eastAsia"/>
          <w:kern w:val="0"/>
        </w:rPr>
        <w:t>格式的汇编代码中的相反。</w:t>
      </w:r>
      <w:r w:rsidR="00E13014">
        <w:rPr>
          <w:rFonts w:ascii="宋体" w:hAnsi="宋体" w:cs="宋体" w:hint="eastAsia"/>
          <w:kern w:val="0"/>
        </w:rPr>
        <w:t>（同时还有一些特殊的算术操作未被列出，比如有符号和无符号数的全128位乘法与除法）</w:t>
      </w:r>
    </w:p>
    <w:p w14:paraId="7B5B04AB" w14:textId="77777777" w:rsidR="007230E8" w:rsidRDefault="007230E8" w:rsidP="0097450A">
      <w:pPr>
        <w:jc w:val="left"/>
        <w:rPr>
          <w:rFonts w:ascii="宋体" w:hAnsi="宋体" w:cs="宋体"/>
          <w:kern w:val="0"/>
        </w:rPr>
      </w:pPr>
      <w:r>
        <w:rPr>
          <w:rFonts w:ascii="宋体" w:hAnsi="宋体" w:cs="宋体" w:hint="eastAsia"/>
          <w:kern w:val="0"/>
        </w:rPr>
        <w:t>1）具体到我们的源程序中，算术操作有</w:t>
      </w:r>
      <w:proofErr w:type="spellStart"/>
      <w:r>
        <w:rPr>
          <w:rFonts w:ascii="宋体" w:hAnsi="宋体" w:cs="宋体" w:hint="eastAsia"/>
          <w:kern w:val="0"/>
        </w:rPr>
        <w:t>i</w:t>
      </w:r>
      <w:proofErr w:type="spellEnd"/>
      <w:r>
        <w:rPr>
          <w:rFonts w:ascii="宋体" w:hAnsi="宋体" w:cs="宋体" w:hint="eastAsia"/>
          <w:kern w:val="0"/>
        </w:rPr>
        <w:t>++（即</w:t>
      </w:r>
      <w:proofErr w:type="spellStart"/>
      <w:r>
        <w:rPr>
          <w:rFonts w:ascii="宋体" w:hAnsi="宋体" w:cs="宋体" w:hint="eastAsia"/>
          <w:kern w:val="0"/>
        </w:rPr>
        <w:t>i</w:t>
      </w:r>
      <w:proofErr w:type="spellEnd"/>
      <w:r>
        <w:rPr>
          <w:rFonts w:ascii="宋体" w:hAnsi="宋体" w:cs="宋体" w:hint="eastAsia"/>
          <w:kern w:val="0"/>
        </w:rPr>
        <w:t>=i+1）</w:t>
      </w:r>
      <w:r w:rsidR="0020794A">
        <w:rPr>
          <w:rFonts w:ascii="宋体" w:hAnsi="宋体" w:cs="宋体" w:hint="eastAsia"/>
          <w:kern w:val="0"/>
        </w:rPr>
        <w:t>，这个是通过汇编语句</w:t>
      </w:r>
      <w:proofErr w:type="spellStart"/>
      <w:r w:rsidR="0020794A">
        <w:rPr>
          <w:rFonts w:ascii="宋体" w:hAnsi="宋体" w:cs="宋体"/>
          <w:kern w:val="0"/>
        </w:rPr>
        <w:t>addl</w:t>
      </w:r>
      <w:proofErr w:type="spellEnd"/>
      <w:r w:rsidR="0020794A">
        <w:rPr>
          <w:rFonts w:ascii="宋体" w:hAnsi="宋体" w:cs="宋体"/>
          <w:kern w:val="0"/>
        </w:rPr>
        <w:t xml:space="preserve"> </w:t>
      </w:r>
      <w:r w:rsidR="0020794A" w:rsidRPr="00614F33">
        <w:rPr>
          <w:rFonts w:ascii="宋体" w:hAnsi="宋体" w:cs="宋体"/>
          <w:kern w:val="0"/>
        </w:rPr>
        <w:t>$1, -4(%</w:t>
      </w:r>
      <w:proofErr w:type="spellStart"/>
      <w:r w:rsidR="0020794A" w:rsidRPr="00614F33">
        <w:rPr>
          <w:rFonts w:ascii="宋体" w:hAnsi="宋体" w:cs="宋体"/>
          <w:kern w:val="0"/>
        </w:rPr>
        <w:t>rbp</w:t>
      </w:r>
      <w:proofErr w:type="spellEnd"/>
      <w:r w:rsidR="0020794A" w:rsidRPr="00614F33">
        <w:rPr>
          <w:rFonts w:ascii="宋体" w:hAnsi="宋体" w:cs="宋体"/>
          <w:kern w:val="0"/>
        </w:rPr>
        <w:t>)</w:t>
      </w:r>
      <w:r w:rsidR="0020794A">
        <w:rPr>
          <w:rFonts w:ascii="宋体" w:hAnsi="宋体" w:cs="宋体" w:hint="eastAsia"/>
          <w:kern w:val="0"/>
        </w:rPr>
        <w:t>实现的，因为</w:t>
      </w:r>
      <w:r w:rsidR="0020794A" w:rsidRPr="00614F33">
        <w:rPr>
          <w:rFonts w:ascii="宋体" w:hAnsi="宋体" w:cs="宋体"/>
          <w:kern w:val="0"/>
        </w:rPr>
        <w:t>-4(%</w:t>
      </w:r>
      <w:proofErr w:type="spellStart"/>
      <w:r w:rsidR="0020794A" w:rsidRPr="00614F33">
        <w:rPr>
          <w:rFonts w:ascii="宋体" w:hAnsi="宋体" w:cs="宋体"/>
          <w:kern w:val="0"/>
        </w:rPr>
        <w:t>rbp</w:t>
      </w:r>
      <w:proofErr w:type="spellEnd"/>
      <w:r w:rsidR="0020794A" w:rsidRPr="00614F33">
        <w:rPr>
          <w:rFonts w:ascii="宋体" w:hAnsi="宋体" w:cs="宋体"/>
          <w:kern w:val="0"/>
        </w:rPr>
        <w:t>)</w:t>
      </w:r>
      <w:r w:rsidR="0020794A">
        <w:rPr>
          <w:rFonts w:ascii="宋体" w:hAnsi="宋体" w:cs="宋体" w:hint="eastAsia"/>
          <w:kern w:val="0"/>
        </w:rPr>
        <w:t>继承</w:t>
      </w:r>
      <w:proofErr w:type="gramStart"/>
      <w:r w:rsidR="0020794A">
        <w:rPr>
          <w:rFonts w:ascii="宋体" w:hAnsi="宋体" w:cs="宋体" w:hint="eastAsia"/>
          <w:kern w:val="0"/>
        </w:rPr>
        <w:t>自原来</w:t>
      </w:r>
      <w:proofErr w:type="gramEnd"/>
      <w:r w:rsidR="0020794A">
        <w:rPr>
          <w:rFonts w:ascii="宋体" w:hAnsi="宋体" w:cs="宋体" w:hint="eastAsia"/>
          <w:kern w:val="0"/>
        </w:rPr>
        <w:t>的</w:t>
      </w:r>
      <w:proofErr w:type="spellStart"/>
      <w:r w:rsidR="0020794A">
        <w:rPr>
          <w:rFonts w:ascii="宋体" w:hAnsi="宋体" w:cs="宋体" w:hint="eastAsia"/>
          <w:kern w:val="0"/>
        </w:rPr>
        <w:t>i</w:t>
      </w:r>
      <w:proofErr w:type="spellEnd"/>
      <w:r w:rsidR="0020794A">
        <w:rPr>
          <w:rFonts w:ascii="宋体" w:hAnsi="宋体" w:cs="宋体" w:hint="eastAsia"/>
          <w:kern w:val="0"/>
        </w:rPr>
        <w:t>=0，因此通过</w:t>
      </w:r>
      <w:proofErr w:type="spellStart"/>
      <w:r w:rsidR="0020794A">
        <w:rPr>
          <w:rFonts w:ascii="宋体" w:hAnsi="宋体" w:cs="宋体" w:hint="eastAsia"/>
          <w:kern w:val="0"/>
        </w:rPr>
        <w:t>addl</w:t>
      </w:r>
      <w:proofErr w:type="spellEnd"/>
      <w:r w:rsidR="0020794A">
        <w:rPr>
          <w:rFonts w:ascii="宋体" w:hAnsi="宋体" w:cs="宋体" w:hint="eastAsia"/>
          <w:kern w:val="0"/>
        </w:rPr>
        <w:t>（有意思的是，这里仍然要使用</w:t>
      </w:r>
      <w:proofErr w:type="spellStart"/>
      <w:r w:rsidR="0020794A">
        <w:rPr>
          <w:rFonts w:ascii="宋体" w:hAnsi="宋体" w:cs="宋体" w:hint="eastAsia"/>
          <w:kern w:val="0"/>
        </w:rPr>
        <w:t>addl</w:t>
      </w:r>
      <w:proofErr w:type="spellEnd"/>
      <w:r w:rsidR="0020794A">
        <w:rPr>
          <w:rFonts w:ascii="宋体" w:hAnsi="宋体" w:cs="宋体" w:hint="eastAsia"/>
          <w:kern w:val="0"/>
        </w:rPr>
        <w:t>，因为是int操作）达到每次循环+1的目的</w:t>
      </w:r>
      <w:r w:rsidR="00FF72D5">
        <w:rPr>
          <w:rFonts w:ascii="宋体" w:hAnsi="宋体" w:cs="宋体" w:hint="eastAsia"/>
          <w:kern w:val="0"/>
        </w:rPr>
        <w:t>（如截图3.3.7-1）</w:t>
      </w:r>
      <w:r w:rsidR="0020794A">
        <w:rPr>
          <w:rFonts w:ascii="宋体" w:hAnsi="宋体" w:cs="宋体" w:hint="eastAsia"/>
          <w:kern w:val="0"/>
        </w:rPr>
        <w:t>。</w:t>
      </w:r>
    </w:p>
    <w:p w14:paraId="6DCF0D47" w14:textId="77777777" w:rsidR="00A55920" w:rsidRDefault="00A07C5E" w:rsidP="00A55920">
      <w:pPr>
        <w:jc w:val="center"/>
        <w:rPr>
          <w:rFonts w:ascii="宋体" w:hAnsi="宋体" w:cs="宋体"/>
          <w:kern w:val="0"/>
        </w:rPr>
      </w:pPr>
      <w:r w:rsidRPr="00AC3203">
        <w:rPr>
          <w:rFonts w:ascii="宋体" w:hAnsi="宋体" w:cs="宋体"/>
          <w:noProof/>
          <w:kern w:val="0"/>
        </w:rPr>
        <w:drawing>
          <wp:inline distT="0" distB="0" distL="0" distR="0" wp14:anchorId="29F76202" wp14:editId="12779FD3">
            <wp:extent cx="3752215" cy="1408430"/>
            <wp:effectExtent l="0" t="0" r="0" b="0"/>
            <wp:docPr id="23" name="图片 23" descr="2QJ0Z8(9_ZSUSL0RVW@UG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QJ0Z8(9_ZSUSL0RVW@UGM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2215" cy="1408430"/>
                    </a:xfrm>
                    <a:prstGeom prst="rect">
                      <a:avLst/>
                    </a:prstGeom>
                    <a:noFill/>
                    <a:ln>
                      <a:noFill/>
                    </a:ln>
                  </pic:spPr>
                </pic:pic>
              </a:graphicData>
            </a:graphic>
          </wp:inline>
        </w:drawing>
      </w:r>
    </w:p>
    <w:p w14:paraId="3B3D520E" w14:textId="77777777" w:rsidR="00A55920" w:rsidRDefault="00A55920" w:rsidP="00A55920">
      <w:pPr>
        <w:jc w:val="center"/>
        <w:rPr>
          <w:rFonts w:ascii="宋体" w:hAnsi="宋体" w:cs="宋体"/>
          <w:kern w:val="0"/>
        </w:rPr>
      </w:pPr>
      <w:r>
        <w:rPr>
          <w:rFonts w:ascii="宋体" w:hAnsi="宋体" w:cs="宋体" w:hint="eastAsia"/>
          <w:kern w:val="0"/>
        </w:rPr>
        <w:t>截图3.3.7-1</w:t>
      </w:r>
      <w:r w:rsidR="007639A3">
        <w:rPr>
          <w:rFonts w:ascii="宋体" w:hAnsi="宋体" w:cs="宋体" w:hint="eastAsia"/>
          <w:kern w:val="0"/>
        </w:rPr>
        <w:t>，</w:t>
      </w:r>
      <w:proofErr w:type="spellStart"/>
      <w:r w:rsidR="007639A3">
        <w:rPr>
          <w:rFonts w:ascii="宋体" w:hAnsi="宋体" w:cs="宋体" w:hint="eastAsia"/>
          <w:kern w:val="0"/>
        </w:rPr>
        <w:t>i</w:t>
      </w:r>
      <w:proofErr w:type="spellEnd"/>
      <w:r w:rsidR="007639A3">
        <w:rPr>
          <w:rFonts w:ascii="宋体" w:hAnsi="宋体" w:cs="宋体"/>
          <w:kern w:val="0"/>
        </w:rPr>
        <w:t>++</w:t>
      </w:r>
      <w:r w:rsidR="007639A3">
        <w:rPr>
          <w:rFonts w:ascii="宋体" w:hAnsi="宋体" w:cs="宋体" w:hint="eastAsia"/>
          <w:kern w:val="0"/>
        </w:rPr>
        <w:t>操作</w:t>
      </w:r>
    </w:p>
    <w:p w14:paraId="3A81C744" w14:textId="77777777" w:rsidR="00A55920" w:rsidRDefault="00B26D44" w:rsidP="0097450A">
      <w:pPr>
        <w:jc w:val="left"/>
        <w:rPr>
          <w:rFonts w:ascii="宋体" w:hAnsi="宋体" w:cs="宋体"/>
          <w:kern w:val="0"/>
        </w:rPr>
      </w:pPr>
      <w:r>
        <w:rPr>
          <w:rFonts w:ascii="宋体" w:hAnsi="宋体" w:cs="宋体" w:hint="eastAsia"/>
          <w:kern w:val="0"/>
        </w:rPr>
        <w:t>2）还有</w:t>
      </w:r>
      <w:r w:rsidR="00541500">
        <w:rPr>
          <w:rFonts w:ascii="宋体" w:hAnsi="宋体" w:cs="宋体" w:hint="eastAsia"/>
          <w:kern w:val="0"/>
        </w:rPr>
        <w:t>汇编语句</w:t>
      </w:r>
      <w:proofErr w:type="spellStart"/>
      <w:r w:rsidR="00541500" w:rsidRPr="00541500">
        <w:rPr>
          <w:rFonts w:ascii="宋体" w:hAnsi="宋体" w:cs="宋体"/>
          <w:kern w:val="0"/>
        </w:rPr>
        <w:t>subq</w:t>
      </w:r>
      <w:proofErr w:type="spellEnd"/>
      <w:r w:rsidR="00541500" w:rsidRPr="00541500">
        <w:rPr>
          <w:rFonts w:ascii="宋体" w:hAnsi="宋体" w:cs="宋体"/>
          <w:kern w:val="0"/>
        </w:rPr>
        <w:tab/>
        <w:t>$32, %</w:t>
      </w:r>
      <w:proofErr w:type="spellStart"/>
      <w:r w:rsidR="00541500" w:rsidRPr="00541500">
        <w:rPr>
          <w:rFonts w:ascii="宋体" w:hAnsi="宋体" w:cs="宋体"/>
          <w:kern w:val="0"/>
        </w:rPr>
        <w:t>rsp</w:t>
      </w:r>
      <w:proofErr w:type="spellEnd"/>
      <w:r w:rsidR="00541500">
        <w:rPr>
          <w:rFonts w:ascii="宋体" w:hAnsi="宋体" w:cs="宋体" w:hint="eastAsia"/>
          <w:kern w:val="0"/>
        </w:rPr>
        <w:t>。</w:t>
      </w:r>
      <w:r w:rsidR="00C7236E">
        <w:rPr>
          <w:rFonts w:ascii="宋体" w:hAnsi="宋体" w:cs="宋体" w:hint="eastAsia"/>
          <w:kern w:val="0"/>
        </w:rPr>
        <w:t>由于%</w:t>
      </w:r>
      <w:proofErr w:type="spellStart"/>
      <w:r w:rsidR="00C7236E">
        <w:rPr>
          <w:rFonts w:ascii="宋体" w:hAnsi="宋体" w:cs="宋体" w:hint="eastAsia"/>
          <w:kern w:val="0"/>
        </w:rPr>
        <w:t>rsp</w:t>
      </w:r>
      <w:proofErr w:type="spellEnd"/>
      <w:r w:rsidR="00C7236E">
        <w:rPr>
          <w:rFonts w:ascii="宋体" w:hAnsi="宋体" w:cs="宋体" w:hint="eastAsia"/>
          <w:kern w:val="0"/>
        </w:rPr>
        <w:t>总是指向</w:t>
      </w:r>
      <w:proofErr w:type="gramStart"/>
      <w:r w:rsidR="00C7236E">
        <w:rPr>
          <w:rFonts w:ascii="宋体" w:hAnsi="宋体" w:cs="宋体" w:hint="eastAsia"/>
          <w:kern w:val="0"/>
        </w:rPr>
        <w:t>栈</w:t>
      </w:r>
      <w:proofErr w:type="gramEnd"/>
      <w:r w:rsidR="00C7236E">
        <w:rPr>
          <w:rFonts w:ascii="宋体" w:hAnsi="宋体" w:cs="宋体" w:hint="eastAsia"/>
          <w:kern w:val="0"/>
        </w:rPr>
        <w:t>顶元素</w:t>
      </w:r>
      <w:r w:rsidR="000D7EE6">
        <w:rPr>
          <w:rFonts w:ascii="宋体" w:hAnsi="宋体" w:cs="宋体" w:hint="eastAsia"/>
          <w:kern w:val="0"/>
        </w:rPr>
        <w:t>，因此这里</w:t>
      </w:r>
      <w:r w:rsidR="00541500">
        <w:rPr>
          <w:rFonts w:ascii="宋体" w:hAnsi="宋体" w:cs="宋体" w:hint="eastAsia"/>
          <w:kern w:val="0"/>
        </w:rPr>
        <w:t>对栈指针进行减法操作，目的是</w:t>
      </w:r>
      <w:r w:rsidR="000D7EE6">
        <w:rPr>
          <w:rFonts w:ascii="宋体" w:hAnsi="宋体" w:cs="宋体" w:hint="eastAsia"/>
          <w:kern w:val="0"/>
        </w:rPr>
        <w:t>开辟</w:t>
      </w:r>
      <w:r w:rsidR="00904A6D">
        <w:rPr>
          <w:rFonts w:ascii="宋体" w:hAnsi="宋体" w:cs="宋体" w:hint="eastAsia"/>
          <w:kern w:val="0"/>
        </w:rPr>
        <w:t>一断</w:t>
      </w:r>
      <w:proofErr w:type="gramStart"/>
      <w:r w:rsidR="00904A6D">
        <w:rPr>
          <w:rFonts w:ascii="宋体" w:hAnsi="宋体" w:cs="宋体" w:hint="eastAsia"/>
          <w:kern w:val="0"/>
        </w:rPr>
        <w:t>栈</w:t>
      </w:r>
      <w:proofErr w:type="gramEnd"/>
      <w:r w:rsidR="00904A6D">
        <w:rPr>
          <w:rFonts w:ascii="宋体" w:hAnsi="宋体" w:cs="宋体" w:hint="eastAsia"/>
          <w:kern w:val="0"/>
        </w:rPr>
        <w:t>空间，而这里开辟的空间是</w:t>
      </w:r>
      <w:r w:rsidR="00B6129F">
        <w:rPr>
          <w:rFonts w:ascii="宋体" w:hAnsi="宋体" w:cs="宋体" w:hint="eastAsia"/>
          <w:kern w:val="0"/>
        </w:rPr>
        <w:t>32</w:t>
      </w:r>
      <w:r w:rsidR="00B6129F">
        <w:rPr>
          <w:rFonts w:ascii="宋体" w:hAnsi="宋体" w:cs="宋体"/>
          <w:kern w:val="0"/>
        </w:rPr>
        <w:t>B</w:t>
      </w:r>
      <w:r w:rsidR="00C01226">
        <w:rPr>
          <w:rFonts w:ascii="宋体" w:hAnsi="宋体" w:cs="宋体" w:hint="eastAsia"/>
          <w:kern w:val="0"/>
        </w:rPr>
        <w:t>（如截图3.</w:t>
      </w:r>
      <w:r w:rsidR="005C4D49">
        <w:rPr>
          <w:rFonts w:ascii="宋体" w:hAnsi="宋体" w:cs="宋体" w:hint="eastAsia"/>
          <w:kern w:val="0"/>
        </w:rPr>
        <w:t>3.7-2</w:t>
      </w:r>
      <w:r w:rsidR="00C01226">
        <w:rPr>
          <w:rFonts w:ascii="宋体" w:hAnsi="宋体" w:cs="宋体" w:hint="eastAsia"/>
          <w:kern w:val="0"/>
        </w:rPr>
        <w:t>）</w:t>
      </w:r>
      <w:r w:rsidR="00B6129F">
        <w:rPr>
          <w:rFonts w:ascii="宋体" w:hAnsi="宋体" w:cs="宋体" w:hint="eastAsia"/>
          <w:kern w:val="0"/>
        </w:rPr>
        <w:t>。</w:t>
      </w:r>
      <w:proofErr w:type="gramStart"/>
      <w:r w:rsidR="00672663">
        <w:rPr>
          <w:rFonts w:ascii="宋体" w:hAnsi="宋体" w:cs="宋体" w:hint="eastAsia"/>
          <w:kern w:val="0"/>
        </w:rPr>
        <w:t>栈</w:t>
      </w:r>
      <w:proofErr w:type="gramEnd"/>
      <w:r w:rsidR="00672663">
        <w:rPr>
          <w:rFonts w:ascii="宋体" w:hAnsi="宋体" w:cs="宋体" w:hint="eastAsia"/>
          <w:kern w:val="0"/>
        </w:rPr>
        <w:t>顶地址自高处向低处变化。</w:t>
      </w:r>
    </w:p>
    <w:p w14:paraId="1FC64FED" w14:textId="77777777" w:rsidR="007639A3" w:rsidRDefault="00A07C5E" w:rsidP="00672663">
      <w:pPr>
        <w:jc w:val="center"/>
        <w:rPr>
          <w:rFonts w:ascii="宋体" w:hAnsi="宋体" w:cs="宋体"/>
          <w:kern w:val="0"/>
        </w:rPr>
      </w:pPr>
      <w:r w:rsidRPr="00672663">
        <w:rPr>
          <w:rFonts w:ascii="宋体" w:hAnsi="宋体" w:cs="宋体"/>
          <w:noProof/>
          <w:kern w:val="0"/>
        </w:rPr>
        <w:drawing>
          <wp:inline distT="0" distB="0" distL="0" distR="0" wp14:anchorId="123B24DE" wp14:editId="02020981">
            <wp:extent cx="3941445" cy="2070735"/>
            <wp:effectExtent l="0" t="0" r="0" b="0"/>
            <wp:docPr id="24" name="图片 24" descr="RF)FJ5D)PFA(~SHK]H~0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F)FJ5D)PFA(~SHK]H~0ET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1445" cy="2070735"/>
                    </a:xfrm>
                    <a:prstGeom prst="rect">
                      <a:avLst/>
                    </a:prstGeom>
                    <a:noFill/>
                    <a:ln>
                      <a:noFill/>
                    </a:ln>
                  </pic:spPr>
                </pic:pic>
              </a:graphicData>
            </a:graphic>
          </wp:inline>
        </w:drawing>
      </w:r>
    </w:p>
    <w:p w14:paraId="15F4F0DF" w14:textId="77777777" w:rsidR="007639A3" w:rsidRDefault="007639A3" w:rsidP="00672663">
      <w:pPr>
        <w:jc w:val="center"/>
        <w:rPr>
          <w:rFonts w:ascii="宋体" w:hAnsi="宋体" w:cs="宋体"/>
          <w:kern w:val="0"/>
        </w:rPr>
      </w:pPr>
      <w:r>
        <w:rPr>
          <w:rFonts w:ascii="宋体" w:hAnsi="宋体" w:cs="宋体" w:hint="eastAsia"/>
          <w:kern w:val="0"/>
        </w:rPr>
        <w:t>截图3.3.7-2，减法操作</w:t>
      </w:r>
    </w:p>
    <w:p w14:paraId="70C95035" w14:textId="77777777" w:rsidR="00363BCC" w:rsidRDefault="00EE68ED" w:rsidP="00363BCC">
      <w:pPr>
        <w:jc w:val="left"/>
        <w:rPr>
          <w:rFonts w:ascii="宋体" w:hAnsi="宋体" w:cs="宋体"/>
          <w:kern w:val="0"/>
        </w:rPr>
      </w:pPr>
      <w:r>
        <w:rPr>
          <w:rFonts w:ascii="宋体" w:hAnsi="宋体" w:cs="宋体" w:hint="eastAsia"/>
          <w:kern w:val="0"/>
        </w:rPr>
        <w:t>3）算法操作还有</w:t>
      </w:r>
      <w:proofErr w:type="spellStart"/>
      <w:r w:rsidRPr="00EE68ED">
        <w:rPr>
          <w:rFonts w:ascii="宋体" w:hAnsi="宋体" w:cs="宋体"/>
          <w:kern w:val="0"/>
        </w:rPr>
        <w:t>leaq</w:t>
      </w:r>
      <w:proofErr w:type="spellEnd"/>
      <w:r w:rsidRPr="00EE68ED">
        <w:rPr>
          <w:rFonts w:ascii="宋体" w:hAnsi="宋体" w:cs="宋体"/>
          <w:kern w:val="0"/>
        </w:rPr>
        <w:tab/>
        <w:t>.LC0(%rip), %</w:t>
      </w:r>
      <w:proofErr w:type="spellStart"/>
      <w:r w:rsidRPr="00EE68ED">
        <w:rPr>
          <w:rFonts w:ascii="宋体" w:hAnsi="宋体" w:cs="宋体"/>
          <w:kern w:val="0"/>
        </w:rPr>
        <w:t>rdi</w:t>
      </w:r>
      <w:proofErr w:type="spellEnd"/>
      <w:r>
        <w:rPr>
          <w:rFonts w:ascii="宋体" w:hAnsi="宋体" w:cs="宋体" w:hint="eastAsia"/>
          <w:kern w:val="0"/>
        </w:rPr>
        <w:t>。加载</w:t>
      </w:r>
      <w:r w:rsidR="00F05C71">
        <w:rPr>
          <w:rFonts w:ascii="宋体" w:hAnsi="宋体" w:cs="宋体" w:hint="eastAsia"/>
          <w:kern w:val="0"/>
        </w:rPr>
        <w:t>有效</w:t>
      </w:r>
      <w:r>
        <w:rPr>
          <w:rFonts w:ascii="宋体" w:hAnsi="宋体" w:cs="宋体" w:hint="eastAsia"/>
          <w:kern w:val="0"/>
        </w:rPr>
        <w:t>地址，</w:t>
      </w:r>
      <w:r w:rsidR="00F05C71">
        <w:rPr>
          <w:rFonts w:ascii="宋体" w:hAnsi="宋体" w:cs="宋体" w:hint="eastAsia"/>
          <w:kern w:val="0"/>
        </w:rPr>
        <w:t>计算</w:t>
      </w:r>
      <w:r w:rsidR="00242ECF">
        <w:rPr>
          <w:rFonts w:ascii="宋体" w:hAnsi="宋体" w:cs="宋体" w:hint="eastAsia"/>
          <w:kern w:val="0"/>
        </w:rPr>
        <w:t>LC1</w:t>
      </w:r>
      <w:r w:rsidR="00242ECF" w:rsidRPr="00242ECF">
        <w:rPr>
          <w:rFonts w:ascii="宋体" w:hAnsi="宋体" w:cs="宋体" w:hint="eastAsia"/>
          <w:kern w:val="0"/>
        </w:rPr>
        <w:t>的段地址</w:t>
      </w:r>
      <w:r w:rsidR="00242ECF">
        <w:rPr>
          <w:rFonts w:ascii="宋体" w:hAnsi="宋体" w:cs="宋体" w:hint="eastAsia"/>
          <w:kern w:val="0"/>
        </w:rPr>
        <w:t>：</w:t>
      </w:r>
      <w:r w:rsidR="00242ECF" w:rsidRPr="00242ECF">
        <w:rPr>
          <w:rFonts w:ascii="宋体" w:hAnsi="宋体" w:cs="宋体" w:hint="eastAsia"/>
          <w:kern w:val="0"/>
        </w:rPr>
        <w:t>%rip+.LC1</w:t>
      </w:r>
      <w:r w:rsidR="00242ECF">
        <w:rPr>
          <w:rFonts w:ascii="宋体" w:hAnsi="宋体" w:cs="宋体" w:hint="eastAsia"/>
          <w:kern w:val="0"/>
        </w:rPr>
        <w:t>，同时将此地址送给%</w:t>
      </w:r>
      <w:proofErr w:type="spellStart"/>
      <w:r w:rsidR="00242ECF">
        <w:rPr>
          <w:rFonts w:ascii="宋体" w:hAnsi="宋体" w:cs="宋体" w:hint="eastAsia"/>
          <w:kern w:val="0"/>
        </w:rPr>
        <w:t>rdi</w:t>
      </w:r>
      <w:proofErr w:type="spellEnd"/>
      <w:r w:rsidR="005451B3">
        <w:rPr>
          <w:rFonts w:ascii="宋体" w:hAnsi="宋体" w:cs="宋体" w:hint="eastAsia"/>
          <w:kern w:val="0"/>
        </w:rPr>
        <w:t>。</w:t>
      </w:r>
    </w:p>
    <w:p w14:paraId="7617001B" w14:textId="77777777" w:rsidR="00363BCC" w:rsidRPr="00363BCC" w:rsidRDefault="00A07C5E" w:rsidP="00E40360">
      <w:pPr>
        <w:jc w:val="center"/>
        <w:rPr>
          <w:rFonts w:ascii="宋体" w:hAnsi="宋体" w:cs="宋体"/>
          <w:kern w:val="0"/>
        </w:rPr>
      </w:pPr>
      <w:r w:rsidRPr="00363BCC">
        <w:rPr>
          <w:rFonts w:ascii="宋体" w:hAnsi="宋体" w:cs="宋体"/>
          <w:noProof/>
          <w:kern w:val="0"/>
        </w:rPr>
        <w:lastRenderedPageBreak/>
        <w:drawing>
          <wp:inline distT="0" distB="0" distL="0" distR="0" wp14:anchorId="23335DD3" wp14:editId="04A337D5">
            <wp:extent cx="3825875" cy="1050925"/>
            <wp:effectExtent l="0" t="0" r="0" b="0"/>
            <wp:docPr id="25" name="图片 25" descr="TZ920JH)V(CGSX0IF0[_}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Z920JH)V(CGSX0IF0[_}B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5875" cy="1050925"/>
                    </a:xfrm>
                    <a:prstGeom prst="rect">
                      <a:avLst/>
                    </a:prstGeom>
                    <a:noFill/>
                    <a:ln>
                      <a:noFill/>
                    </a:ln>
                  </pic:spPr>
                </pic:pic>
              </a:graphicData>
            </a:graphic>
          </wp:inline>
        </w:drawing>
      </w:r>
    </w:p>
    <w:p w14:paraId="6B6BF994" w14:textId="77777777" w:rsidR="007639A3" w:rsidRDefault="00363BCC" w:rsidP="00E40360">
      <w:pPr>
        <w:jc w:val="center"/>
        <w:rPr>
          <w:rFonts w:ascii="宋体" w:hAnsi="宋体" w:cs="宋体"/>
          <w:kern w:val="0"/>
        </w:rPr>
      </w:pPr>
      <w:r>
        <w:rPr>
          <w:rFonts w:ascii="宋体" w:hAnsi="宋体" w:cs="宋体" w:hint="eastAsia"/>
          <w:kern w:val="0"/>
        </w:rPr>
        <w:t>截图3.3.7-3，加载有效地址操作</w:t>
      </w:r>
    </w:p>
    <w:p w14:paraId="285280A7" w14:textId="77777777" w:rsidR="00363BCC" w:rsidRDefault="00E40360" w:rsidP="0097450A">
      <w:pPr>
        <w:jc w:val="left"/>
        <w:rPr>
          <w:rFonts w:ascii="宋体" w:hAnsi="宋体" w:cs="宋体"/>
          <w:kern w:val="0"/>
        </w:rPr>
      </w:pPr>
      <w:r>
        <w:rPr>
          <w:rFonts w:ascii="宋体" w:hAnsi="宋体" w:cs="宋体" w:hint="eastAsia"/>
          <w:kern w:val="0"/>
        </w:rPr>
        <w:t>4）</w:t>
      </w:r>
      <w:r w:rsidR="00EC3F3C">
        <w:rPr>
          <w:rFonts w:ascii="宋体" w:hAnsi="宋体" w:cs="宋体" w:hint="eastAsia"/>
          <w:kern w:val="0"/>
        </w:rPr>
        <w:t>同时类似的还有</w:t>
      </w:r>
      <w:proofErr w:type="spellStart"/>
      <w:r w:rsidR="00EC3F3C">
        <w:rPr>
          <w:rFonts w:ascii="宋体" w:hAnsi="宋体" w:cs="宋体"/>
          <w:kern w:val="0"/>
        </w:rPr>
        <w:t>addq</w:t>
      </w:r>
      <w:proofErr w:type="spellEnd"/>
      <w:r w:rsidR="00EC3F3C">
        <w:rPr>
          <w:rFonts w:ascii="宋体" w:hAnsi="宋体" w:cs="宋体"/>
          <w:kern w:val="0"/>
        </w:rPr>
        <w:t xml:space="preserve"> $16</w:t>
      </w:r>
      <w:r w:rsidR="00EC3F3C">
        <w:rPr>
          <w:rFonts w:ascii="宋体" w:hAnsi="宋体" w:cs="宋体" w:hint="eastAsia"/>
          <w:kern w:val="0"/>
        </w:rPr>
        <w:t>,</w:t>
      </w:r>
      <w:r w:rsidR="00EC3F3C">
        <w:rPr>
          <w:rFonts w:ascii="宋体" w:hAnsi="宋体" w:cs="宋体"/>
          <w:kern w:val="0"/>
        </w:rPr>
        <w:t xml:space="preserve"> </w:t>
      </w:r>
      <w:r w:rsidR="00EC3F3C" w:rsidRPr="00EC3F3C">
        <w:rPr>
          <w:rFonts w:ascii="宋体" w:hAnsi="宋体" w:cs="宋体"/>
          <w:kern w:val="0"/>
        </w:rPr>
        <w:t>%</w:t>
      </w:r>
      <w:proofErr w:type="spellStart"/>
      <w:r w:rsidR="00EC3F3C" w:rsidRPr="00EC3F3C">
        <w:rPr>
          <w:rFonts w:ascii="宋体" w:hAnsi="宋体" w:cs="宋体"/>
          <w:kern w:val="0"/>
        </w:rPr>
        <w:t>rax</w:t>
      </w:r>
      <w:proofErr w:type="spellEnd"/>
      <w:r w:rsidR="00EC3F3C">
        <w:rPr>
          <w:rFonts w:ascii="宋体" w:hAnsi="宋体" w:cs="宋体" w:hint="eastAsia"/>
          <w:kern w:val="0"/>
        </w:rPr>
        <w:t>，</w:t>
      </w:r>
      <w:proofErr w:type="spellStart"/>
      <w:r w:rsidR="00EC3F3C">
        <w:rPr>
          <w:rFonts w:ascii="宋体" w:hAnsi="宋体" w:cs="宋体"/>
          <w:kern w:val="0"/>
        </w:rPr>
        <w:t>addq</w:t>
      </w:r>
      <w:proofErr w:type="spellEnd"/>
      <w:r w:rsidR="00EC3F3C">
        <w:rPr>
          <w:rFonts w:ascii="宋体" w:hAnsi="宋体" w:cs="宋体"/>
          <w:kern w:val="0"/>
        </w:rPr>
        <w:t xml:space="preserve"> $8</w:t>
      </w:r>
      <w:r w:rsidR="00EC3F3C">
        <w:rPr>
          <w:rFonts w:ascii="宋体" w:hAnsi="宋体" w:cs="宋体" w:hint="eastAsia"/>
          <w:kern w:val="0"/>
        </w:rPr>
        <w:t>,</w:t>
      </w:r>
      <w:r w:rsidR="00EC3F3C">
        <w:rPr>
          <w:rFonts w:ascii="宋体" w:hAnsi="宋体" w:cs="宋体"/>
          <w:kern w:val="0"/>
        </w:rPr>
        <w:t xml:space="preserve"> </w:t>
      </w:r>
      <w:r w:rsidR="00EC3F3C" w:rsidRPr="00EC3F3C">
        <w:rPr>
          <w:rFonts w:ascii="宋体" w:hAnsi="宋体" w:cs="宋体"/>
          <w:kern w:val="0"/>
        </w:rPr>
        <w:t>%</w:t>
      </w:r>
      <w:proofErr w:type="spellStart"/>
      <w:r w:rsidR="00EC3F3C" w:rsidRPr="00EC3F3C">
        <w:rPr>
          <w:rFonts w:ascii="宋体" w:hAnsi="宋体" w:cs="宋体"/>
          <w:kern w:val="0"/>
        </w:rPr>
        <w:t>rax</w:t>
      </w:r>
      <w:proofErr w:type="spellEnd"/>
      <w:r w:rsidR="00EC3F3C">
        <w:rPr>
          <w:rFonts w:ascii="宋体" w:hAnsi="宋体" w:cs="宋体" w:hint="eastAsia"/>
          <w:kern w:val="0"/>
        </w:rPr>
        <w:t>和</w:t>
      </w:r>
      <w:proofErr w:type="spellStart"/>
      <w:r w:rsidR="006C2CF0">
        <w:rPr>
          <w:rFonts w:ascii="宋体" w:hAnsi="宋体" w:cs="宋体"/>
          <w:kern w:val="0"/>
        </w:rPr>
        <w:t>leaq</w:t>
      </w:r>
      <w:proofErr w:type="spellEnd"/>
      <w:r w:rsidR="006C2CF0">
        <w:rPr>
          <w:rFonts w:ascii="宋体" w:hAnsi="宋体" w:cs="宋体"/>
          <w:kern w:val="0"/>
        </w:rPr>
        <w:t xml:space="preserve"> </w:t>
      </w:r>
      <w:r w:rsidR="00EC3F3C" w:rsidRPr="00EC3F3C">
        <w:rPr>
          <w:rFonts w:ascii="宋体" w:hAnsi="宋体" w:cs="宋体"/>
          <w:kern w:val="0"/>
        </w:rPr>
        <w:t>.LC1(%rip), %</w:t>
      </w:r>
      <w:proofErr w:type="spellStart"/>
      <w:r w:rsidR="00EC3F3C" w:rsidRPr="00EC3F3C">
        <w:rPr>
          <w:rFonts w:ascii="宋体" w:hAnsi="宋体" w:cs="宋体"/>
          <w:kern w:val="0"/>
        </w:rPr>
        <w:t>rdi</w:t>
      </w:r>
      <w:proofErr w:type="spellEnd"/>
      <w:r w:rsidR="00EC3F3C">
        <w:rPr>
          <w:rFonts w:ascii="宋体" w:hAnsi="宋体" w:cs="宋体" w:hint="eastAsia"/>
          <w:kern w:val="0"/>
        </w:rPr>
        <w:t>，他们的功能分别是</w:t>
      </w:r>
      <w:r w:rsidR="00766463">
        <w:rPr>
          <w:rFonts w:ascii="宋体" w:hAnsi="宋体" w:cs="宋体" w:hint="eastAsia"/>
          <w:kern w:val="0"/>
        </w:rPr>
        <w:t>为了取出</w:t>
      </w:r>
      <w:proofErr w:type="spellStart"/>
      <w:r w:rsidR="00766463">
        <w:rPr>
          <w:rFonts w:ascii="宋体" w:hAnsi="宋体" w:cs="宋体" w:hint="eastAsia"/>
          <w:kern w:val="0"/>
        </w:rPr>
        <w:t>argv</w:t>
      </w:r>
      <w:proofErr w:type="spellEnd"/>
      <w:r w:rsidR="00766463">
        <w:rPr>
          <w:rFonts w:ascii="宋体" w:hAnsi="宋体" w:cs="宋体" w:hint="eastAsia"/>
          <w:kern w:val="0"/>
        </w:rPr>
        <w:t>数组中的指针指向的</w:t>
      </w:r>
      <w:r w:rsidR="006C2CF0">
        <w:rPr>
          <w:rFonts w:ascii="宋体" w:hAnsi="宋体" w:cs="宋体" w:hint="eastAsia"/>
          <w:kern w:val="0"/>
        </w:rPr>
        <w:t>内容，和计算LC2</w:t>
      </w:r>
      <w:r w:rsidR="006C2CF0" w:rsidRPr="00242ECF">
        <w:rPr>
          <w:rFonts w:ascii="宋体" w:hAnsi="宋体" w:cs="宋体" w:hint="eastAsia"/>
          <w:kern w:val="0"/>
        </w:rPr>
        <w:t>的段地址</w:t>
      </w:r>
      <w:r w:rsidR="006C2CF0">
        <w:rPr>
          <w:rFonts w:ascii="宋体" w:hAnsi="宋体" w:cs="宋体" w:hint="eastAsia"/>
          <w:kern w:val="0"/>
        </w:rPr>
        <w:t>：%rip+.LC2，同时将此地址送给%</w:t>
      </w:r>
      <w:proofErr w:type="spellStart"/>
      <w:r w:rsidR="006C2CF0">
        <w:rPr>
          <w:rFonts w:ascii="宋体" w:hAnsi="宋体" w:cs="宋体" w:hint="eastAsia"/>
          <w:kern w:val="0"/>
        </w:rPr>
        <w:t>rdi</w:t>
      </w:r>
      <w:proofErr w:type="spellEnd"/>
      <w:r w:rsidR="00B63290">
        <w:rPr>
          <w:rFonts w:ascii="宋体" w:hAnsi="宋体" w:cs="宋体" w:hint="eastAsia"/>
          <w:kern w:val="0"/>
        </w:rPr>
        <w:t>（如截图3.3.8-4</w:t>
      </w:r>
      <w:r w:rsidR="00D7698C">
        <w:rPr>
          <w:rFonts w:ascii="宋体" w:hAnsi="宋体" w:cs="宋体" w:hint="eastAsia"/>
          <w:kern w:val="0"/>
        </w:rPr>
        <w:t>，多个算术操作</w:t>
      </w:r>
      <w:r w:rsidR="00B63290">
        <w:rPr>
          <w:rFonts w:ascii="宋体" w:hAnsi="宋体" w:cs="宋体" w:hint="eastAsia"/>
          <w:kern w:val="0"/>
        </w:rPr>
        <w:t>）。</w:t>
      </w:r>
    </w:p>
    <w:p w14:paraId="001E5113" w14:textId="77777777" w:rsidR="00D7698C" w:rsidRDefault="00A07C5E" w:rsidP="007A2AA6">
      <w:pPr>
        <w:jc w:val="center"/>
        <w:rPr>
          <w:rFonts w:ascii="宋体" w:hAnsi="宋体" w:cs="宋体"/>
          <w:kern w:val="0"/>
        </w:rPr>
      </w:pPr>
      <w:r w:rsidRPr="00D7698C">
        <w:rPr>
          <w:rFonts w:ascii="宋体" w:hAnsi="宋体" w:cs="宋体"/>
          <w:noProof/>
          <w:kern w:val="0"/>
        </w:rPr>
        <w:drawing>
          <wp:inline distT="0" distB="0" distL="0" distR="0" wp14:anchorId="04A19823" wp14:editId="46561B34">
            <wp:extent cx="3710305" cy="1387475"/>
            <wp:effectExtent l="0" t="0" r="0" b="0"/>
            <wp:docPr id="26" name="图片 26" descr="NK{FKB{`BZLNDI52ISBW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K{FKB{`BZLNDI52ISBWJ)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0305" cy="1387475"/>
                    </a:xfrm>
                    <a:prstGeom prst="rect">
                      <a:avLst/>
                    </a:prstGeom>
                    <a:noFill/>
                    <a:ln>
                      <a:noFill/>
                    </a:ln>
                  </pic:spPr>
                </pic:pic>
              </a:graphicData>
            </a:graphic>
          </wp:inline>
        </w:drawing>
      </w:r>
    </w:p>
    <w:p w14:paraId="2619078B" w14:textId="77777777" w:rsidR="00D7698C" w:rsidRDefault="00D7698C" w:rsidP="00D7698C">
      <w:pPr>
        <w:jc w:val="center"/>
        <w:rPr>
          <w:rFonts w:ascii="宋体" w:hAnsi="宋体" w:cs="宋体"/>
          <w:kern w:val="0"/>
        </w:rPr>
      </w:pPr>
      <w:r>
        <w:rPr>
          <w:rFonts w:ascii="宋体" w:hAnsi="宋体" w:cs="宋体" w:hint="eastAsia"/>
          <w:kern w:val="0"/>
        </w:rPr>
        <w:t>截图3.3.</w:t>
      </w:r>
      <w:r w:rsidR="00624E8D">
        <w:rPr>
          <w:rFonts w:ascii="宋体" w:hAnsi="宋体" w:cs="宋体" w:hint="eastAsia"/>
          <w:kern w:val="0"/>
        </w:rPr>
        <w:t>7</w:t>
      </w:r>
      <w:r>
        <w:rPr>
          <w:rFonts w:ascii="宋体" w:hAnsi="宋体" w:cs="宋体" w:hint="eastAsia"/>
          <w:kern w:val="0"/>
        </w:rPr>
        <w:t>-4，多个算术操作</w:t>
      </w:r>
    </w:p>
    <w:p w14:paraId="29431779" w14:textId="77777777" w:rsidR="00D7698C" w:rsidRDefault="007A2AA6" w:rsidP="0097450A">
      <w:pPr>
        <w:jc w:val="left"/>
        <w:rPr>
          <w:rFonts w:ascii="宋体" w:hAnsi="宋体" w:cs="宋体"/>
          <w:kern w:val="0"/>
        </w:rPr>
      </w:pPr>
      <w:r>
        <w:rPr>
          <w:rFonts w:ascii="宋体" w:hAnsi="宋体" w:cs="宋体" w:hint="eastAsia"/>
          <w:kern w:val="0"/>
        </w:rPr>
        <w:t>3.3.8</w:t>
      </w:r>
      <w:r w:rsidR="00E86F5D">
        <w:rPr>
          <w:rFonts w:ascii="宋体" w:hAnsi="宋体" w:cs="宋体"/>
          <w:kern w:val="0"/>
        </w:rPr>
        <w:t xml:space="preserve"> </w:t>
      </w:r>
      <w:r w:rsidR="00E86F5D">
        <w:rPr>
          <w:rFonts w:ascii="宋体" w:hAnsi="宋体" w:cs="宋体" w:hint="eastAsia"/>
          <w:kern w:val="0"/>
        </w:rPr>
        <w:t>关系操作</w:t>
      </w:r>
    </w:p>
    <w:p w14:paraId="0DE832C2" w14:textId="77777777" w:rsidR="00E86F5D" w:rsidRDefault="00AA7B80" w:rsidP="0097450A">
      <w:pPr>
        <w:jc w:val="left"/>
        <w:rPr>
          <w:rFonts w:ascii="宋体" w:hAnsi="宋体" w:cs="宋体"/>
          <w:kern w:val="0"/>
        </w:rPr>
      </w:pPr>
      <w:r>
        <w:rPr>
          <w:rFonts w:ascii="宋体" w:hAnsi="宋体" w:cs="宋体" w:hint="eastAsia"/>
          <w:kern w:val="0"/>
        </w:rPr>
        <w:t>首先汇总</w:t>
      </w:r>
      <w:r w:rsidR="003E53CF">
        <w:rPr>
          <w:rFonts w:ascii="宋体" w:hAnsi="宋体" w:cs="宋体" w:hint="eastAsia"/>
          <w:kern w:val="0"/>
        </w:rPr>
        <w:t>与我们的程序相关的</w:t>
      </w:r>
      <w:r>
        <w:rPr>
          <w:rFonts w:ascii="宋体" w:hAnsi="宋体" w:cs="宋体" w:hint="eastAsia"/>
          <w:kern w:val="0"/>
        </w:rPr>
        <w:t>关系操作的汇编指令，及其效果和描述。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2836"/>
        <w:gridCol w:w="2823"/>
      </w:tblGrid>
      <w:tr w:rsidR="003E53CF" w:rsidRPr="00D12579" w14:paraId="613A96C2" w14:textId="77777777" w:rsidTr="00D12579">
        <w:tc>
          <w:tcPr>
            <w:tcW w:w="2907" w:type="dxa"/>
            <w:shd w:val="clear" w:color="auto" w:fill="auto"/>
            <w:vAlign w:val="center"/>
          </w:tcPr>
          <w:p w14:paraId="1FEFFFFD" w14:textId="77777777" w:rsidR="003E53CF" w:rsidRPr="00D12579" w:rsidRDefault="003E53CF" w:rsidP="00D12579">
            <w:pPr>
              <w:jc w:val="center"/>
              <w:rPr>
                <w:rFonts w:ascii="宋体" w:hAnsi="宋体" w:cs="宋体"/>
                <w:kern w:val="0"/>
              </w:rPr>
            </w:pPr>
            <w:r w:rsidRPr="00D12579">
              <w:rPr>
                <w:rFonts w:ascii="宋体" w:hAnsi="宋体" w:cs="宋体" w:hint="eastAsia"/>
                <w:kern w:val="0"/>
              </w:rPr>
              <w:t>指令</w:t>
            </w:r>
          </w:p>
        </w:tc>
        <w:tc>
          <w:tcPr>
            <w:tcW w:w="2907" w:type="dxa"/>
            <w:shd w:val="clear" w:color="auto" w:fill="auto"/>
            <w:vAlign w:val="center"/>
          </w:tcPr>
          <w:p w14:paraId="553C59A3" w14:textId="77777777" w:rsidR="003E53CF" w:rsidRPr="00D12579" w:rsidRDefault="003E53CF" w:rsidP="00D12579">
            <w:pPr>
              <w:jc w:val="center"/>
              <w:rPr>
                <w:rFonts w:ascii="宋体" w:hAnsi="宋体" w:cs="宋体"/>
                <w:kern w:val="0"/>
              </w:rPr>
            </w:pPr>
            <w:r w:rsidRPr="00D12579">
              <w:rPr>
                <w:rFonts w:ascii="宋体" w:hAnsi="宋体" w:cs="宋体" w:hint="eastAsia"/>
                <w:kern w:val="0"/>
              </w:rPr>
              <w:t>效果</w:t>
            </w:r>
          </w:p>
        </w:tc>
        <w:tc>
          <w:tcPr>
            <w:tcW w:w="2907" w:type="dxa"/>
            <w:shd w:val="clear" w:color="auto" w:fill="auto"/>
            <w:vAlign w:val="center"/>
          </w:tcPr>
          <w:p w14:paraId="07479C0F" w14:textId="77777777" w:rsidR="003E53CF" w:rsidRPr="00D12579" w:rsidRDefault="003E53CF" w:rsidP="00D12579">
            <w:pPr>
              <w:jc w:val="center"/>
              <w:rPr>
                <w:rFonts w:ascii="宋体" w:hAnsi="宋体" w:cs="宋体"/>
                <w:kern w:val="0"/>
              </w:rPr>
            </w:pPr>
            <w:r w:rsidRPr="00D12579">
              <w:rPr>
                <w:rFonts w:ascii="宋体" w:hAnsi="宋体" w:cs="宋体" w:hint="eastAsia"/>
                <w:kern w:val="0"/>
              </w:rPr>
              <w:t>描述</w:t>
            </w:r>
          </w:p>
        </w:tc>
      </w:tr>
      <w:tr w:rsidR="003E53CF" w:rsidRPr="00D12579" w14:paraId="50C5B5F7" w14:textId="77777777" w:rsidTr="00D12579">
        <w:tc>
          <w:tcPr>
            <w:tcW w:w="2907" w:type="dxa"/>
            <w:shd w:val="clear" w:color="auto" w:fill="auto"/>
            <w:vAlign w:val="center"/>
          </w:tcPr>
          <w:p w14:paraId="1FB669DE" w14:textId="77777777" w:rsidR="003E53CF" w:rsidRPr="00D12579" w:rsidRDefault="003E53CF" w:rsidP="00D12579">
            <w:pPr>
              <w:jc w:val="center"/>
              <w:rPr>
                <w:rFonts w:ascii="宋体" w:hAnsi="宋体" w:cs="宋体"/>
                <w:kern w:val="0"/>
              </w:rPr>
            </w:pPr>
            <w:r w:rsidRPr="00D12579">
              <w:rPr>
                <w:rFonts w:ascii="宋体" w:hAnsi="宋体" w:cs="宋体"/>
                <w:kern w:val="0"/>
              </w:rPr>
              <w:t>CMP S1,S2</w:t>
            </w:r>
          </w:p>
        </w:tc>
        <w:tc>
          <w:tcPr>
            <w:tcW w:w="2907" w:type="dxa"/>
            <w:shd w:val="clear" w:color="auto" w:fill="auto"/>
            <w:vAlign w:val="center"/>
          </w:tcPr>
          <w:p w14:paraId="340837E0" w14:textId="77777777" w:rsidR="003E53CF" w:rsidRPr="00D12579" w:rsidRDefault="0090564F" w:rsidP="00D12579">
            <w:pPr>
              <w:jc w:val="center"/>
              <w:rPr>
                <w:rFonts w:ascii="宋体" w:hAnsi="宋体" w:cs="宋体"/>
                <w:kern w:val="0"/>
              </w:rPr>
            </w:pPr>
            <w:r w:rsidRPr="00D12579">
              <w:rPr>
                <w:rFonts w:ascii="宋体" w:hAnsi="宋体" w:cs="宋体"/>
                <w:kern w:val="0"/>
              </w:rPr>
              <w:t>S2-Sl</w:t>
            </w:r>
          </w:p>
        </w:tc>
        <w:tc>
          <w:tcPr>
            <w:tcW w:w="2907" w:type="dxa"/>
            <w:shd w:val="clear" w:color="auto" w:fill="auto"/>
            <w:vAlign w:val="center"/>
          </w:tcPr>
          <w:p w14:paraId="3A545821" w14:textId="77777777" w:rsidR="003E53CF" w:rsidRPr="00D12579" w:rsidRDefault="0090564F" w:rsidP="00D12579">
            <w:pPr>
              <w:jc w:val="center"/>
              <w:rPr>
                <w:rFonts w:ascii="宋体" w:hAnsi="宋体" w:cs="宋体"/>
                <w:kern w:val="0"/>
              </w:rPr>
            </w:pPr>
            <w:r w:rsidRPr="00D12579">
              <w:rPr>
                <w:rFonts w:ascii="宋体" w:hAnsi="宋体" w:cs="宋体" w:hint="eastAsia"/>
                <w:kern w:val="0"/>
              </w:rPr>
              <w:t>比较</w:t>
            </w:r>
          </w:p>
        </w:tc>
      </w:tr>
      <w:tr w:rsidR="003E53CF" w:rsidRPr="00D12579" w14:paraId="1DD7D784" w14:textId="77777777" w:rsidTr="00D12579">
        <w:tc>
          <w:tcPr>
            <w:tcW w:w="2907" w:type="dxa"/>
            <w:shd w:val="clear" w:color="auto" w:fill="auto"/>
            <w:vAlign w:val="center"/>
          </w:tcPr>
          <w:p w14:paraId="4BE2A59D" w14:textId="77777777" w:rsidR="003E53CF" w:rsidRPr="00D12579" w:rsidRDefault="0090564F" w:rsidP="00D12579">
            <w:pPr>
              <w:jc w:val="center"/>
              <w:rPr>
                <w:rFonts w:ascii="宋体" w:hAnsi="宋体" w:cs="宋体"/>
                <w:kern w:val="0"/>
              </w:rPr>
            </w:pPr>
            <w:r w:rsidRPr="00D12579">
              <w:rPr>
                <w:rFonts w:ascii="宋体" w:hAnsi="宋体" w:cs="宋体" w:hint="eastAsia"/>
                <w:kern w:val="0"/>
              </w:rPr>
              <w:t>T</w:t>
            </w:r>
            <w:r w:rsidRPr="00D12579">
              <w:rPr>
                <w:rFonts w:ascii="宋体" w:hAnsi="宋体" w:cs="宋体"/>
                <w:kern w:val="0"/>
              </w:rPr>
              <w:t>EST S1, S2</w:t>
            </w:r>
          </w:p>
        </w:tc>
        <w:tc>
          <w:tcPr>
            <w:tcW w:w="2907" w:type="dxa"/>
            <w:shd w:val="clear" w:color="auto" w:fill="auto"/>
            <w:vAlign w:val="center"/>
          </w:tcPr>
          <w:p w14:paraId="50F84C8E" w14:textId="77777777" w:rsidR="003E53CF" w:rsidRPr="00D12579" w:rsidRDefault="0090564F" w:rsidP="00D12579">
            <w:pPr>
              <w:jc w:val="center"/>
              <w:rPr>
                <w:rFonts w:ascii="宋体" w:hAnsi="宋体" w:cs="宋体"/>
                <w:kern w:val="0"/>
              </w:rPr>
            </w:pPr>
            <w:r w:rsidRPr="00D12579">
              <w:rPr>
                <w:rFonts w:ascii="宋体" w:hAnsi="宋体" w:cs="宋体" w:hint="eastAsia"/>
                <w:kern w:val="0"/>
              </w:rPr>
              <w:t>S</w:t>
            </w:r>
            <w:r w:rsidRPr="00D12579">
              <w:rPr>
                <w:rFonts w:ascii="宋体" w:hAnsi="宋体" w:cs="宋体"/>
                <w:kern w:val="0"/>
              </w:rPr>
              <w:t>1&amp;S2</w:t>
            </w:r>
          </w:p>
        </w:tc>
        <w:tc>
          <w:tcPr>
            <w:tcW w:w="2907" w:type="dxa"/>
            <w:shd w:val="clear" w:color="auto" w:fill="auto"/>
            <w:vAlign w:val="center"/>
          </w:tcPr>
          <w:p w14:paraId="609DB93A" w14:textId="77777777" w:rsidR="003E53CF" w:rsidRPr="00D12579" w:rsidRDefault="0090564F" w:rsidP="00D12579">
            <w:pPr>
              <w:jc w:val="center"/>
              <w:rPr>
                <w:rFonts w:ascii="宋体" w:hAnsi="宋体" w:cs="宋体"/>
                <w:kern w:val="0"/>
              </w:rPr>
            </w:pPr>
            <w:r w:rsidRPr="00D12579">
              <w:rPr>
                <w:rFonts w:ascii="宋体" w:hAnsi="宋体" w:cs="宋体" w:hint="eastAsia"/>
                <w:kern w:val="0"/>
              </w:rPr>
              <w:t>测试</w:t>
            </w:r>
          </w:p>
        </w:tc>
      </w:tr>
      <w:tr w:rsidR="003E53CF" w:rsidRPr="00D12579" w14:paraId="3D37BC3B" w14:textId="77777777" w:rsidTr="00D12579">
        <w:tc>
          <w:tcPr>
            <w:tcW w:w="2907" w:type="dxa"/>
            <w:shd w:val="clear" w:color="auto" w:fill="auto"/>
            <w:vAlign w:val="center"/>
          </w:tcPr>
          <w:p w14:paraId="7C739693" w14:textId="77777777" w:rsidR="003E53CF" w:rsidRPr="00D12579" w:rsidRDefault="00D4108B" w:rsidP="00D12579">
            <w:pPr>
              <w:jc w:val="center"/>
              <w:rPr>
                <w:rFonts w:ascii="宋体" w:hAnsi="宋体" w:cs="宋体"/>
                <w:kern w:val="0"/>
              </w:rPr>
            </w:pPr>
            <w:r w:rsidRPr="00D12579">
              <w:rPr>
                <w:rFonts w:ascii="宋体" w:hAnsi="宋体" w:cs="宋体"/>
                <w:kern w:val="0"/>
              </w:rPr>
              <w:t>SETX D</w:t>
            </w:r>
          </w:p>
        </w:tc>
        <w:tc>
          <w:tcPr>
            <w:tcW w:w="2907" w:type="dxa"/>
            <w:shd w:val="clear" w:color="auto" w:fill="auto"/>
            <w:vAlign w:val="center"/>
          </w:tcPr>
          <w:p w14:paraId="79648B5F" w14:textId="77777777" w:rsidR="003E53CF" w:rsidRPr="00D12579" w:rsidRDefault="00D4108B" w:rsidP="00D12579">
            <w:pPr>
              <w:jc w:val="center"/>
              <w:rPr>
                <w:rFonts w:ascii="宋体" w:hAnsi="宋体" w:cs="宋体"/>
                <w:kern w:val="0"/>
              </w:rPr>
            </w:pPr>
            <w:r w:rsidRPr="00D12579">
              <w:rPr>
                <w:rFonts w:ascii="宋体" w:hAnsi="宋体" w:cs="宋体" w:hint="eastAsia"/>
                <w:kern w:val="0"/>
              </w:rPr>
              <w:t>——</w:t>
            </w:r>
          </w:p>
        </w:tc>
        <w:tc>
          <w:tcPr>
            <w:tcW w:w="2907" w:type="dxa"/>
            <w:shd w:val="clear" w:color="auto" w:fill="auto"/>
            <w:vAlign w:val="center"/>
          </w:tcPr>
          <w:p w14:paraId="2143B306" w14:textId="77777777" w:rsidR="003E53CF" w:rsidRPr="00D12579" w:rsidRDefault="00D4108B" w:rsidP="00D12579">
            <w:pPr>
              <w:jc w:val="center"/>
              <w:rPr>
                <w:rFonts w:ascii="宋体" w:hAnsi="宋体" w:cs="宋体"/>
                <w:kern w:val="0"/>
              </w:rPr>
            </w:pPr>
            <w:r w:rsidRPr="00D12579">
              <w:rPr>
                <w:rFonts w:ascii="宋体" w:hAnsi="宋体" w:cs="宋体" w:hint="eastAsia"/>
                <w:kern w:val="0"/>
              </w:rPr>
              <w:t>——</w:t>
            </w:r>
          </w:p>
        </w:tc>
      </w:tr>
      <w:tr w:rsidR="003E53CF" w:rsidRPr="00D12579" w14:paraId="2C97A7A5" w14:textId="77777777" w:rsidTr="00D12579">
        <w:tc>
          <w:tcPr>
            <w:tcW w:w="2907" w:type="dxa"/>
            <w:shd w:val="clear" w:color="auto" w:fill="auto"/>
            <w:vAlign w:val="center"/>
          </w:tcPr>
          <w:p w14:paraId="1E3CEF1D" w14:textId="77777777" w:rsidR="003E53CF" w:rsidRPr="00D12579" w:rsidRDefault="00010B03" w:rsidP="00D12579">
            <w:pPr>
              <w:jc w:val="center"/>
              <w:rPr>
                <w:rFonts w:ascii="宋体" w:hAnsi="宋体" w:cs="宋体"/>
                <w:kern w:val="0"/>
              </w:rPr>
            </w:pPr>
            <w:r w:rsidRPr="00D12579">
              <w:rPr>
                <w:rFonts w:ascii="宋体" w:hAnsi="宋体" w:cs="宋体" w:hint="eastAsia"/>
                <w:kern w:val="0"/>
              </w:rPr>
              <w:t>J</w:t>
            </w:r>
            <w:r w:rsidRPr="00D12579">
              <w:rPr>
                <w:rFonts w:ascii="宋体" w:hAnsi="宋体" w:cs="宋体"/>
                <w:kern w:val="0"/>
              </w:rPr>
              <w:t>X</w:t>
            </w:r>
          </w:p>
        </w:tc>
        <w:tc>
          <w:tcPr>
            <w:tcW w:w="2907" w:type="dxa"/>
            <w:shd w:val="clear" w:color="auto" w:fill="auto"/>
            <w:vAlign w:val="center"/>
          </w:tcPr>
          <w:p w14:paraId="22ADF08C" w14:textId="77777777" w:rsidR="003E53CF" w:rsidRPr="00D12579" w:rsidRDefault="00010B03" w:rsidP="00D12579">
            <w:pPr>
              <w:jc w:val="center"/>
              <w:rPr>
                <w:rFonts w:ascii="宋体" w:hAnsi="宋体" w:cs="宋体"/>
                <w:kern w:val="0"/>
              </w:rPr>
            </w:pPr>
            <w:r w:rsidRPr="00D12579">
              <w:rPr>
                <w:rFonts w:ascii="宋体" w:hAnsi="宋体" w:cs="宋体" w:hint="eastAsia"/>
                <w:kern w:val="0"/>
              </w:rPr>
              <w:t>——</w:t>
            </w:r>
          </w:p>
        </w:tc>
        <w:tc>
          <w:tcPr>
            <w:tcW w:w="2907" w:type="dxa"/>
            <w:shd w:val="clear" w:color="auto" w:fill="auto"/>
            <w:vAlign w:val="center"/>
          </w:tcPr>
          <w:p w14:paraId="05F1E981" w14:textId="77777777" w:rsidR="003E53CF" w:rsidRPr="00D12579" w:rsidRDefault="00010B03" w:rsidP="00D12579">
            <w:pPr>
              <w:jc w:val="center"/>
              <w:rPr>
                <w:rFonts w:ascii="宋体" w:hAnsi="宋体" w:cs="宋体"/>
                <w:kern w:val="0"/>
              </w:rPr>
            </w:pPr>
            <w:r w:rsidRPr="00D12579">
              <w:rPr>
                <w:rFonts w:ascii="宋体" w:hAnsi="宋体" w:cs="宋体" w:hint="eastAsia"/>
                <w:kern w:val="0"/>
              </w:rPr>
              <w:t>——</w:t>
            </w:r>
          </w:p>
        </w:tc>
      </w:tr>
    </w:tbl>
    <w:p w14:paraId="51073E1B" w14:textId="77777777" w:rsidR="00F8566A" w:rsidRDefault="0090564F" w:rsidP="00D4108B">
      <w:pPr>
        <w:jc w:val="left"/>
        <w:rPr>
          <w:rFonts w:ascii="宋体" w:hAnsi="宋体" w:cs="宋体"/>
          <w:kern w:val="0"/>
        </w:rPr>
      </w:pPr>
      <w:r>
        <w:rPr>
          <w:rFonts w:ascii="宋体" w:hAnsi="宋体" w:cs="宋体" w:hint="eastAsia"/>
          <w:kern w:val="0"/>
        </w:rPr>
        <w:t>值得注意的是：比较和测试指令</w:t>
      </w:r>
      <w:r w:rsidRPr="0090564F">
        <w:rPr>
          <w:rFonts w:ascii="宋体" w:hAnsi="宋体" w:cs="宋体" w:hint="eastAsia"/>
          <w:kern w:val="0"/>
        </w:rPr>
        <w:t>不修改任何寄存器的值,只</w:t>
      </w:r>
      <w:r>
        <w:rPr>
          <w:rFonts w:ascii="宋体" w:hAnsi="宋体" w:cs="宋体" w:hint="eastAsia"/>
          <w:kern w:val="0"/>
        </w:rPr>
        <w:t>是</w:t>
      </w:r>
      <w:r w:rsidRPr="0090564F">
        <w:rPr>
          <w:rFonts w:ascii="宋体" w:hAnsi="宋体" w:cs="宋体" w:hint="eastAsia"/>
          <w:kern w:val="0"/>
        </w:rPr>
        <w:t>设置条件码</w:t>
      </w:r>
      <w:r>
        <w:rPr>
          <w:rFonts w:ascii="宋体" w:hAnsi="宋体" w:cs="宋体" w:hint="eastAsia"/>
          <w:kern w:val="0"/>
        </w:rPr>
        <w:t>。</w:t>
      </w:r>
      <w:r w:rsidR="00D4108B">
        <w:rPr>
          <w:rFonts w:ascii="宋体" w:hAnsi="宋体" w:cs="宋体" w:hint="eastAsia"/>
          <w:kern w:val="0"/>
        </w:rPr>
        <w:t>而对于set指令，</w:t>
      </w:r>
      <w:r w:rsidR="00D4108B" w:rsidRPr="00D4108B">
        <w:rPr>
          <w:rFonts w:ascii="宋体" w:hAnsi="宋体" w:cs="宋体" w:hint="eastAsia"/>
          <w:kern w:val="0"/>
        </w:rPr>
        <w:t>每条指令根据条件码的某种组合,将一个字节设置为0或者</w:t>
      </w:r>
      <w:r w:rsidR="00D4108B">
        <w:rPr>
          <w:rFonts w:ascii="宋体" w:hAnsi="宋体" w:cs="宋体" w:hint="eastAsia"/>
          <w:kern w:val="0"/>
        </w:rPr>
        <w:t>1。</w:t>
      </w:r>
      <w:r w:rsidR="00010B03" w:rsidRPr="00010B03">
        <w:rPr>
          <w:rFonts w:ascii="宋体" w:hAnsi="宋体" w:cs="宋体" w:hint="eastAsia"/>
          <w:kern w:val="0"/>
        </w:rPr>
        <w:t>当跳转条件满足时,这些指令会跳转到一条带标号的目的地</w:t>
      </w:r>
      <w:r w:rsidR="00010B03">
        <w:rPr>
          <w:rFonts w:ascii="宋体" w:hAnsi="宋体" w:cs="宋体" w:hint="eastAsia"/>
          <w:kern w:val="0"/>
        </w:rPr>
        <w:t>。</w:t>
      </w:r>
    </w:p>
    <w:p w14:paraId="1DE6717F" w14:textId="77777777" w:rsidR="007F4421" w:rsidRDefault="007F4421" w:rsidP="00D4108B">
      <w:pPr>
        <w:jc w:val="left"/>
        <w:rPr>
          <w:rFonts w:ascii="宋体" w:hAnsi="宋体" w:cs="宋体"/>
          <w:kern w:val="0"/>
        </w:rPr>
      </w:pPr>
      <w:r>
        <w:rPr>
          <w:rFonts w:ascii="宋体" w:hAnsi="宋体" w:cs="宋体" w:hint="eastAsia"/>
          <w:kern w:val="0"/>
        </w:rPr>
        <w:t>现在回到我们具体的函数当中去。</w:t>
      </w:r>
    </w:p>
    <w:p w14:paraId="2C9CC6E4" w14:textId="77777777" w:rsidR="007F4421" w:rsidRDefault="007F4421" w:rsidP="00D4108B">
      <w:pPr>
        <w:jc w:val="left"/>
        <w:rPr>
          <w:rFonts w:ascii="宋体" w:hAnsi="宋体" w:cs="宋体"/>
          <w:kern w:val="0"/>
        </w:rPr>
      </w:pPr>
      <w:r>
        <w:rPr>
          <w:rFonts w:ascii="宋体" w:hAnsi="宋体" w:cs="宋体" w:hint="eastAsia"/>
          <w:kern w:val="0"/>
        </w:rPr>
        <w:t>1）</w:t>
      </w:r>
      <w:r w:rsidR="00C76215">
        <w:rPr>
          <w:rFonts w:ascii="宋体" w:hAnsi="宋体" w:cs="宋体" w:hint="eastAsia"/>
          <w:kern w:val="0"/>
        </w:rPr>
        <w:t>首先关系操作是</w:t>
      </w:r>
      <w:proofErr w:type="spellStart"/>
      <w:r w:rsidR="0052510D">
        <w:rPr>
          <w:rFonts w:ascii="宋体" w:hAnsi="宋体" w:cs="宋体"/>
          <w:kern w:val="0"/>
        </w:rPr>
        <w:t>cmpl</w:t>
      </w:r>
      <w:proofErr w:type="spellEnd"/>
      <w:r w:rsidR="0052510D">
        <w:rPr>
          <w:rFonts w:ascii="宋体" w:hAnsi="宋体" w:cs="宋体"/>
          <w:kern w:val="0"/>
        </w:rPr>
        <w:t xml:space="preserve"> </w:t>
      </w:r>
      <w:r w:rsidR="0052510D" w:rsidRPr="0052510D">
        <w:rPr>
          <w:rFonts w:ascii="宋体" w:hAnsi="宋体" w:cs="宋体"/>
          <w:kern w:val="0"/>
        </w:rPr>
        <w:t>$3, -20(%</w:t>
      </w:r>
      <w:proofErr w:type="spellStart"/>
      <w:r w:rsidR="0052510D" w:rsidRPr="0052510D">
        <w:rPr>
          <w:rFonts w:ascii="宋体" w:hAnsi="宋体" w:cs="宋体"/>
          <w:kern w:val="0"/>
        </w:rPr>
        <w:t>rbp</w:t>
      </w:r>
      <w:proofErr w:type="spellEnd"/>
      <w:r w:rsidR="0052510D" w:rsidRPr="0052510D">
        <w:rPr>
          <w:rFonts w:ascii="宋体" w:hAnsi="宋体" w:cs="宋体"/>
          <w:kern w:val="0"/>
        </w:rPr>
        <w:t>)</w:t>
      </w:r>
      <w:r w:rsidR="0052510D">
        <w:rPr>
          <w:rFonts w:ascii="宋体" w:hAnsi="宋体" w:cs="宋体" w:hint="eastAsia"/>
          <w:kern w:val="0"/>
        </w:rPr>
        <w:t>;配合跳转语句</w:t>
      </w:r>
      <w:r w:rsidR="00772941" w:rsidRPr="00772941">
        <w:rPr>
          <w:rFonts w:ascii="宋体" w:hAnsi="宋体" w:cs="宋体"/>
          <w:kern w:val="0"/>
        </w:rPr>
        <w:t>je</w:t>
      </w:r>
      <w:r w:rsidR="00772941" w:rsidRPr="00772941">
        <w:rPr>
          <w:rFonts w:ascii="宋体" w:hAnsi="宋体" w:cs="宋体"/>
          <w:kern w:val="0"/>
        </w:rPr>
        <w:tab/>
        <w:t>.L2</w:t>
      </w:r>
      <w:r w:rsidR="00772941">
        <w:rPr>
          <w:rFonts w:ascii="宋体" w:hAnsi="宋体" w:cs="宋体" w:hint="eastAsia"/>
          <w:kern w:val="0"/>
        </w:rPr>
        <w:t>。</w:t>
      </w:r>
      <w:r w:rsidR="008D4472">
        <w:rPr>
          <w:rFonts w:ascii="宋体" w:hAnsi="宋体" w:cs="宋体" w:hint="eastAsia"/>
          <w:kern w:val="0"/>
        </w:rPr>
        <w:t>这两句汇编代码对应</w:t>
      </w:r>
      <w:r w:rsidR="00B90D48">
        <w:rPr>
          <w:rFonts w:ascii="宋体" w:hAnsi="宋体" w:cs="宋体" w:hint="eastAsia"/>
          <w:kern w:val="0"/>
        </w:rPr>
        <w:t>我们源程序中的</w:t>
      </w:r>
      <w:r w:rsidR="004663B4">
        <w:rPr>
          <w:rFonts w:ascii="宋体" w:hAnsi="宋体" w:cs="宋体" w:hint="eastAsia"/>
          <w:kern w:val="0"/>
        </w:rPr>
        <w:t>语句如下</w:t>
      </w:r>
    </w:p>
    <w:p w14:paraId="1586E3AF" w14:textId="77777777" w:rsidR="004663B4" w:rsidRPr="004663B4" w:rsidRDefault="004663B4" w:rsidP="004663B4">
      <w:pPr>
        <w:numPr>
          <w:ilvl w:val="0"/>
          <w:numId w:val="12"/>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4663B4">
        <w:rPr>
          <w:rFonts w:ascii="&amp;quot" w:hAnsi="&amp;quot" w:cs="宋体"/>
          <w:b/>
          <w:bCs/>
          <w:color w:val="006699"/>
          <w:kern w:val="0"/>
          <w:sz w:val="18"/>
          <w:szCs w:val="18"/>
          <w:bdr w:val="none" w:sz="0" w:space="0" w:color="auto" w:frame="1"/>
          <w:shd w:val="clear" w:color="auto" w:fill="FFFFFF"/>
        </w:rPr>
        <w:t>if</w:t>
      </w:r>
      <w:r w:rsidRPr="004663B4">
        <w:rPr>
          <w:rFonts w:ascii="&amp;quot" w:hAnsi="&amp;quot" w:cs="宋体"/>
          <w:color w:val="000000"/>
          <w:kern w:val="0"/>
          <w:sz w:val="18"/>
          <w:szCs w:val="18"/>
          <w:bdr w:val="none" w:sz="0" w:space="0" w:color="auto" w:frame="1"/>
          <w:shd w:val="clear" w:color="auto" w:fill="FFFFFF"/>
        </w:rPr>
        <w:t>(</w:t>
      </w:r>
      <w:proofErr w:type="spellStart"/>
      <w:r w:rsidRPr="004663B4">
        <w:rPr>
          <w:rFonts w:ascii="&amp;quot" w:hAnsi="&amp;quot" w:cs="宋体"/>
          <w:color w:val="000000"/>
          <w:kern w:val="0"/>
          <w:sz w:val="18"/>
          <w:szCs w:val="18"/>
          <w:bdr w:val="none" w:sz="0" w:space="0" w:color="auto" w:frame="1"/>
          <w:shd w:val="clear" w:color="auto" w:fill="FFFFFF"/>
        </w:rPr>
        <w:t>argc</w:t>
      </w:r>
      <w:proofErr w:type="spellEnd"/>
      <w:r w:rsidRPr="004663B4">
        <w:rPr>
          <w:rFonts w:ascii="&amp;quot" w:hAnsi="&amp;quot" w:cs="宋体"/>
          <w:color w:val="000000"/>
          <w:kern w:val="0"/>
          <w:sz w:val="18"/>
          <w:szCs w:val="18"/>
          <w:bdr w:val="none" w:sz="0" w:space="0" w:color="auto" w:frame="1"/>
          <w:shd w:val="clear" w:color="auto" w:fill="FFFFFF"/>
        </w:rPr>
        <w:t>!=3)  </w:t>
      </w:r>
    </w:p>
    <w:p w14:paraId="72D975A8" w14:textId="77777777" w:rsidR="004663B4" w:rsidRPr="004663B4" w:rsidRDefault="004663B4" w:rsidP="004663B4">
      <w:pPr>
        <w:numPr>
          <w:ilvl w:val="0"/>
          <w:numId w:val="12"/>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4663B4">
        <w:rPr>
          <w:rFonts w:ascii="&amp;quot" w:hAnsi="&amp;quot" w:cs="宋体"/>
          <w:color w:val="000000"/>
          <w:kern w:val="0"/>
          <w:sz w:val="18"/>
          <w:szCs w:val="18"/>
          <w:bdr w:val="none" w:sz="0" w:space="0" w:color="auto" w:frame="1"/>
          <w:shd w:val="clear" w:color="auto" w:fill="F8F8F8"/>
        </w:rPr>
        <w:t>    {  </w:t>
      </w:r>
    </w:p>
    <w:p w14:paraId="1B839A01" w14:textId="77777777" w:rsidR="004663B4" w:rsidRPr="004663B4" w:rsidRDefault="004663B4" w:rsidP="004663B4">
      <w:pPr>
        <w:numPr>
          <w:ilvl w:val="0"/>
          <w:numId w:val="12"/>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4663B4">
        <w:rPr>
          <w:rFonts w:ascii="&amp;quot" w:hAnsi="&amp;quot" w:cs="宋体"/>
          <w:color w:val="000000"/>
          <w:kern w:val="0"/>
          <w:sz w:val="18"/>
          <w:szCs w:val="18"/>
          <w:bdr w:val="none" w:sz="0" w:space="0" w:color="auto" w:frame="1"/>
          <w:shd w:val="clear" w:color="auto" w:fill="FFFFFF"/>
        </w:rPr>
        <w:t>        </w:t>
      </w:r>
      <w:proofErr w:type="spellStart"/>
      <w:r w:rsidRPr="004663B4">
        <w:rPr>
          <w:rFonts w:ascii="&amp;quot" w:hAnsi="&amp;quot" w:cs="宋体"/>
          <w:color w:val="000000"/>
          <w:kern w:val="0"/>
          <w:sz w:val="18"/>
          <w:szCs w:val="18"/>
          <w:bdr w:val="none" w:sz="0" w:space="0" w:color="auto" w:frame="1"/>
          <w:shd w:val="clear" w:color="auto" w:fill="FFFFFF"/>
        </w:rPr>
        <w:t>printf</w:t>
      </w:r>
      <w:proofErr w:type="spellEnd"/>
      <w:r w:rsidRPr="004663B4">
        <w:rPr>
          <w:rFonts w:ascii="&amp;quot" w:hAnsi="&amp;quot" w:cs="宋体"/>
          <w:color w:val="000000"/>
          <w:kern w:val="0"/>
          <w:sz w:val="18"/>
          <w:szCs w:val="18"/>
          <w:bdr w:val="none" w:sz="0" w:space="0" w:color="auto" w:frame="1"/>
          <w:shd w:val="clear" w:color="auto" w:fill="FFFFFF"/>
        </w:rPr>
        <w:t>(</w:t>
      </w:r>
      <w:r w:rsidRPr="004663B4">
        <w:rPr>
          <w:rFonts w:ascii="&amp;quot" w:hAnsi="&amp;quot" w:cs="宋体"/>
          <w:color w:val="0000FF"/>
          <w:kern w:val="0"/>
          <w:sz w:val="18"/>
          <w:szCs w:val="18"/>
          <w:bdr w:val="none" w:sz="0" w:space="0" w:color="auto" w:frame="1"/>
          <w:shd w:val="clear" w:color="auto" w:fill="FFFFFF"/>
        </w:rPr>
        <w:t>"Usage: Hello </w:t>
      </w:r>
      <w:r w:rsidRPr="004663B4">
        <w:rPr>
          <w:rFonts w:ascii="&amp;quot" w:hAnsi="&amp;quot" w:cs="宋体"/>
          <w:color w:val="0000FF"/>
          <w:kern w:val="0"/>
          <w:sz w:val="18"/>
          <w:szCs w:val="18"/>
          <w:bdr w:val="none" w:sz="0" w:space="0" w:color="auto" w:frame="1"/>
          <w:shd w:val="clear" w:color="auto" w:fill="FFFFFF"/>
        </w:rPr>
        <w:t>学号</w:t>
      </w:r>
      <w:r w:rsidRPr="004663B4">
        <w:rPr>
          <w:rFonts w:ascii="&amp;quot" w:hAnsi="&amp;quot" w:cs="宋体"/>
          <w:color w:val="0000FF"/>
          <w:kern w:val="0"/>
          <w:sz w:val="18"/>
          <w:szCs w:val="18"/>
          <w:bdr w:val="none" w:sz="0" w:space="0" w:color="auto" w:frame="1"/>
          <w:shd w:val="clear" w:color="auto" w:fill="FFFFFF"/>
        </w:rPr>
        <w:t> </w:t>
      </w:r>
      <w:r w:rsidRPr="004663B4">
        <w:rPr>
          <w:rFonts w:ascii="&amp;quot" w:hAnsi="&amp;quot" w:cs="宋体"/>
          <w:color w:val="0000FF"/>
          <w:kern w:val="0"/>
          <w:sz w:val="18"/>
          <w:szCs w:val="18"/>
          <w:bdr w:val="none" w:sz="0" w:space="0" w:color="auto" w:frame="1"/>
          <w:shd w:val="clear" w:color="auto" w:fill="FFFFFF"/>
        </w:rPr>
        <w:t>姓名！</w:t>
      </w:r>
      <w:r w:rsidRPr="004663B4">
        <w:rPr>
          <w:rFonts w:ascii="&amp;quot" w:hAnsi="&amp;quot" w:cs="宋体"/>
          <w:color w:val="0000FF"/>
          <w:kern w:val="0"/>
          <w:sz w:val="18"/>
          <w:szCs w:val="18"/>
          <w:bdr w:val="none" w:sz="0" w:space="0" w:color="auto" w:frame="1"/>
          <w:shd w:val="clear" w:color="auto" w:fill="FFFFFF"/>
        </w:rPr>
        <w:t>\n"</w:t>
      </w:r>
      <w:r w:rsidRPr="004663B4">
        <w:rPr>
          <w:rFonts w:ascii="&amp;quot" w:hAnsi="&amp;quot" w:cs="宋体"/>
          <w:color w:val="000000"/>
          <w:kern w:val="0"/>
          <w:sz w:val="18"/>
          <w:szCs w:val="18"/>
          <w:bdr w:val="none" w:sz="0" w:space="0" w:color="auto" w:frame="1"/>
          <w:shd w:val="clear" w:color="auto" w:fill="FFFFFF"/>
        </w:rPr>
        <w:t>);  </w:t>
      </w:r>
    </w:p>
    <w:p w14:paraId="22B7E877" w14:textId="77777777" w:rsidR="004663B4" w:rsidRPr="004663B4" w:rsidRDefault="004663B4" w:rsidP="004663B4">
      <w:pPr>
        <w:numPr>
          <w:ilvl w:val="0"/>
          <w:numId w:val="12"/>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4663B4">
        <w:rPr>
          <w:rFonts w:ascii="&amp;quot" w:hAnsi="&amp;quot" w:cs="宋体"/>
          <w:color w:val="000000"/>
          <w:kern w:val="0"/>
          <w:sz w:val="18"/>
          <w:szCs w:val="18"/>
          <w:bdr w:val="none" w:sz="0" w:space="0" w:color="auto" w:frame="1"/>
          <w:shd w:val="clear" w:color="auto" w:fill="F8F8F8"/>
        </w:rPr>
        <w:t>        exit(1);  </w:t>
      </w:r>
    </w:p>
    <w:p w14:paraId="045DD761" w14:textId="77777777" w:rsidR="004663B4" w:rsidRPr="004663B4" w:rsidRDefault="004663B4" w:rsidP="004663B4">
      <w:pPr>
        <w:numPr>
          <w:ilvl w:val="0"/>
          <w:numId w:val="12"/>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4663B4">
        <w:rPr>
          <w:rFonts w:ascii="&amp;quot" w:hAnsi="&amp;quot" w:cs="宋体"/>
          <w:color w:val="000000"/>
          <w:kern w:val="0"/>
          <w:sz w:val="18"/>
          <w:szCs w:val="18"/>
          <w:bdr w:val="none" w:sz="0" w:space="0" w:color="auto" w:frame="1"/>
          <w:shd w:val="clear" w:color="auto" w:fill="FFFFFF"/>
        </w:rPr>
        <w:t>    }  </w:t>
      </w:r>
    </w:p>
    <w:p w14:paraId="1F1C55EB" w14:textId="77777777" w:rsidR="004663B4" w:rsidRDefault="004663B4" w:rsidP="00D4108B">
      <w:pPr>
        <w:jc w:val="left"/>
        <w:rPr>
          <w:rFonts w:ascii="宋体" w:hAnsi="宋体" w:cs="宋体"/>
          <w:kern w:val="0"/>
        </w:rPr>
      </w:pPr>
      <w:r>
        <w:rPr>
          <w:rFonts w:ascii="宋体" w:hAnsi="宋体" w:cs="宋体" w:hint="eastAsia"/>
          <w:kern w:val="0"/>
        </w:rPr>
        <w:lastRenderedPageBreak/>
        <w:t>有趣的是，</w:t>
      </w:r>
      <w:r w:rsidR="007D1D2C">
        <w:rPr>
          <w:rFonts w:ascii="宋体" w:hAnsi="宋体" w:cs="宋体" w:hint="eastAsia"/>
          <w:kern w:val="0"/>
        </w:rPr>
        <w:t>我们发现</w:t>
      </w:r>
      <w:r w:rsidR="002A606B">
        <w:rPr>
          <w:rFonts w:ascii="宋体" w:hAnsi="宋体" w:cs="宋体" w:hint="eastAsia"/>
          <w:kern w:val="0"/>
        </w:rPr>
        <w:t>我们编写代码的逻辑与编译器处理的逻辑</w:t>
      </w:r>
      <w:r w:rsidR="00513A2C">
        <w:rPr>
          <w:rFonts w:ascii="宋体" w:hAnsi="宋体" w:cs="宋体" w:hint="eastAsia"/>
          <w:kern w:val="0"/>
        </w:rPr>
        <w:t>是有</w:t>
      </w:r>
      <w:r w:rsidR="00807A6C">
        <w:rPr>
          <w:rFonts w:ascii="宋体" w:hAnsi="宋体" w:cs="宋体" w:hint="eastAsia"/>
          <w:kern w:val="0"/>
        </w:rPr>
        <w:t>细微</w:t>
      </w:r>
      <w:r w:rsidR="002A606B">
        <w:rPr>
          <w:rFonts w:ascii="宋体" w:hAnsi="宋体" w:cs="宋体" w:hint="eastAsia"/>
          <w:kern w:val="0"/>
        </w:rPr>
        <w:t>的</w:t>
      </w:r>
      <w:r w:rsidR="00807A6C">
        <w:rPr>
          <w:rFonts w:ascii="宋体" w:hAnsi="宋体" w:cs="宋体" w:hint="eastAsia"/>
          <w:kern w:val="0"/>
        </w:rPr>
        <w:t>差别</w:t>
      </w:r>
      <w:r w:rsidR="002A606B">
        <w:rPr>
          <w:rFonts w:ascii="宋体" w:hAnsi="宋体" w:cs="宋体" w:hint="eastAsia"/>
          <w:kern w:val="0"/>
        </w:rPr>
        <w:t>，我们的逻辑是如果</w:t>
      </w:r>
      <w:proofErr w:type="spellStart"/>
      <w:r w:rsidR="00513A2C">
        <w:rPr>
          <w:rFonts w:ascii="宋体" w:hAnsi="宋体" w:cs="宋体" w:hint="eastAsia"/>
          <w:kern w:val="0"/>
        </w:rPr>
        <w:t>a</w:t>
      </w:r>
      <w:r w:rsidR="00513A2C">
        <w:rPr>
          <w:rFonts w:ascii="宋体" w:hAnsi="宋体" w:cs="宋体"/>
          <w:kern w:val="0"/>
        </w:rPr>
        <w:t>rgc</w:t>
      </w:r>
      <w:proofErr w:type="spellEnd"/>
      <w:r w:rsidR="00513A2C">
        <w:rPr>
          <w:rFonts w:ascii="宋体" w:hAnsi="宋体" w:cs="宋体"/>
          <w:kern w:val="0"/>
        </w:rPr>
        <w:t>!=3</w:t>
      </w:r>
      <w:r w:rsidR="00513A2C">
        <w:rPr>
          <w:rFonts w:ascii="宋体" w:hAnsi="宋体" w:cs="宋体" w:hint="eastAsia"/>
          <w:kern w:val="0"/>
        </w:rPr>
        <w:t>，则执行提示输出并退出语句；对于汇编代码，是如果==3（j</w:t>
      </w:r>
      <w:r w:rsidR="00513A2C">
        <w:rPr>
          <w:rFonts w:ascii="宋体" w:hAnsi="宋体" w:cs="宋体"/>
          <w:kern w:val="0"/>
        </w:rPr>
        <w:t>e .L2</w:t>
      </w:r>
      <w:r w:rsidR="00513A2C">
        <w:rPr>
          <w:rFonts w:ascii="宋体" w:hAnsi="宋体" w:cs="宋体" w:hint="eastAsia"/>
          <w:kern w:val="0"/>
        </w:rPr>
        <w:t>）则跳转执行相关语句。我们的编译器将!=3时执行，优化为==3，跳转。</w:t>
      </w:r>
    </w:p>
    <w:p w14:paraId="1D18DC42" w14:textId="77777777" w:rsidR="00D64F8A" w:rsidRDefault="00D64F8A" w:rsidP="00D4108B">
      <w:pPr>
        <w:jc w:val="left"/>
        <w:rPr>
          <w:rFonts w:ascii="宋体" w:hAnsi="宋体" w:cs="宋体"/>
          <w:kern w:val="0"/>
        </w:rPr>
      </w:pPr>
      <w:r>
        <w:rPr>
          <w:rFonts w:ascii="宋体" w:hAnsi="宋体" w:cs="宋体" w:hint="eastAsia"/>
          <w:kern w:val="0"/>
        </w:rPr>
        <w:t>对于具体操作，</w:t>
      </w:r>
      <w:proofErr w:type="spellStart"/>
      <w:r>
        <w:rPr>
          <w:rFonts w:ascii="宋体" w:hAnsi="宋体" w:cs="宋体"/>
          <w:kern w:val="0"/>
        </w:rPr>
        <w:t>cmpl</w:t>
      </w:r>
      <w:proofErr w:type="spellEnd"/>
      <w:r>
        <w:rPr>
          <w:rFonts w:ascii="宋体" w:hAnsi="宋体" w:cs="宋体"/>
          <w:kern w:val="0"/>
        </w:rPr>
        <w:t xml:space="preserve"> </w:t>
      </w:r>
      <w:r w:rsidRPr="0052510D">
        <w:rPr>
          <w:rFonts w:ascii="宋体" w:hAnsi="宋体" w:cs="宋体"/>
          <w:kern w:val="0"/>
        </w:rPr>
        <w:t>$3, -20(%</w:t>
      </w:r>
      <w:proofErr w:type="spellStart"/>
      <w:r w:rsidRPr="0052510D">
        <w:rPr>
          <w:rFonts w:ascii="宋体" w:hAnsi="宋体" w:cs="宋体"/>
          <w:kern w:val="0"/>
        </w:rPr>
        <w:t>rbp</w:t>
      </w:r>
      <w:proofErr w:type="spellEnd"/>
      <w:r w:rsidRPr="0052510D">
        <w:rPr>
          <w:rFonts w:ascii="宋体" w:hAnsi="宋体" w:cs="宋体"/>
          <w:kern w:val="0"/>
        </w:rPr>
        <w:t>)</w:t>
      </w:r>
      <w:r>
        <w:rPr>
          <w:rFonts w:ascii="宋体" w:hAnsi="宋体" w:cs="宋体" w:hint="eastAsia"/>
          <w:kern w:val="0"/>
        </w:rPr>
        <w:t>语句计算20(</w:t>
      </w:r>
      <w:r>
        <w:rPr>
          <w:rFonts w:ascii="宋体" w:hAnsi="宋体" w:cs="宋体"/>
          <w:kern w:val="0"/>
        </w:rPr>
        <w:t>%</w:t>
      </w:r>
      <w:proofErr w:type="spellStart"/>
      <w:r>
        <w:rPr>
          <w:rFonts w:ascii="宋体" w:hAnsi="宋体" w:cs="宋体"/>
          <w:kern w:val="0"/>
        </w:rPr>
        <w:t>rbp</w:t>
      </w:r>
      <w:proofErr w:type="spellEnd"/>
      <w:r>
        <w:rPr>
          <w:rFonts w:ascii="宋体" w:hAnsi="宋体" w:cs="宋体"/>
          <w:kern w:val="0"/>
        </w:rPr>
        <w:t>)-3</w:t>
      </w:r>
      <w:r>
        <w:rPr>
          <w:rFonts w:ascii="宋体" w:hAnsi="宋体" w:cs="宋体" w:hint="eastAsia"/>
          <w:kern w:val="0"/>
        </w:rPr>
        <w:t>，并设置条件码，随之je利用这些条件码，进行相应的跳转处理。</w:t>
      </w:r>
    </w:p>
    <w:p w14:paraId="5DC6992E" w14:textId="77777777" w:rsidR="00807A6C" w:rsidRDefault="00807A6C" w:rsidP="00807A6C">
      <w:pPr>
        <w:jc w:val="left"/>
        <w:rPr>
          <w:rFonts w:ascii="宋体" w:hAnsi="宋体" w:cs="宋体"/>
          <w:kern w:val="0"/>
        </w:rPr>
      </w:pPr>
      <w:r>
        <w:rPr>
          <w:rFonts w:ascii="宋体" w:hAnsi="宋体" w:cs="宋体" w:hint="eastAsia"/>
          <w:kern w:val="0"/>
        </w:rPr>
        <w:t>2）接着是</w:t>
      </w:r>
      <w:proofErr w:type="spellStart"/>
      <w:r>
        <w:rPr>
          <w:rFonts w:ascii="宋体" w:hAnsi="宋体" w:cs="宋体"/>
          <w:kern w:val="0"/>
        </w:rPr>
        <w:t>cmpl</w:t>
      </w:r>
      <w:proofErr w:type="spellEnd"/>
      <w:r>
        <w:rPr>
          <w:rFonts w:ascii="宋体" w:hAnsi="宋体" w:cs="宋体"/>
          <w:kern w:val="0"/>
        </w:rPr>
        <w:tab/>
        <w:t>$9, -4(%</w:t>
      </w:r>
      <w:proofErr w:type="spellStart"/>
      <w:r>
        <w:rPr>
          <w:rFonts w:ascii="宋体" w:hAnsi="宋体" w:cs="宋体"/>
          <w:kern w:val="0"/>
        </w:rPr>
        <w:t>rbp</w:t>
      </w:r>
      <w:proofErr w:type="spellEnd"/>
      <w:r>
        <w:rPr>
          <w:rFonts w:ascii="宋体" w:hAnsi="宋体" w:cs="宋体"/>
          <w:kern w:val="0"/>
        </w:rPr>
        <w:t>)</w:t>
      </w:r>
      <w:r>
        <w:rPr>
          <w:rFonts w:ascii="宋体" w:hAnsi="宋体" w:cs="宋体" w:hint="eastAsia"/>
          <w:kern w:val="0"/>
        </w:rPr>
        <w:t>，随之执行</w:t>
      </w:r>
      <w:proofErr w:type="spellStart"/>
      <w:r w:rsidRPr="00807A6C">
        <w:rPr>
          <w:rFonts w:ascii="宋体" w:hAnsi="宋体" w:cs="宋体"/>
          <w:kern w:val="0"/>
        </w:rPr>
        <w:t>jle</w:t>
      </w:r>
      <w:proofErr w:type="spellEnd"/>
      <w:r w:rsidRPr="00807A6C">
        <w:rPr>
          <w:rFonts w:ascii="宋体" w:hAnsi="宋体" w:cs="宋体"/>
          <w:kern w:val="0"/>
        </w:rPr>
        <w:tab/>
        <w:t>.L4</w:t>
      </w:r>
      <w:r>
        <w:rPr>
          <w:rFonts w:ascii="宋体" w:hAnsi="宋体" w:cs="宋体" w:hint="eastAsia"/>
          <w:kern w:val="0"/>
        </w:rPr>
        <w:t>。这两句汇编语句对应我们源程序代码语句如下</w:t>
      </w:r>
    </w:p>
    <w:p w14:paraId="26EF654F" w14:textId="77777777" w:rsidR="00807A6C" w:rsidRPr="00807A6C" w:rsidRDefault="00807A6C" w:rsidP="00807A6C">
      <w:pPr>
        <w:numPr>
          <w:ilvl w:val="0"/>
          <w:numId w:val="13"/>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807A6C">
        <w:rPr>
          <w:rFonts w:ascii="&amp;quot" w:hAnsi="&amp;quot" w:cs="宋体"/>
          <w:b/>
          <w:bCs/>
          <w:color w:val="006699"/>
          <w:kern w:val="0"/>
          <w:sz w:val="18"/>
          <w:szCs w:val="18"/>
          <w:bdr w:val="none" w:sz="0" w:space="0" w:color="auto" w:frame="1"/>
          <w:shd w:val="clear" w:color="auto" w:fill="FFFFFF"/>
        </w:rPr>
        <w:t>for</w:t>
      </w:r>
      <w:r w:rsidRPr="00807A6C">
        <w:rPr>
          <w:rFonts w:ascii="&amp;quot" w:hAnsi="&amp;quot" w:cs="宋体"/>
          <w:color w:val="000000"/>
          <w:kern w:val="0"/>
          <w:sz w:val="18"/>
          <w:szCs w:val="18"/>
          <w:bdr w:val="none" w:sz="0" w:space="0" w:color="auto" w:frame="1"/>
          <w:shd w:val="clear" w:color="auto" w:fill="FFFFFF"/>
        </w:rPr>
        <w:t>(</w:t>
      </w:r>
      <w:proofErr w:type="spellStart"/>
      <w:r w:rsidRPr="00807A6C">
        <w:rPr>
          <w:rFonts w:ascii="&amp;quot" w:hAnsi="&amp;quot" w:cs="宋体"/>
          <w:color w:val="000000"/>
          <w:kern w:val="0"/>
          <w:sz w:val="18"/>
          <w:szCs w:val="18"/>
          <w:bdr w:val="none" w:sz="0" w:space="0" w:color="auto" w:frame="1"/>
          <w:shd w:val="clear" w:color="auto" w:fill="FFFFFF"/>
        </w:rPr>
        <w:t>i</w:t>
      </w:r>
      <w:proofErr w:type="spellEnd"/>
      <w:r w:rsidRPr="00807A6C">
        <w:rPr>
          <w:rFonts w:ascii="&amp;quot" w:hAnsi="&amp;quot" w:cs="宋体"/>
          <w:color w:val="000000"/>
          <w:kern w:val="0"/>
          <w:sz w:val="18"/>
          <w:szCs w:val="18"/>
          <w:bdr w:val="none" w:sz="0" w:space="0" w:color="auto" w:frame="1"/>
          <w:shd w:val="clear" w:color="auto" w:fill="FFFFFF"/>
        </w:rPr>
        <w:t>=0;i&lt;10;i++)  </w:t>
      </w:r>
    </w:p>
    <w:p w14:paraId="490E5B3E" w14:textId="77777777" w:rsidR="00807A6C" w:rsidRPr="00807A6C" w:rsidRDefault="00807A6C" w:rsidP="00807A6C">
      <w:pPr>
        <w:numPr>
          <w:ilvl w:val="0"/>
          <w:numId w:val="13"/>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807A6C">
        <w:rPr>
          <w:rFonts w:ascii="&amp;quot" w:hAnsi="&amp;quot" w:cs="宋体"/>
          <w:color w:val="000000"/>
          <w:kern w:val="0"/>
          <w:sz w:val="18"/>
          <w:szCs w:val="18"/>
          <w:bdr w:val="none" w:sz="0" w:space="0" w:color="auto" w:frame="1"/>
          <w:shd w:val="clear" w:color="auto" w:fill="F8F8F8"/>
        </w:rPr>
        <w:t>    {  </w:t>
      </w:r>
    </w:p>
    <w:p w14:paraId="46CF47AB" w14:textId="77777777" w:rsidR="00807A6C" w:rsidRPr="00807A6C" w:rsidRDefault="00807A6C" w:rsidP="00807A6C">
      <w:pPr>
        <w:numPr>
          <w:ilvl w:val="0"/>
          <w:numId w:val="13"/>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807A6C">
        <w:rPr>
          <w:rFonts w:ascii="&amp;quot" w:hAnsi="&amp;quot" w:cs="宋体"/>
          <w:color w:val="000000"/>
          <w:kern w:val="0"/>
          <w:sz w:val="18"/>
          <w:szCs w:val="18"/>
          <w:bdr w:val="none" w:sz="0" w:space="0" w:color="auto" w:frame="1"/>
          <w:shd w:val="clear" w:color="auto" w:fill="FFFFFF"/>
        </w:rPr>
        <w:t>        </w:t>
      </w:r>
      <w:proofErr w:type="spellStart"/>
      <w:r w:rsidRPr="00807A6C">
        <w:rPr>
          <w:rFonts w:ascii="&amp;quot" w:hAnsi="&amp;quot" w:cs="宋体"/>
          <w:color w:val="000000"/>
          <w:kern w:val="0"/>
          <w:sz w:val="18"/>
          <w:szCs w:val="18"/>
          <w:bdr w:val="none" w:sz="0" w:space="0" w:color="auto" w:frame="1"/>
          <w:shd w:val="clear" w:color="auto" w:fill="FFFFFF"/>
        </w:rPr>
        <w:t>printf</w:t>
      </w:r>
      <w:proofErr w:type="spellEnd"/>
      <w:r w:rsidRPr="00807A6C">
        <w:rPr>
          <w:rFonts w:ascii="&amp;quot" w:hAnsi="&amp;quot" w:cs="宋体"/>
          <w:color w:val="000000"/>
          <w:kern w:val="0"/>
          <w:sz w:val="18"/>
          <w:szCs w:val="18"/>
          <w:bdr w:val="none" w:sz="0" w:space="0" w:color="auto" w:frame="1"/>
          <w:shd w:val="clear" w:color="auto" w:fill="FFFFFF"/>
        </w:rPr>
        <w:t>(</w:t>
      </w:r>
      <w:r w:rsidRPr="00807A6C">
        <w:rPr>
          <w:rFonts w:ascii="&amp;quot" w:hAnsi="&amp;quot" w:cs="宋体"/>
          <w:color w:val="0000FF"/>
          <w:kern w:val="0"/>
          <w:sz w:val="18"/>
          <w:szCs w:val="18"/>
          <w:bdr w:val="none" w:sz="0" w:space="0" w:color="auto" w:frame="1"/>
          <w:shd w:val="clear" w:color="auto" w:fill="FFFFFF"/>
        </w:rPr>
        <w:t>"Hello %s %s\n"</w:t>
      </w:r>
      <w:r w:rsidRPr="00807A6C">
        <w:rPr>
          <w:rFonts w:ascii="&amp;quot" w:hAnsi="&amp;quot" w:cs="宋体"/>
          <w:color w:val="000000"/>
          <w:kern w:val="0"/>
          <w:sz w:val="18"/>
          <w:szCs w:val="18"/>
          <w:bdr w:val="none" w:sz="0" w:space="0" w:color="auto" w:frame="1"/>
          <w:shd w:val="clear" w:color="auto" w:fill="FFFFFF"/>
        </w:rPr>
        <w:t>,</w:t>
      </w:r>
      <w:proofErr w:type="spellStart"/>
      <w:r w:rsidRPr="00807A6C">
        <w:rPr>
          <w:rFonts w:ascii="&amp;quot" w:hAnsi="&amp;quot" w:cs="宋体"/>
          <w:color w:val="000000"/>
          <w:kern w:val="0"/>
          <w:sz w:val="18"/>
          <w:szCs w:val="18"/>
          <w:bdr w:val="none" w:sz="0" w:space="0" w:color="auto" w:frame="1"/>
          <w:shd w:val="clear" w:color="auto" w:fill="FFFFFF"/>
        </w:rPr>
        <w:t>argv</w:t>
      </w:r>
      <w:proofErr w:type="spellEnd"/>
      <w:r w:rsidRPr="00807A6C">
        <w:rPr>
          <w:rFonts w:ascii="&amp;quot" w:hAnsi="&amp;quot" w:cs="宋体"/>
          <w:color w:val="000000"/>
          <w:kern w:val="0"/>
          <w:sz w:val="18"/>
          <w:szCs w:val="18"/>
          <w:bdr w:val="none" w:sz="0" w:space="0" w:color="auto" w:frame="1"/>
          <w:shd w:val="clear" w:color="auto" w:fill="FFFFFF"/>
        </w:rPr>
        <w:t>[1],</w:t>
      </w:r>
      <w:proofErr w:type="spellStart"/>
      <w:r w:rsidRPr="00807A6C">
        <w:rPr>
          <w:rFonts w:ascii="&amp;quot" w:hAnsi="&amp;quot" w:cs="宋体"/>
          <w:color w:val="000000"/>
          <w:kern w:val="0"/>
          <w:sz w:val="18"/>
          <w:szCs w:val="18"/>
          <w:bdr w:val="none" w:sz="0" w:space="0" w:color="auto" w:frame="1"/>
          <w:shd w:val="clear" w:color="auto" w:fill="FFFFFF"/>
        </w:rPr>
        <w:t>argv</w:t>
      </w:r>
      <w:proofErr w:type="spellEnd"/>
      <w:r w:rsidRPr="00807A6C">
        <w:rPr>
          <w:rFonts w:ascii="&amp;quot" w:hAnsi="&amp;quot" w:cs="宋体"/>
          <w:color w:val="000000"/>
          <w:kern w:val="0"/>
          <w:sz w:val="18"/>
          <w:szCs w:val="18"/>
          <w:bdr w:val="none" w:sz="0" w:space="0" w:color="auto" w:frame="1"/>
          <w:shd w:val="clear" w:color="auto" w:fill="FFFFFF"/>
        </w:rPr>
        <w:t>[2]);  </w:t>
      </w:r>
    </w:p>
    <w:p w14:paraId="18FD456A" w14:textId="77777777" w:rsidR="00807A6C" w:rsidRPr="00807A6C" w:rsidRDefault="00807A6C" w:rsidP="00807A6C">
      <w:pPr>
        <w:numPr>
          <w:ilvl w:val="0"/>
          <w:numId w:val="13"/>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807A6C">
        <w:rPr>
          <w:rFonts w:ascii="&amp;quot" w:hAnsi="&amp;quot" w:cs="宋体"/>
          <w:color w:val="000000"/>
          <w:kern w:val="0"/>
          <w:sz w:val="18"/>
          <w:szCs w:val="18"/>
          <w:bdr w:val="none" w:sz="0" w:space="0" w:color="auto" w:frame="1"/>
          <w:shd w:val="clear" w:color="auto" w:fill="F8F8F8"/>
        </w:rPr>
        <w:t>        sleep(</w:t>
      </w:r>
      <w:proofErr w:type="spellStart"/>
      <w:r w:rsidRPr="00807A6C">
        <w:rPr>
          <w:rFonts w:ascii="&amp;quot" w:hAnsi="&amp;quot" w:cs="宋体"/>
          <w:color w:val="000000"/>
          <w:kern w:val="0"/>
          <w:sz w:val="18"/>
          <w:szCs w:val="18"/>
          <w:bdr w:val="none" w:sz="0" w:space="0" w:color="auto" w:frame="1"/>
          <w:shd w:val="clear" w:color="auto" w:fill="F8F8F8"/>
        </w:rPr>
        <w:t>sleepsecs</w:t>
      </w:r>
      <w:proofErr w:type="spellEnd"/>
      <w:r w:rsidRPr="00807A6C">
        <w:rPr>
          <w:rFonts w:ascii="&amp;quot" w:hAnsi="&amp;quot" w:cs="宋体"/>
          <w:color w:val="000000"/>
          <w:kern w:val="0"/>
          <w:sz w:val="18"/>
          <w:szCs w:val="18"/>
          <w:bdr w:val="none" w:sz="0" w:space="0" w:color="auto" w:frame="1"/>
          <w:shd w:val="clear" w:color="auto" w:fill="F8F8F8"/>
        </w:rPr>
        <w:t>);  </w:t>
      </w:r>
    </w:p>
    <w:p w14:paraId="475CA243" w14:textId="77777777" w:rsidR="00807A6C" w:rsidRPr="00807A6C" w:rsidRDefault="00807A6C" w:rsidP="00807A6C">
      <w:pPr>
        <w:numPr>
          <w:ilvl w:val="0"/>
          <w:numId w:val="13"/>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807A6C">
        <w:rPr>
          <w:rFonts w:ascii="&amp;quot" w:hAnsi="&amp;quot" w:cs="宋体"/>
          <w:color w:val="000000"/>
          <w:kern w:val="0"/>
          <w:sz w:val="18"/>
          <w:szCs w:val="18"/>
          <w:bdr w:val="none" w:sz="0" w:space="0" w:color="auto" w:frame="1"/>
          <w:shd w:val="clear" w:color="auto" w:fill="FFFFFF"/>
        </w:rPr>
        <w:t>    }  </w:t>
      </w:r>
    </w:p>
    <w:p w14:paraId="47C9CB5E" w14:textId="77777777" w:rsidR="00807A6C" w:rsidRDefault="00807A6C" w:rsidP="00807A6C">
      <w:pPr>
        <w:jc w:val="left"/>
        <w:rPr>
          <w:rFonts w:ascii="宋体" w:hAnsi="宋体" w:cs="宋体"/>
          <w:kern w:val="0"/>
        </w:rPr>
      </w:pPr>
      <w:r>
        <w:rPr>
          <w:rFonts w:ascii="宋体" w:hAnsi="宋体" w:cs="宋体" w:hint="eastAsia"/>
          <w:kern w:val="0"/>
        </w:rPr>
        <w:t>同样有意思的是，我们编写的源程序代码的逻辑与编译器处理的逻辑是有细微的差别。</w:t>
      </w:r>
      <w:r w:rsidR="005A2A07">
        <w:rPr>
          <w:rFonts w:ascii="宋体" w:hAnsi="宋体" w:cs="宋体" w:hint="eastAsia"/>
          <w:kern w:val="0"/>
        </w:rPr>
        <w:t>我们的逻辑是</w:t>
      </w:r>
      <w:r w:rsidR="008F5CDB">
        <w:rPr>
          <w:rFonts w:ascii="宋体" w:hAnsi="宋体" w:cs="宋体" w:hint="eastAsia"/>
          <w:kern w:val="0"/>
        </w:rPr>
        <w:t>判断</w:t>
      </w:r>
      <w:proofErr w:type="spellStart"/>
      <w:r w:rsidR="008F5CDB">
        <w:rPr>
          <w:rFonts w:ascii="宋体" w:hAnsi="宋体" w:cs="宋体" w:hint="eastAsia"/>
          <w:kern w:val="0"/>
        </w:rPr>
        <w:t>i</w:t>
      </w:r>
      <w:proofErr w:type="spellEnd"/>
      <w:r w:rsidR="008F5CDB">
        <w:rPr>
          <w:rFonts w:ascii="宋体" w:hAnsi="宋体" w:cs="宋体" w:hint="eastAsia"/>
          <w:kern w:val="0"/>
        </w:rPr>
        <w:t>&lt;</w:t>
      </w:r>
      <w:r w:rsidR="008F5CDB">
        <w:rPr>
          <w:rFonts w:ascii="宋体" w:hAnsi="宋体" w:cs="宋体"/>
          <w:kern w:val="0"/>
        </w:rPr>
        <w:t>10</w:t>
      </w:r>
      <w:r w:rsidR="008F5CDB">
        <w:rPr>
          <w:rFonts w:ascii="宋体" w:hAnsi="宋体" w:cs="宋体" w:hint="eastAsia"/>
          <w:kern w:val="0"/>
        </w:rPr>
        <w:t>，则执行，而我们的编译器将其优化为</w:t>
      </w:r>
      <w:proofErr w:type="spellStart"/>
      <w:r w:rsidR="008F5CDB">
        <w:rPr>
          <w:rFonts w:ascii="宋体" w:hAnsi="宋体" w:cs="宋体" w:hint="eastAsia"/>
          <w:kern w:val="0"/>
        </w:rPr>
        <w:t>i</w:t>
      </w:r>
      <w:proofErr w:type="spellEnd"/>
      <w:r w:rsidR="008F5CDB">
        <w:rPr>
          <w:rFonts w:ascii="宋体" w:hAnsi="宋体" w:cs="宋体"/>
          <w:kern w:val="0"/>
        </w:rPr>
        <w:t>&lt;=9</w:t>
      </w:r>
      <w:r w:rsidR="008F5CDB">
        <w:rPr>
          <w:rFonts w:ascii="宋体" w:hAnsi="宋体" w:cs="宋体" w:hint="eastAsia"/>
          <w:kern w:val="0"/>
        </w:rPr>
        <w:t>，则执行。</w:t>
      </w:r>
    </w:p>
    <w:p w14:paraId="238BA5A0" w14:textId="77777777" w:rsidR="008F5CDB" w:rsidRDefault="008F5CDB" w:rsidP="00807A6C">
      <w:pPr>
        <w:jc w:val="left"/>
        <w:rPr>
          <w:rFonts w:ascii="宋体" w:hAnsi="宋体" w:cs="宋体"/>
          <w:kern w:val="0"/>
        </w:rPr>
      </w:pPr>
      <w:r>
        <w:rPr>
          <w:rFonts w:ascii="宋体" w:hAnsi="宋体" w:cs="宋体" w:hint="eastAsia"/>
          <w:kern w:val="0"/>
        </w:rPr>
        <w:t>对于具体操作，</w:t>
      </w:r>
      <w:proofErr w:type="spellStart"/>
      <w:r w:rsidR="00841055">
        <w:rPr>
          <w:rFonts w:ascii="宋体" w:hAnsi="宋体" w:cs="宋体"/>
          <w:kern w:val="0"/>
        </w:rPr>
        <w:t>cmpl</w:t>
      </w:r>
      <w:proofErr w:type="spellEnd"/>
      <w:r w:rsidR="00841055">
        <w:rPr>
          <w:rFonts w:ascii="宋体" w:hAnsi="宋体" w:cs="宋体"/>
          <w:kern w:val="0"/>
        </w:rPr>
        <w:tab/>
        <w:t>$9, -4(%</w:t>
      </w:r>
      <w:proofErr w:type="spellStart"/>
      <w:r w:rsidR="00841055">
        <w:rPr>
          <w:rFonts w:ascii="宋体" w:hAnsi="宋体" w:cs="宋体"/>
          <w:kern w:val="0"/>
        </w:rPr>
        <w:t>rbp</w:t>
      </w:r>
      <w:proofErr w:type="spellEnd"/>
      <w:r w:rsidR="00841055">
        <w:rPr>
          <w:rFonts w:ascii="宋体" w:hAnsi="宋体" w:cs="宋体"/>
          <w:kern w:val="0"/>
        </w:rPr>
        <w:t>)</w:t>
      </w:r>
      <w:r w:rsidR="00841055">
        <w:rPr>
          <w:rFonts w:ascii="宋体" w:hAnsi="宋体" w:cs="宋体" w:hint="eastAsia"/>
          <w:kern w:val="0"/>
        </w:rPr>
        <w:t>计算-4</w:t>
      </w:r>
      <w:r w:rsidR="00841055">
        <w:rPr>
          <w:rFonts w:ascii="宋体" w:hAnsi="宋体" w:cs="宋体"/>
          <w:kern w:val="0"/>
        </w:rPr>
        <w:t>(%</w:t>
      </w:r>
      <w:proofErr w:type="spellStart"/>
      <w:r w:rsidR="00841055">
        <w:rPr>
          <w:rFonts w:ascii="宋体" w:hAnsi="宋体" w:cs="宋体"/>
          <w:kern w:val="0"/>
        </w:rPr>
        <w:t>rbp</w:t>
      </w:r>
      <w:proofErr w:type="spellEnd"/>
      <w:r w:rsidR="00841055">
        <w:rPr>
          <w:rFonts w:ascii="宋体" w:hAnsi="宋体" w:cs="宋体"/>
          <w:kern w:val="0"/>
        </w:rPr>
        <w:t>)-9</w:t>
      </w:r>
      <w:r w:rsidR="00841055">
        <w:rPr>
          <w:rFonts w:ascii="宋体" w:hAnsi="宋体" w:cs="宋体" w:hint="eastAsia"/>
          <w:kern w:val="0"/>
        </w:rPr>
        <w:t>，并设置条件码，随之</w:t>
      </w:r>
      <w:proofErr w:type="spellStart"/>
      <w:r w:rsidR="00841055">
        <w:rPr>
          <w:rFonts w:ascii="宋体" w:hAnsi="宋体" w:cs="宋体" w:hint="eastAsia"/>
          <w:kern w:val="0"/>
        </w:rPr>
        <w:t>jle</w:t>
      </w:r>
      <w:proofErr w:type="spellEnd"/>
      <w:r w:rsidR="00841055">
        <w:rPr>
          <w:rFonts w:ascii="宋体" w:hAnsi="宋体" w:cs="宋体" w:hint="eastAsia"/>
          <w:kern w:val="0"/>
        </w:rPr>
        <w:t>语句利用这些条件码，进行相应的跳转处理。</w:t>
      </w:r>
    </w:p>
    <w:p w14:paraId="3F5DA1C0" w14:textId="77777777" w:rsidR="001A6179" w:rsidRDefault="001A6179" w:rsidP="00807A6C">
      <w:pPr>
        <w:jc w:val="left"/>
        <w:rPr>
          <w:rFonts w:ascii="宋体" w:hAnsi="宋体" w:cs="宋体"/>
          <w:kern w:val="0"/>
        </w:rPr>
      </w:pPr>
      <w:r>
        <w:rPr>
          <w:rFonts w:ascii="宋体" w:hAnsi="宋体" w:cs="宋体" w:hint="eastAsia"/>
          <w:kern w:val="0"/>
        </w:rPr>
        <w:t>3.3.9</w:t>
      </w:r>
      <w:r w:rsidR="009C5AC0">
        <w:rPr>
          <w:rFonts w:ascii="宋体" w:hAnsi="宋体" w:cs="宋体"/>
          <w:kern w:val="0"/>
        </w:rPr>
        <w:t xml:space="preserve"> </w:t>
      </w:r>
      <w:r w:rsidR="009C5AC0">
        <w:rPr>
          <w:rFonts w:ascii="宋体" w:hAnsi="宋体" w:cs="宋体" w:hint="eastAsia"/>
          <w:kern w:val="0"/>
        </w:rPr>
        <w:t>数组/指针/结构操作</w:t>
      </w:r>
    </w:p>
    <w:p w14:paraId="06130630" w14:textId="77777777" w:rsidR="00126421" w:rsidRDefault="00126421" w:rsidP="00807A6C">
      <w:pPr>
        <w:jc w:val="left"/>
        <w:rPr>
          <w:rFonts w:ascii="宋体" w:hAnsi="宋体" w:cs="宋体"/>
          <w:kern w:val="0"/>
        </w:rPr>
      </w:pPr>
      <w:r>
        <w:rPr>
          <w:rFonts w:ascii="宋体" w:hAnsi="宋体" w:cs="宋体" w:hint="eastAsia"/>
          <w:kern w:val="0"/>
        </w:rPr>
        <w:t>大致说明：对于汇编语句，有关的操作大多数是通过数据传送m</w:t>
      </w:r>
      <w:r>
        <w:rPr>
          <w:rFonts w:ascii="宋体" w:hAnsi="宋体" w:cs="宋体"/>
          <w:kern w:val="0"/>
        </w:rPr>
        <w:t>ov</w:t>
      </w:r>
      <w:r>
        <w:rPr>
          <w:rFonts w:ascii="宋体" w:hAnsi="宋体" w:cs="宋体" w:hint="eastAsia"/>
          <w:kern w:val="0"/>
        </w:rPr>
        <w:t>指令实现的</w:t>
      </w:r>
      <w:r w:rsidR="00F21FBF">
        <w:rPr>
          <w:rFonts w:ascii="宋体" w:hAnsi="宋体" w:cs="宋体" w:hint="eastAsia"/>
          <w:kern w:val="0"/>
        </w:rPr>
        <w:t>。</w:t>
      </w:r>
    </w:p>
    <w:p w14:paraId="22E12533" w14:textId="77777777" w:rsidR="00800815" w:rsidRDefault="000F301E" w:rsidP="00F21FBF">
      <w:pPr>
        <w:jc w:val="left"/>
        <w:rPr>
          <w:rFonts w:ascii="宋体" w:hAnsi="宋体" w:cs="宋体"/>
          <w:kern w:val="0"/>
        </w:rPr>
      </w:pPr>
      <w:r>
        <w:rPr>
          <w:rFonts w:ascii="宋体" w:hAnsi="宋体" w:cs="宋体" w:hint="eastAsia"/>
          <w:kern w:val="0"/>
        </w:rPr>
        <w:t>1）首先是</w:t>
      </w:r>
      <w:r w:rsidR="00F21FBF">
        <w:rPr>
          <w:rFonts w:ascii="宋体" w:hAnsi="宋体" w:cs="宋体" w:hint="eastAsia"/>
          <w:kern w:val="0"/>
        </w:rPr>
        <w:t>语句</w:t>
      </w:r>
      <w:proofErr w:type="spellStart"/>
      <w:r w:rsidR="00F21FBF">
        <w:rPr>
          <w:rFonts w:ascii="宋体" w:hAnsi="宋体" w:cs="宋体"/>
          <w:kern w:val="0"/>
        </w:rPr>
        <w:t>movl</w:t>
      </w:r>
      <w:proofErr w:type="spellEnd"/>
      <w:r w:rsidR="00F21FBF">
        <w:rPr>
          <w:rFonts w:ascii="宋体" w:hAnsi="宋体" w:cs="宋体"/>
          <w:kern w:val="0"/>
        </w:rPr>
        <w:t xml:space="preserve"> </w:t>
      </w:r>
      <w:r w:rsidR="00F21FBF" w:rsidRPr="00F21FBF">
        <w:rPr>
          <w:rFonts w:ascii="宋体" w:hAnsi="宋体" w:cs="宋体"/>
          <w:kern w:val="0"/>
        </w:rPr>
        <w:t>%</w:t>
      </w:r>
      <w:proofErr w:type="spellStart"/>
      <w:r w:rsidR="00F21FBF" w:rsidRPr="00F21FBF">
        <w:rPr>
          <w:rFonts w:ascii="宋体" w:hAnsi="宋体" w:cs="宋体"/>
          <w:kern w:val="0"/>
        </w:rPr>
        <w:t>edi</w:t>
      </w:r>
      <w:proofErr w:type="spellEnd"/>
      <w:r w:rsidR="00F21FBF" w:rsidRPr="00F21FBF">
        <w:rPr>
          <w:rFonts w:ascii="宋体" w:hAnsi="宋体" w:cs="宋体"/>
          <w:kern w:val="0"/>
        </w:rPr>
        <w:t>, -20(%</w:t>
      </w:r>
      <w:proofErr w:type="spellStart"/>
      <w:r w:rsidR="00F21FBF" w:rsidRPr="00F21FBF">
        <w:rPr>
          <w:rFonts w:ascii="宋体" w:hAnsi="宋体" w:cs="宋体"/>
          <w:kern w:val="0"/>
        </w:rPr>
        <w:t>rbp</w:t>
      </w:r>
      <w:proofErr w:type="spellEnd"/>
      <w:r w:rsidR="00F21FBF" w:rsidRPr="00F21FBF">
        <w:rPr>
          <w:rFonts w:ascii="宋体" w:hAnsi="宋体" w:cs="宋体"/>
          <w:kern w:val="0"/>
        </w:rPr>
        <w:t>)</w:t>
      </w:r>
      <w:r w:rsidR="00F21FBF">
        <w:rPr>
          <w:rFonts w:ascii="宋体" w:hAnsi="宋体" w:cs="宋体" w:hint="eastAsia"/>
          <w:kern w:val="0"/>
        </w:rPr>
        <w:t>和</w:t>
      </w:r>
      <w:proofErr w:type="spellStart"/>
      <w:r w:rsidR="00F21FBF">
        <w:rPr>
          <w:rFonts w:ascii="宋体" w:hAnsi="宋体" w:cs="宋体"/>
          <w:kern w:val="0"/>
        </w:rPr>
        <w:t>movq</w:t>
      </w:r>
      <w:proofErr w:type="spellEnd"/>
      <w:r w:rsidR="00F21FBF">
        <w:rPr>
          <w:rFonts w:ascii="宋体" w:hAnsi="宋体" w:cs="宋体"/>
          <w:kern w:val="0"/>
        </w:rPr>
        <w:t xml:space="preserve"> </w:t>
      </w:r>
      <w:r w:rsidR="00F21FBF" w:rsidRPr="00F21FBF">
        <w:rPr>
          <w:rFonts w:ascii="宋体" w:hAnsi="宋体" w:cs="宋体"/>
          <w:kern w:val="0"/>
        </w:rPr>
        <w:t>%</w:t>
      </w:r>
      <w:proofErr w:type="spellStart"/>
      <w:r w:rsidR="00F21FBF" w:rsidRPr="00F21FBF">
        <w:rPr>
          <w:rFonts w:ascii="宋体" w:hAnsi="宋体" w:cs="宋体"/>
          <w:kern w:val="0"/>
        </w:rPr>
        <w:t>rsi</w:t>
      </w:r>
      <w:proofErr w:type="spellEnd"/>
      <w:r w:rsidR="00F21FBF" w:rsidRPr="00F21FBF">
        <w:rPr>
          <w:rFonts w:ascii="宋体" w:hAnsi="宋体" w:cs="宋体"/>
          <w:kern w:val="0"/>
        </w:rPr>
        <w:t>, -32(%</w:t>
      </w:r>
      <w:proofErr w:type="spellStart"/>
      <w:r w:rsidR="00F21FBF" w:rsidRPr="00F21FBF">
        <w:rPr>
          <w:rFonts w:ascii="宋体" w:hAnsi="宋体" w:cs="宋体"/>
          <w:kern w:val="0"/>
        </w:rPr>
        <w:t>rbp</w:t>
      </w:r>
      <w:proofErr w:type="spellEnd"/>
      <w:r w:rsidR="00F21FBF" w:rsidRPr="00F21FBF">
        <w:rPr>
          <w:rFonts w:ascii="宋体" w:hAnsi="宋体" w:cs="宋体"/>
          <w:kern w:val="0"/>
        </w:rPr>
        <w:t>)</w:t>
      </w:r>
      <w:r w:rsidR="00F21FBF">
        <w:rPr>
          <w:rFonts w:ascii="宋体" w:hAnsi="宋体" w:cs="宋体" w:hint="eastAsia"/>
          <w:kern w:val="0"/>
        </w:rPr>
        <w:t>。分别是将</w:t>
      </w:r>
      <w:r w:rsidR="00800815">
        <w:rPr>
          <w:rFonts w:ascii="宋体" w:hAnsi="宋体" w:cs="宋体" w:hint="eastAsia"/>
          <w:kern w:val="0"/>
        </w:rPr>
        <w:t>寄存器%</w:t>
      </w:r>
      <w:proofErr w:type="spellStart"/>
      <w:r w:rsidR="00800815">
        <w:rPr>
          <w:rFonts w:ascii="宋体" w:hAnsi="宋体" w:cs="宋体" w:hint="eastAsia"/>
          <w:kern w:val="0"/>
        </w:rPr>
        <w:t>edi</w:t>
      </w:r>
      <w:proofErr w:type="spellEnd"/>
      <w:r w:rsidR="00800815">
        <w:rPr>
          <w:rFonts w:ascii="宋体" w:hAnsi="宋体" w:cs="宋体" w:hint="eastAsia"/>
          <w:kern w:val="0"/>
        </w:rPr>
        <w:t>的内容赋值给</w:t>
      </w:r>
      <w:r w:rsidR="00920CD7">
        <w:rPr>
          <w:rFonts w:ascii="宋体" w:hAnsi="宋体" w:cs="宋体" w:hint="eastAsia"/>
          <w:kern w:val="0"/>
        </w:rPr>
        <w:t>-20(%</w:t>
      </w:r>
      <w:proofErr w:type="spellStart"/>
      <w:r w:rsidR="00920CD7">
        <w:rPr>
          <w:rFonts w:ascii="宋体" w:hAnsi="宋体" w:cs="宋体" w:hint="eastAsia"/>
          <w:kern w:val="0"/>
        </w:rPr>
        <w:t>rbp</w:t>
      </w:r>
      <w:proofErr w:type="spellEnd"/>
      <w:r w:rsidR="00920CD7">
        <w:rPr>
          <w:rFonts w:ascii="宋体" w:hAnsi="宋体" w:cs="宋体"/>
          <w:kern w:val="0"/>
        </w:rPr>
        <w:t>)</w:t>
      </w:r>
      <w:r w:rsidR="00920CD7">
        <w:rPr>
          <w:rFonts w:ascii="宋体" w:hAnsi="宋体" w:cs="宋体" w:hint="eastAsia"/>
          <w:kern w:val="0"/>
        </w:rPr>
        <w:t>指针指向的地址</w:t>
      </w:r>
      <w:r w:rsidR="00077806">
        <w:rPr>
          <w:rFonts w:ascii="宋体" w:hAnsi="宋体" w:cs="宋体" w:hint="eastAsia"/>
          <w:kern w:val="0"/>
        </w:rPr>
        <w:t>，将寄存器%</w:t>
      </w:r>
      <w:proofErr w:type="spellStart"/>
      <w:r w:rsidR="00077806">
        <w:rPr>
          <w:rFonts w:ascii="宋体" w:hAnsi="宋体" w:cs="宋体" w:hint="eastAsia"/>
          <w:kern w:val="0"/>
        </w:rPr>
        <w:t>rsi</w:t>
      </w:r>
      <w:proofErr w:type="spellEnd"/>
      <w:r w:rsidR="00077806">
        <w:rPr>
          <w:rFonts w:ascii="宋体" w:hAnsi="宋体" w:cs="宋体" w:hint="eastAsia"/>
          <w:kern w:val="0"/>
        </w:rPr>
        <w:t>的内容赋值给</w:t>
      </w:r>
      <w:r w:rsidR="00E612CF">
        <w:rPr>
          <w:rFonts w:ascii="宋体" w:hAnsi="宋体" w:cs="宋体" w:hint="eastAsia"/>
          <w:kern w:val="0"/>
        </w:rPr>
        <w:t>-32(</w:t>
      </w:r>
      <w:r w:rsidR="00E612CF">
        <w:rPr>
          <w:rFonts w:ascii="宋体" w:hAnsi="宋体" w:cs="宋体"/>
          <w:kern w:val="0"/>
        </w:rPr>
        <w:t>%</w:t>
      </w:r>
      <w:proofErr w:type="spellStart"/>
      <w:r w:rsidR="00E612CF">
        <w:rPr>
          <w:rFonts w:ascii="宋体" w:hAnsi="宋体" w:cs="宋体"/>
          <w:kern w:val="0"/>
        </w:rPr>
        <w:t>rbp</w:t>
      </w:r>
      <w:proofErr w:type="spellEnd"/>
      <w:r w:rsidR="00E612CF">
        <w:rPr>
          <w:rFonts w:ascii="宋体" w:hAnsi="宋体" w:cs="宋体"/>
          <w:kern w:val="0"/>
        </w:rPr>
        <w:t>)</w:t>
      </w:r>
      <w:r w:rsidR="00E612CF">
        <w:rPr>
          <w:rFonts w:ascii="宋体" w:hAnsi="宋体" w:cs="宋体" w:hint="eastAsia"/>
          <w:kern w:val="0"/>
        </w:rPr>
        <w:t>指针指向的内容。</w:t>
      </w:r>
      <w:r w:rsidR="00DF1D9A">
        <w:rPr>
          <w:rFonts w:ascii="宋体" w:hAnsi="宋体" w:cs="宋体" w:hint="eastAsia"/>
          <w:kern w:val="0"/>
        </w:rPr>
        <w:t>这2句汇编语句对应源程序中main函数形参的传入部分。</w:t>
      </w:r>
    </w:p>
    <w:p w14:paraId="325CCD20" w14:textId="77777777" w:rsidR="00B22C18" w:rsidRDefault="00DF1D9A" w:rsidP="00F21FBF">
      <w:pPr>
        <w:jc w:val="left"/>
        <w:rPr>
          <w:rFonts w:ascii="宋体" w:hAnsi="宋体" w:cs="宋体"/>
          <w:kern w:val="0"/>
        </w:rPr>
      </w:pPr>
      <w:r>
        <w:rPr>
          <w:rFonts w:ascii="宋体" w:hAnsi="宋体" w:cs="宋体" w:hint="eastAsia"/>
          <w:kern w:val="0"/>
        </w:rPr>
        <w:t>2）</w:t>
      </w:r>
      <w:r w:rsidR="00B22C18">
        <w:rPr>
          <w:rFonts w:ascii="宋体" w:hAnsi="宋体" w:cs="宋体" w:hint="eastAsia"/>
          <w:kern w:val="0"/>
        </w:rPr>
        <w:t>对于源程序中的</w:t>
      </w:r>
      <w:r w:rsidR="00032A4C">
        <w:rPr>
          <w:rFonts w:ascii="宋体" w:hAnsi="宋体" w:cs="宋体" w:hint="eastAsia"/>
          <w:kern w:val="0"/>
        </w:rPr>
        <w:t>输出</w:t>
      </w:r>
      <w:proofErr w:type="spellStart"/>
      <w:r w:rsidR="00032A4C">
        <w:rPr>
          <w:rFonts w:ascii="宋体" w:hAnsi="宋体" w:cs="宋体" w:hint="eastAsia"/>
          <w:kern w:val="0"/>
        </w:rPr>
        <w:t>a</w:t>
      </w:r>
      <w:r w:rsidR="00032A4C">
        <w:rPr>
          <w:rFonts w:ascii="宋体" w:hAnsi="宋体" w:cs="宋体"/>
          <w:kern w:val="0"/>
        </w:rPr>
        <w:t>rgv</w:t>
      </w:r>
      <w:proofErr w:type="spellEnd"/>
      <w:r w:rsidR="00032A4C">
        <w:rPr>
          <w:rFonts w:ascii="宋体" w:hAnsi="宋体" w:cs="宋体"/>
          <w:kern w:val="0"/>
        </w:rPr>
        <w:t>[1]</w:t>
      </w:r>
      <w:r w:rsidR="00032A4C">
        <w:rPr>
          <w:rFonts w:ascii="宋体" w:hAnsi="宋体" w:cs="宋体" w:hint="eastAsia"/>
          <w:kern w:val="0"/>
        </w:rPr>
        <w:t>和</w:t>
      </w:r>
      <w:proofErr w:type="spellStart"/>
      <w:r w:rsidR="00032A4C">
        <w:rPr>
          <w:rFonts w:ascii="宋体" w:hAnsi="宋体" w:cs="宋体" w:hint="eastAsia"/>
          <w:kern w:val="0"/>
        </w:rPr>
        <w:t>a</w:t>
      </w:r>
      <w:r w:rsidR="00032A4C">
        <w:rPr>
          <w:rFonts w:ascii="宋体" w:hAnsi="宋体" w:cs="宋体"/>
          <w:kern w:val="0"/>
        </w:rPr>
        <w:t>rgv</w:t>
      </w:r>
      <w:proofErr w:type="spellEnd"/>
      <w:r w:rsidR="00032A4C">
        <w:rPr>
          <w:rFonts w:ascii="宋体" w:hAnsi="宋体" w:cs="宋体"/>
          <w:kern w:val="0"/>
        </w:rPr>
        <w:t>[2]</w:t>
      </w:r>
      <w:r w:rsidR="00032A4C">
        <w:rPr>
          <w:rFonts w:ascii="宋体" w:hAnsi="宋体" w:cs="宋体" w:hint="eastAsia"/>
          <w:kern w:val="0"/>
        </w:rPr>
        <w:t>部分。</w:t>
      </w:r>
      <w:r w:rsidR="0020632D">
        <w:rPr>
          <w:rFonts w:ascii="宋体" w:hAnsi="宋体" w:cs="宋体" w:hint="eastAsia"/>
          <w:kern w:val="0"/>
        </w:rPr>
        <w:t>在编译器的处理下变成了截图所示部分。</w:t>
      </w:r>
      <w:r w:rsidR="00913FF5">
        <w:rPr>
          <w:rFonts w:ascii="宋体" w:hAnsi="宋体" w:cs="宋体" w:hint="eastAsia"/>
          <w:kern w:val="0"/>
        </w:rPr>
        <w:t>箭头标注的部分代表</w:t>
      </w:r>
      <w:r w:rsidR="001E4A1B">
        <w:rPr>
          <w:rFonts w:ascii="宋体" w:hAnsi="宋体" w:cs="宋体" w:hint="eastAsia"/>
          <w:kern w:val="0"/>
        </w:rPr>
        <w:t>取出指针所指的内存中的内容</w:t>
      </w:r>
      <w:r w:rsidR="00836E19">
        <w:rPr>
          <w:rFonts w:ascii="宋体" w:hAnsi="宋体" w:cs="宋体" w:hint="eastAsia"/>
          <w:kern w:val="0"/>
        </w:rPr>
        <w:t>。</w:t>
      </w:r>
    </w:p>
    <w:p w14:paraId="2D3615EC" w14:textId="77777777" w:rsidR="00B22C18" w:rsidRPr="00B22C18" w:rsidRDefault="00A07C5E" w:rsidP="00B22C18">
      <w:pPr>
        <w:jc w:val="center"/>
        <w:rPr>
          <w:rFonts w:ascii="宋体" w:hAnsi="宋体" w:cs="宋体"/>
          <w:kern w:val="0"/>
        </w:rPr>
      </w:pPr>
      <w:r w:rsidRPr="00B22C18">
        <w:rPr>
          <w:rFonts w:ascii="宋体" w:hAnsi="宋体" w:cs="宋体"/>
          <w:noProof/>
          <w:kern w:val="0"/>
        </w:rPr>
        <w:drawing>
          <wp:inline distT="0" distB="0" distL="0" distR="0" wp14:anchorId="705E8556" wp14:editId="752E2036">
            <wp:extent cx="2553970" cy="1198245"/>
            <wp:effectExtent l="0" t="0" r="0" b="0"/>
            <wp:docPr id="27" name="图片 27" descr="PY)`[$N]M9DHDN)S9~10D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Y)`[$N]M9DHDN)S9~10DC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3970" cy="1198245"/>
                    </a:xfrm>
                    <a:prstGeom prst="rect">
                      <a:avLst/>
                    </a:prstGeom>
                    <a:noFill/>
                    <a:ln>
                      <a:noFill/>
                    </a:ln>
                  </pic:spPr>
                </pic:pic>
              </a:graphicData>
            </a:graphic>
          </wp:inline>
        </w:drawing>
      </w:r>
    </w:p>
    <w:p w14:paraId="0EF3DBA6" w14:textId="77777777" w:rsidR="00B22C18" w:rsidRDefault="00836E19" w:rsidP="00836E19">
      <w:pPr>
        <w:jc w:val="center"/>
        <w:rPr>
          <w:rFonts w:ascii="宋体" w:hAnsi="宋体" w:cs="宋体"/>
          <w:kern w:val="0"/>
        </w:rPr>
      </w:pPr>
      <w:r>
        <w:rPr>
          <w:rFonts w:ascii="宋体" w:hAnsi="宋体" w:cs="宋体" w:hint="eastAsia"/>
          <w:kern w:val="0"/>
        </w:rPr>
        <w:t>截图3.3.9-1，取出指针指向的内容</w:t>
      </w:r>
    </w:p>
    <w:p w14:paraId="3C3E2BC6" w14:textId="77777777" w:rsidR="00B22C18" w:rsidRDefault="00836E19" w:rsidP="00F21FBF">
      <w:pPr>
        <w:jc w:val="left"/>
        <w:rPr>
          <w:rFonts w:ascii="宋体" w:hAnsi="宋体" w:cs="宋体"/>
          <w:kern w:val="0"/>
        </w:rPr>
      </w:pPr>
      <w:r>
        <w:rPr>
          <w:rFonts w:ascii="宋体" w:hAnsi="宋体" w:cs="宋体" w:hint="eastAsia"/>
          <w:kern w:val="0"/>
        </w:rPr>
        <w:t>3.3.10</w:t>
      </w:r>
      <w:r w:rsidR="00B5525B">
        <w:rPr>
          <w:rFonts w:ascii="宋体" w:hAnsi="宋体" w:cs="宋体"/>
          <w:kern w:val="0"/>
        </w:rPr>
        <w:t xml:space="preserve"> </w:t>
      </w:r>
      <w:r w:rsidR="00B5525B">
        <w:rPr>
          <w:rFonts w:ascii="宋体" w:hAnsi="宋体" w:cs="宋体" w:hint="eastAsia"/>
          <w:kern w:val="0"/>
        </w:rPr>
        <w:t>控制转移</w:t>
      </w:r>
    </w:p>
    <w:p w14:paraId="382214CF" w14:textId="77777777" w:rsidR="00174BB0" w:rsidRDefault="00922B72" w:rsidP="00F21FBF">
      <w:pPr>
        <w:jc w:val="left"/>
        <w:rPr>
          <w:rFonts w:ascii="宋体" w:hAnsi="宋体" w:cs="宋体"/>
          <w:kern w:val="0"/>
        </w:rPr>
      </w:pPr>
      <w:r>
        <w:rPr>
          <w:rFonts w:ascii="宋体" w:hAnsi="宋体" w:cs="宋体" w:hint="eastAsia"/>
          <w:kern w:val="0"/>
        </w:rPr>
        <w:t>控制转移部分在3.3.8部分已有所介绍</w:t>
      </w:r>
      <w:r w:rsidR="00174BB0">
        <w:rPr>
          <w:rFonts w:ascii="宋体" w:hAnsi="宋体" w:cs="宋体" w:hint="eastAsia"/>
          <w:kern w:val="0"/>
        </w:rPr>
        <w:t>。常常是配合指令C</w:t>
      </w:r>
      <w:r w:rsidR="00174BB0">
        <w:rPr>
          <w:rFonts w:ascii="宋体" w:hAnsi="宋体" w:cs="宋体"/>
          <w:kern w:val="0"/>
        </w:rPr>
        <w:t>MP</w:t>
      </w:r>
      <w:r w:rsidR="00174BB0">
        <w:rPr>
          <w:rFonts w:ascii="宋体" w:hAnsi="宋体" w:cs="宋体" w:hint="eastAsia"/>
          <w:kern w:val="0"/>
        </w:rPr>
        <w:t>和T</w:t>
      </w:r>
      <w:r w:rsidR="00174BB0">
        <w:rPr>
          <w:rFonts w:ascii="宋体" w:hAnsi="宋体" w:cs="宋体"/>
          <w:kern w:val="0"/>
        </w:rPr>
        <w:t>EST</w:t>
      </w:r>
      <w:r w:rsidR="00174BB0">
        <w:rPr>
          <w:rFonts w:ascii="宋体" w:hAnsi="宋体" w:cs="宋体" w:hint="eastAsia"/>
          <w:kern w:val="0"/>
        </w:rPr>
        <w:t>存在的。</w:t>
      </w:r>
    </w:p>
    <w:p w14:paraId="0E8526CA" w14:textId="77777777" w:rsidR="00174BB0" w:rsidRDefault="00174BB0" w:rsidP="00062554">
      <w:pPr>
        <w:jc w:val="left"/>
        <w:rPr>
          <w:rFonts w:ascii="宋体" w:hAnsi="宋体" w:cs="宋体"/>
          <w:kern w:val="0"/>
        </w:rPr>
      </w:pPr>
      <w:r>
        <w:rPr>
          <w:rFonts w:ascii="宋体" w:hAnsi="宋体" w:cs="宋体" w:hint="eastAsia"/>
          <w:kern w:val="0"/>
        </w:rPr>
        <w:t>1）</w:t>
      </w:r>
      <w:proofErr w:type="spellStart"/>
      <w:r w:rsidR="00062554">
        <w:rPr>
          <w:rFonts w:ascii="宋体" w:hAnsi="宋体" w:cs="宋体"/>
          <w:kern w:val="0"/>
        </w:rPr>
        <w:t>cmpl</w:t>
      </w:r>
      <w:proofErr w:type="spellEnd"/>
      <w:r w:rsidR="00062554">
        <w:rPr>
          <w:rFonts w:ascii="宋体" w:hAnsi="宋体" w:cs="宋体"/>
          <w:kern w:val="0"/>
        </w:rPr>
        <w:t xml:space="preserve"> </w:t>
      </w:r>
      <w:r w:rsidR="00062554" w:rsidRPr="00062554">
        <w:rPr>
          <w:rFonts w:ascii="宋体" w:hAnsi="宋体" w:cs="宋体"/>
          <w:kern w:val="0"/>
        </w:rPr>
        <w:t>$3, -20(%</w:t>
      </w:r>
      <w:proofErr w:type="spellStart"/>
      <w:r w:rsidR="00062554" w:rsidRPr="00062554">
        <w:rPr>
          <w:rFonts w:ascii="宋体" w:hAnsi="宋体" w:cs="宋体"/>
          <w:kern w:val="0"/>
        </w:rPr>
        <w:t>rbp</w:t>
      </w:r>
      <w:proofErr w:type="spellEnd"/>
      <w:r w:rsidR="00062554" w:rsidRPr="00062554">
        <w:rPr>
          <w:rFonts w:ascii="宋体" w:hAnsi="宋体" w:cs="宋体"/>
          <w:kern w:val="0"/>
        </w:rPr>
        <w:t>)</w:t>
      </w:r>
      <w:r w:rsidR="00062554">
        <w:rPr>
          <w:rFonts w:ascii="宋体" w:hAnsi="宋体" w:cs="宋体" w:hint="eastAsia"/>
          <w:kern w:val="0"/>
        </w:rPr>
        <w:t>配合</w:t>
      </w:r>
      <w:r w:rsidR="00062554" w:rsidRPr="00062554">
        <w:rPr>
          <w:rFonts w:ascii="宋体" w:hAnsi="宋体" w:cs="宋体"/>
          <w:kern w:val="0"/>
        </w:rPr>
        <w:t>je</w:t>
      </w:r>
      <w:r w:rsidR="00062554" w:rsidRPr="00062554">
        <w:rPr>
          <w:rFonts w:ascii="宋体" w:hAnsi="宋体" w:cs="宋体"/>
          <w:kern w:val="0"/>
        </w:rPr>
        <w:tab/>
        <w:t>.L2</w:t>
      </w:r>
      <w:r w:rsidR="00062554">
        <w:rPr>
          <w:rFonts w:ascii="宋体" w:hAnsi="宋体" w:cs="宋体" w:hint="eastAsia"/>
          <w:kern w:val="0"/>
        </w:rPr>
        <w:t>，对应源程序中C语句（如下）。</w:t>
      </w:r>
    </w:p>
    <w:p w14:paraId="252DC1D7" w14:textId="77777777" w:rsidR="00062554" w:rsidRPr="004663B4" w:rsidRDefault="00062554" w:rsidP="00062554">
      <w:pPr>
        <w:numPr>
          <w:ilvl w:val="0"/>
          <w:numId w:val="14"/>
        </w:numPr>
        <w:pBdr>
          <w:left w:val="single" w:sz="18" w:space="8" w:color="6CE26C"/>
        </w:pBdr>
        <w:shd w:val="clear" w:color="auto" w:fill="FFFFFF"/>
        <w:spacing w:line="210" w:lineRule="atLeast"/>
        <w:jc w:val="left"/>
        <w:rPr>
          <w:rFonts w:ascii="&amp;quot" w:hAnsi="&amp;quot" w:cs="宋体" w:hint="eastAsia"/>
          <w:color w:val="5C5C5C"/>
          <w:kern w:val="0"/>
          <w:sz w:val="18"/>
          <w:szCs w:val="18"/>
        </w:rPr>
      </w:pPr>
      <w:r w:rsidRPr="004663B4">
        <w:rPr>
          <w:rFonts w:ascii="&amp;quot" w:hAnsi="&amp;quot" w:cs="宋体"/>
          <w:b/>
          <w:bCs/>
          <w:color w:val="006699"/>
          <w:kern w:val="0"/>
          <w:sz w:val="18"/>
          <w:szCs w:val="18"/>
          <w:bdr w:val="none" w:sz="0" w:space="0" w:color="auto" w:frame="1"/>
          <w:shd w:val="clear" w:color="auto" w:fill="FFFFFF"/>
        </w:rPr>
        <w:t>if</w:t>
      </w:r>
      <w:r w:rsidRPr="004663B4">
        <w:rPr>
          <w:rFonts w:ascii="&amp;quot" w:hAnsi="&amp;quot" w:cs="宋体"/>
          <w:color w:val="000000"/>
          <w:kern w:val="0"/>
          <w:sz w:val="18"/>
          <w:szCs w:val="18"/>
          <w:bdr w:val="none" w:sz="0" w:space="0" w:color="auto" w:frame="1"/>
          <w:shd w:val="clear" w:color="auto" w:fill="FFFFFF"/>
        </w:rPr>
        <w:t>(</w:t>
      </w:r>
      <w:proofErr w:type="spellStart"/>
      <w:r w:rsidRPr="004663B4">
        <w:rPr>
          <w:rFonts w:ascii="&amp;quot" w:hAnsi="&amp;quot" w:cs="宋体"/>
          <w:color w:val="000000"/>
          <w:kern w:val="0"/>
          <w:sz w:val="18"/>
          <w:szCs w:val="18"/>
          <w:bdr w:val="none" w:sz="0" w:space="0" w:color="auto" w:frame="1"/>
          <w:shd w:val="clear" w:color="auto" w:fill="FFFFFF"/>
        </w:rPr>
        <w:t>argc</w:t>
      </w:r>
      <w:proofErr w:type="spellEnd"/>
      <w:r w:rsidRPr="004663B4">
        <w:rPr>
          <w:rFonts w:ascii="&amp;quot" w:hAnsi="&amp;quot" w:cs="宋体"/>
          <w:color w:val="000000"/>
          <w:kern w:val="0"/>
          <w:sz w:val="18"/>
          <w:szCs w:val="18"/>
          <w:bdr w:val="none" w:sz="0" w:space="0" w:color="auto" w:frame="1"/>
          <w:shd w:val="clear" w:color="auto" w:fill="FFFFFF"/>
        </w:rPr>
        <w:t>!=3)  </w:t>
      </w:r>
    </w:p>
    <w:p w14:paraId="67722042" w14:textId="77777777" w:rsidR="00062554" w:rsidRPr="004663B4" w:rsidRDefault="00062554" w:rsidP="00062554">
      <w:pPr>
        <w:numPr>
          <w:ilvl w:val="0"/>
          <w:numId w:val="14"/>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4663B4">
        <w:rPr>
          <w:rFonts w:ascii="&amp;quot" w:hAnsi="&amp;quot" w:cs="宋体"/>
          <w:color w:val="000000"/>
          <w:kern w:val="0"/>
          <w:sz w:val="18"/>
          <w:szCs w:val="18"/>
          <w:bdr w:val="none" w:sz="0" w:space="0" w:color="auto" w:frame="1"/>
          <w:shd w:val="clear" w:color="auto" w:fill="F8F8F8"/>
        </w:rPr>
        <w:lastRenderedPageBreak/>
        <w:t>    {  </w:t>
      </w:r>
    </w:p>
    <w:p w14:paraId="204C64F0" w14:textId="77777777" w:rsidR="00062554" w:rsidRPr="004663B4" w:rsidRDefault="00062554" w:rsidP="00062554">
      <w:pPr>
        <w:numPr>
          <w:ilvl w:val="0"/>
          <w:numId w:val="14"/>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4663B4">
        <w:rPr>
          <w:rFonts w:ascii="&amp;quot" w:hAnsi="&amp;quot" w:cs="宋体"/>
          <w:color w:val="000000"/>
          <w:kern w:val="0"/>
          <w:sz w:val="18"/>
          <w:szCs w:val="18"/>
          <w:bdr w:val="none" w:sz="0" w:space="0" w:color="auto" w:frame="1"/>
          <w:shd w:val="clear" w:color="auto" w:fill="FFFFFF"/>
        </w:rPr>
        <w:t>        </w:t>
      </w:r>
      <w:proofErr w:type="spellStart"/>
      <w:r w:rsidRPr="004663B4">
        <w:rPr>
          <w:rFonts w:ascii="&amp;quot" w:hAnsi="&amp;quot" w:cs="宋体"/>
          <w:color w:val="000000"/>
          <w:kern w:val="0"/>
          <w:sz w:val="18"/>
          <w:szCs w:val="18"/>
          <w:bdr w:val="none" w:sz="0" w:space="0" w:color="auto" w:frame="1"/>
          <w:shd w:val="clear" w:color="auto" w:fill="FFFFFF"/>
        </w:rPr>
        <w:t>printf</w:t>
      </w:r>
      <w:proofErr w:type="spellEnd"/>
      <w:r w:rsidRPr="004663B4">
        <w:rPr>
          <w:rFonts w:ascii="&amp;quot" w:hAnsi="&amp;quot" w:cs="宋体"/>
          <w:color w:val="000000"/>
          <w:kern w:val="0"/>
          <w:sz w:val="18"/>
          <w:szCs w:val="18"/>
          <w:bdr w:val="none" w:sz="0" w:space="0" w:color="auto" w:frame="1"/>
          <w:shd w:val="clear" w:color="auto" w:fill="FFFFFF"/>
        </w:rPr>
        <w:t>(</w:t>
      </w:r>
      <w:r w:rsidRPr="004663B4">
        <w:rPr>
          <w:rFonts w:ascii="&amp;quot" w:hAnsi="&amp;quot" w:cs="宋体"/>
          <w:color w:val="0000FF"/>
          <w:kern w:val="0"/>
          <w:sz w:val="18"/>
          <w:szCs w:val="18"/>
          <w:bdr w:val="none" w:sz="0" w:space="0" w:color="auto" w:frame="1"/>
          <w:shd w:val="clear" w:color="auto" w:fill="FFFFFF"/>
        </w:rPr>
        <w:t>"Usage: Hello </w:t>
      </w:r>
      <w:r w:rsidRPr="004663B4">
        <w:rPr>
          <w:rFonts w:ascii="&amp;quot" w:hAnsi="&amp;quot" w:cs="宋体"/>
          <w:color w:val="0000FF"/>
          <w:kern w:val="0"/>
          <w:sz w:val="18"/>
          <w:szCs w:val="18"/>
          <w:bdr w:val="none" w:sz="0" w:space="0" w:color="auto" w:frame="1"/>
          <w:shd w:val="clear" w:color="auto" w:fill="FFFFFF"/>
        </w:rPr>
        <w:t>学号</w:t>
      </w:r>
      <w:r w:rsidRPr="004663B4">
        <w:rPr>
          <w:rFonts w:ascii="&amp;quot" w:hAnsi="&amp;quot" w:cs="宋体"/>
          <w:color w:val="0000FF"/>
          <w:kern w:val="0"/>
          <w:sz w:val="18"/>
          <w:szCs w:val="18"/>
          <w:bdr w:val="none" w:sz="0" w:space="0" w:color="auto" w:frame="1"/>
          <w:shd w:val="clear" w:color="auto" w:fill="FFFFFF"/>
        </w:rPr>
        <w:t> </w:t>
      </w:r>
      <w:r w:rsidRPr="004663B4">
        <w:rPr>
          <w:rFonts w:ascii="&amp;quot" w:hAnsi="&amp;quot" w:cs="宋体"/>
          <w:color w:val="0000FF"/>
          <w:kern w:val="0"/>
          <w:sz w:val="18"/>
          <w:szCs w:val="18"/>
          <w:bdr w:val="none" w:sz="0" w:space="0" w:color="auto" w:frame="1"/>
          <w:shd w:val="clear" w:color="auto" w:fill="FFFFFF"/>
        </w:rPr>
        <w:t>姓名！</w:t>
      </w:r>
      <w:r w:rsidRPr="004663B4">
        <w:rPr>
          <w:rFonts w:ascii="&amp;quot" w:hAnsi="&amp;quot" w:cs="宋体"/>
          <w:color w:val="0000FF"/>
          <w:kern w:val="0"/>
          <w:sz w:val="18"/>
          <w:szCs w:val="18"/>
          <w:bdr w:val="none" w:sz="0" w:space="0" w:color="auto" w:frame="1"/>
          <w:shd w:val="clear" w:color="auto" w:fill="FFFFFF"/>
        </w:rPr>
        <w:t>\n"</w:t>
      </w:r>
      <w:r w:rsidRPr="004663B4">
        <w:rPr>
          <w:rFonts w:ascii="&amp;quot" w:hAnsi="&amp;quot" w:cs="宋体"/>
          <w:color w:val="000000"/>
          <w:kern w:val="0"/>
          <w:sz w:val="18"/>
          <w:szCs w:val="18"/>
          <w:bdr w:val="none" w:sz="0" w:space="0" w:color="auto" w:frame="1"/>
          <w:shd w:val="clear" w:color="auto" w:fill="FFFFFF"/>
        </w:rPr>
        <w:t>);  </w:t>
      </w:r>
    </w:p>
    <w:p w14:paraId="2DC90050" w14:textId="77777777" w:rsidR="00062554" w:rsidRPr="004663B4" w:rsidRDefault="00062554" w:rsidP="00062554">
      <w:pPr>
        <w:numPr>
          <w:ilvl w:val="0"/>
          <w:numId w:val="14"/>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4663B4">
        <w:rPr>
          <w:rFonts w:ascii="&amp;quot" w:hAnsi="&amp;quot" w:cs="宋体"/>
          <w:color w:val="000000"/>
          <w:kern w:val="0"/>
          <w:sz w:val="18"/>
          <w:szCs w:val="18"/>
          <w:bdr w:val="none" w:sz="0" w:space="0" w:color="auto" w:frame="1"/>
          <w:shd w:val="clear" w:color="auto" w:fill="F8F8F8"/>
        </w:rPr>
        <w:t>        exit(1);  </w:t>
      </w:r>
    </w:p>
    <w:p w14:paraId="131DCE96" w14:textId="77777777" w:rsidR="00062554" w:rsidRPr="004663B4" w:rsidRDefault="00062554" w:rsidP="00062554">
      <w:pPr>
        <w:numPr>
          <w:ilvl w:val="0"/>
          <w:numId w:val="14"/>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4663B4">
        <w:rPr>
          <w:rFonts w:ascii="&amp;quot" w:hAnsi="&amp;quot" w:cs="宋体"/>
          <w:color w:val="000000"/>
          <w:kern w:val="0"/>
          <w:sz w:val="18"/>
          <w:szCs w:val="18"/>
          <w:bdr w:val="none" w:sz="0" w:space="0" w:color="auto" w:frame="1"/>
          <w:shd w:val="clear" w:color="auto" w:fill="FFFFFF"/>
        </w:rPr>
        <w:t>    }  </w:t>
      </w:r>
    </w:p>
    <w:p w14:paraId="798B1BF1" w14:textId="77777777" w:rsidR="00EF4C6D" w:rsidRPr="00EF4C6D" w:rsidRDefault="00CF08AD" w:rsidP="00EF4C6D">
      <w:pPr>
        <w:jc w:val="left"/>
        <w:rPr>
          <w:rFonts w:ascii="宋体" w:hAnsi="宋体" w:cs="宋体"/>
          <w:kern w:val="0"/>
        </w:rPr>
      </w:pPr>
      <w:r>
        <w:rPr>
          <w:rFonts w:ascii="宋体" w:hAnsi="宋体" w:cs="宋体" w:hint="eastAsia"/>
          <w:kern w:val="0"/>
        </w:rPr>
        <w:t>具体分析。</w:t>
      </w:r>
    </w:p>
    <w:p w14:paraId="68BBE961" w14:textId="77777777" w:rsidR="00062554" w:rsidRDefault="00EC7047" w:rsidP="00062554">
      <w:pPr>
        <w:jc w:val="left"/>
        <w:rPr>
          <w:rFonts w:ascii="宋体" w:hAnsi="宋体" w:cs="宋体"/>
          <w:kern w:val="0"/>
        </w:rPr>
      </w:pPr>
      <w:proofErr w:type="spellStart"/>
      <w:r>
        <w:rPr>
          <w:rFonts w:ascii="宋体" w:hAnsi="宋体" w:cs="宋体"/>
          <w:kern w:val="0"/>
        </w:rPr>
        <w:t>cmpl</w:t>
      </w:r>
      <w:proofErr w:type="spellEnd"/>
      <w:r>
        <w:rPr>
          <w:rFonts w:ascii="宋体" w:hAnsi="宋体" w:cs="宋体"/>
          <w:kern w:val="0"/>
        </w:rPr>
        <w:t xml:space="preserve"> </w:t>
      </w:r>
      <w:r w:rsidRPr="0052510D">
        <w:rPr>
          <w:rFonts w:ascii="宋体" w:hAnsi="宋体" w:cs="宋体"/>
          <w:kern w:val="0"/>
        </w:rPr>
        <w:t>$3, -20(%</w:t>
      </w:r>
      <w:proofErr w:type="spellStart"/>
      <w:r w:rsidRPr="0052510D">
        <w:rPr>
          <w:rFonts w:ascii="宋体" w:hAnsi="宋体" w:cs="宋体"/>
          <w:kern w:val="0"/>
        </w:rPr>
        <w:t>rbp</w:t>
      </w:r>
      <w:proofErr w:type="spellEnd"/>
      <w:r w:rsidRPr="0052510D">
        <w:rPr>
          <w:rFonts w:ascii="宋体" w:hAnsi="宋体" w:cs="宋体"/>
          <w:kern w:val="0"/>
        </w:rPr>
        <w:t>)</w:t>
      </w:r>
      <w:r>
        <w:rPr>
          <w:rFonts w:ascii="宋体" w:hAnsi="宋体" w:cs="宋体" w:hint="eastAsia"/>
          <w:kern w:val="0"/>
        </w:rPr>
        <w:t>语句计算20(</w:t>
      </w:r>
      <w:r>
        <w:rPr>
          <w:rFonts w:ascii="宋体" w:hAnsi="宋体" w:cs="宋体"/>
          <w:kern w:val="0"/>
        </w:rPr>
        <w:t>%</w:t>
      </w:r>
      <w:proofErr w:type="spellStart"/>
      <w:r>
        <w:rPr>
          <w:rFonts w:ascii="宋体" w:hAnsi="宋体" w:cs="宋体"/>
          <w:kern w:val="0"/>
        </w:rPr>
        <w:t>rbp</w:t>
      </w:r>
      <w:proofErr w:type="spellEnd"/>
      <w:r>
        <w:rPr>
          <w:rFonts w:ascii="宋体" w:hAnsi="宋体" w:cs="宋体"/>
          <w:kern w:val="0"/>
        </w:rPr>
        <w:t>)-3</w:t>
      </w:r>
      <w:r>
        <w:rPr>
          <w:rFonts w:ascii="宋体" w:hAnsi="宋体" w:cs="宋体" w:hint="eastAsia"/>
          <w:kern w:val="0"/>
        </w:rPr>
        <w:t>，并设置条件码</w:t>
      </w:r>
      <w:r w:rsidR="00845B0B">
        <w:rPr>
          <w:rFonts w:ascii="宋体" w:hAnsi="宋体" w:cs="宋体" w:hint="eastAsia"/>
          <w:kern w:val="0"/>
        </w:rPr>
        <w:t>。</w:t>
      </w:r>
      <w:r>
        <w:rPr>
          <w:rFonts w:ascii="宋体" w:hAnsi="宋体" w:cs="宋体" w:hint="eastAsia"/>
          <w:kern w:val="0"/>
        </w:rPr>
        <w:t>随之je利用这些条件码</w:t>
      </w:r>
      <w:r w:rsidR="00845B0B">
        <w:rPr>
          <w:rFonts w:ascii="宋体" w:hAnsi="宋体" w:cs="宋体" w:hint="eastAsia"/>
          <w:kern w:val="0"/>
        </w:rPr>
        <w:t>，发现等于0的话，则跳转到.</w:t>
      </w:r>
      <w:r w:rsidR="00845B0B">
        <w:rPr>
          <w:rFonts w:ascii="宋体" w:hAnsi="宋体" w:cs="宋体"/>
          <w:kern w:val="0"/>
        </w:rPr>
        <w:t>L2</w:t>
      </w:r>
      <w:r w:rsidR="00845B0B">
        <w:rPr>
          <w:rFonts w:ascii="宋体" w:hAnsi="宋体" w:cs="宋体" w:hint="eastAsia"/>
          <w:kern w:val="0"/>
        </w:rPr>
        <w:t>段（如截图标注）</w:t>
      </w:r>
      <w:r w:rsidR="00DF3054">
        <w:rPr>
          <w:rFonts w:ascii="宋体" w:hAnsi="宋体" w:cs="宋体" w:hint="eastAsia"/>
          <w:kern w:val="0"/>
        </w:rPr>
        <w:t>；若不等于0，则继续向下执行，调用p</w:t>
      </w:r>
      <w:r w:rsidR="00DF3054">
        <w:rPr>
          <w:rFonts w:ascii="宋体" w:hAnsi="宋体" w:cs="宋体"/>
          <w:kern w:val="0"/>
        </w:rPr>
        <w:t>uts</w:t>
      </w:r>
      <w:r w:rsidR="00DF3054">
        <w:rPr>
          <w:rFonts w:ascii="宋体" w:hAnsi="宋体" w:cs="宋体" w:hint="eastAsia"/>
          <w:kern w:val="0"/>
        </w:rPr>
        <w:t>函数输出命令行要求，并调用exit函数退出。</w:t>
      </w:r>
    </w:p>
    <w:p w14:paraId="0BF51FC2" w14:textId="77777777" w:rsidR="00EF4C6D" w:rsidRDefault="00A07C5E" w:rsidP="00EC7047">
      <w:pPr>
        <w:jc w:val="center"/>
        <w:rPr>
          <w:rFonts w:ascii="宋体" w:hAnsi="宋体" w:cs="宋体"/>
          <w:kern w:val="0"/>
        </w:rPr>
      </w:pPr>
      <w:r w:rsidRPr="00EF4C6D">
        <w:rPr>
          <w:rFonts w:ascii="宋体" w:hAnsi="宋体" w:cs="宋体"/>
          <w:noProof/>
          <w:kern w:val="0"/>
        </w:rPr>
        <w:drawing>
          <wp:inline distT="0" distB="0" distL="0" distR="0" wp14:anchorId="0596AE15" wp14:editId="00A115DA">
            <wp:extent cx="2974340" cy="1586865"/>
            <wp:effectExtent l="0" t="0" r="0" b="0"/>
            <wp:docPr id="28" name="图片 28" descr="{WL4Z7XMJ9%V47~V)P61R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L4Z7XMJ9%V47~V)P61RV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4340" cy="1586865"/>
                    </a:xfrm>
                    <a:prstGeom prst="rect">
                      <a:avLst/>
                    </a:prstGeom>
                    <a:noFill/>
                    <a:ln>
                      <a:noFill/>
                    </a:ln>
                  </pic:spPr>
                </pic:pic>
              </a:graphicData>
            </a:graphic>
          </wp:inline>
        </w:drawing>
      </w:r>
    </w:p>
    <w:p w14:paraId="55D01012" w14:textId="77777777" w:rsidR="00EF4C6D" w:rsidRDefault="00EF4C6D" w:rsidP="00EC7047">
      <w:pPr>
        <w:jc w:val="center"/>
        <w:rPr>
          <w:rFonts w:ascii="宋体" w:hAnsi="宋体" w:cs="宋体"/>
          <w:kern w:val="0"/>
        </w:rPr>
      </w:pPr>
      <w:r>
        <w:rPr>
          <w:rFonts w:ascii="宋体" w:hAnsi="宋体" w:cs="宋体" w:hint="eastAsia"/>
          <w:kern w:val="0"/>
        </w:rPr>
        <w:t>截图3.3.10-1，比较字符串数和3的大小</w:t>
      </w:r>
    </w:p>
    <w:p w14:paraId="2A055E07" w14:textId="77777777" w:rsidR="00D3653E" w:rsidRDefault="00D3653E" w:rsidP="00D3653E">
      <w:pPr>
        <w:jc w:val="left"/>
        <w:rPr>
          <w:rFonts w:ascii="宋体" w:hAnsi="宋体" w:cs="宋体"/>
          <w:kern w:val="0"/>
        </w:rPr>
      </w:pPr>
      <w:r>
        <w:rPr>
          <w:rFonts w:ascii="宋体" w:hAnsi="宋体" w:cs="宋体" w:hint="eastAsia"/>
          <w:kern w:val="0"/>
        </w:rPr>
        <w:t>2）接着是</w:t>
      </w:r>
      <w:proofErr w:type="spellStart"/>
      <w:r>
        <w:rPr>
          <w:rFonts w:ascii="宋体" w:hAnsi="宋体" w:cs="宋体"/>
          <w:kern w:val="0"/>
        </w:rPr>
        <w:t>cmpl</w:t>
      </w:r>
      <w:proofErr w:type="spellEnd"/>
      <w:r>
        <w:rPr>
          <w:rFonts w:ascii="宋体" w:hAnsi="宋体" w:cs="宋体"/>
          <w:kern w:val="0"/>
        </w:rPr>
        <w:tab/>
        <w:t>$9, -4(%</w:t>
      </w:r>
      <w:proofErr w:type="spellStart"/>
      <w:r>
        <w:rPr>
          <w:rFonts w:ascii="宋体" w:hAnsi="宋体" w:cs="宋体"/>
          <w:kern w:val="0"/>
        </w:rPr>
        <w:t>rbp</w:t>
      </w:r>
      <w:proofErr w:type="spellEnd"/>
      <w:r>
        <w:rPr>
          <w:rFonts w:ascii="宋体" w:hAnsi="宋体" w:cs="宋体"/>
          <w:kern w:val="0"/>
        </w:rPr>
        <w:t>)</w:t>
      </w:r>
      <w:r>
        <w:rPr>
          <w:rFonts w:ascii="宋体" w:hAnsi="宋体" w:cs="宋体" w:hint="eastAsia"/>
          <w:kern w:val="0"/>
        </w:rPr>
        <w:t>，随之执行</w:t>
      </w:r>
      <w:proofErr w:type="spellStart"/>
      <w:r w:rsidRPr="00807A6C">
        <w:rPr>
          <w:rFonts w:ascii="宋体" w:hAnsi="宋体" w:cs="宋体"/>
          <w:kern w:val="0"/>
        </w:rPr>
        <w:t>jle</w:t>
      </w:r>
      <w:proofErr w:type="spellEnd"/>
      <w:r w:rsidRPr="00807A6C">
        <w:rPr>
          <w:rFonts w:ascii="宋体" w:hAnsi="宋体" w:cs="宋体"/>
          <w:kern w:val="0"/>
        </w:rPr>
        <w:tab/>
        <w:t>.L4</w:t>
      </w:r>
      <w:r>
        <w:rPr>
          <w:rFonts w:ascii="宋体" w:hAnsi="宋体" w:cs="宋体" w:hint="eastAsia"/>
          <w:kern w:val="0"/>
        </w:rPr>
        <w:t>。这两句汇编语句对应我们源程序代码语句如下</w:t>
      </w:r>
    </w:p>
    <w:p w14:paraId="2AF50411" w14:textId="77777777" w:rsidR="00D3653E" w:rsidRPr="00807A6C" w:rsidRDefault="00D3653E" w:rsidP="00D3653E">
      <w:pPr>
        <w:numPr>
          <w:ilvl w:val="0"/>
          <w:numId w:val="15"/>
        </w:numPr>
        <w:pBdr>
          <w:left w:val="single" w:sz="18" w:space="8" w:color="6CE26C"/>
        </w:pBdr>
        <w:shd w:val="clear" w:color="auto" w:fill="FFFFFF"/>
        <w:spacing w:line="210" w:lineRule="atLeast"/>
        <w:jc w:val="left"/>
        <w:rPr>
          <w:rFonts w:ascii="&amp;quot" w:hAnsi="&amp;quot" w:cs="宋体" w:hint="eastAsia"/>
          <w:color w:val="5C5C5C"/>
          <w:kern w:val="0"/>
          <w:sz w:val="18"/>
          <w:szCs w:val="18"/>
        </w:rPr>
      </w:pPr>
      <w:r w:rsidRPr="00807A6C">
        <w:rPr>
          <w:rFonts w:ascii="&amp;quot" w:hAnsi="&amp;quot" w:cs="宋体"/>
          <w:b/>
          <w:bCs/>
          <w:color w:val="006699"/>
          <w:kern w:val="0"/>
          <w:sz w:val="18"/>
          <w:szCs w:val="18"/>
          <w:bdr w:val="none" w:sz="0" w:space="0" w:color="auto" w:frame="1"/>
          <w:shd w:val="clear" w:color="auto" w:fill="FFFFFF"/>
        </w:rPr>
        <w:t>for</w:t>
      </w:r>
      <w:r w:rsidRPr="00807A6C">
        <w:rPr>
          <w:rFonts w:ascii="&amp;quot" w:hAnsi="&amp;quot" w:cs="宋体"/>
          <w:color w:val="000000"/>
          <w:kern w:val="0"/>
          <w:sz w:val="18"/>
          <w:szCs w:val="18"/>
          <w:bdr w:val="none" w:sz="0" w:space="0" w:color="auto" w:frame="1"/>
          <w:shd w:val="clear" w:color="auto" w:fill="FFFFFF"/>
        </w:rPr>
        <w:t>(</w:t>
      </w:r>
      <w:proofErr w:type="spellStart"/>
      <w:r w:rsidRPr="00807A6C">
        <w:rPr>
          <w:rFonts w:ascii="&amp;quot" w:hAnsi="&amp;quot" w:cs="宋体"/>
          <w:color w:val="000000"/>
          <w:kern w:val="0"/>
          <w:sz w:val="18"/>
          <w:szCs w:val="18"/>
          <w:bdr w:val="none" w:sz="0" w:space="0" w:color="auto" w:frame="1"/>
          <w:shd w:val="clear" w:color="auto" w:fill="FFFFFF"/>
        </w:rPr>
        <w:t>i</w:t>
      </w:r>
      <w:proofErr w:type="spellEnd"/>
      <w:r w:rsidRPr="00807A6C">
        <w:rPr>
          <w:rFonts w:ascii="&amp;quot" w:hAnsi="&amp;quot" w:cs="宋体"/>
          <w:color w:val="000000"/>
          <w:kern w:val="0"/>
          <w:sz w:val="18"/>
          <w:szCs w:val="18"/>
          <w:bdr w:val="none" w:sz="0" w:space="0" w:color="auto" w:frame="1"/>
          <w:shd w:val="clear" w:color="auto" w:fill="FFFFFF"/>
        </w:rPr>
        <w:t>=0;i&lt;10;i++)  </w:t>
      </w:r>
    </w:p>
    <w:p w14:paraId="14A9CBA2" w14:textId="77777777" w:rsidR="00D3653E" w:rsidRPr="00807A6C" w:rsidRDefault="00D3653E" w:rsidP="00D3653E">
      <w:pPr>
        <w:numPr>
          <w:ilvl w:val="0"/>
          <w:numId w:val="15"/>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807A6C">
        <w:rPr>
          <w:rFonts w:ascii="&amp;quot" w:hAnsi="&amp;quot" w:cs="宋体"/>
          <w:color w:val="000000"/>
          <w:kern w:val="0"/>
          <w:sz w:val="18"/>
          <w:szCs w:val="18"/>
          <w:bdr w:val="none" w:sz="0" w:space="0" w:color="auto" w:frame="1"/>
          <w:shd w:val="clear" w:color="auto" w:fill="F8F8F8"/>
        </w:rPr>
        <w:t>    {  </w:t>
      </w:r>
    </w:p>
    <w:p w14:paraId="50F5B5F4" w14:textId="77777777" w:rsidR="00D3653E" w:rsidRPr="00807A6C" w:rsidRDefault="00D3653E" w:rsidP="00D3653E">
      <w:pPr>
        <w:numPr>
          <w:ilvl w:val="0"/>
          <w:numId w:val="15"/>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807A6C">
        <w:rPr>
          <w:rFonts w:ascii="&amp;quot" w:hAnsi="&amp;quot" w:cs="宋体"/>
          <w:color w:val="000000"/>
          <w:kern w:val="0"/>
          <w:sz w:val="18"/>
          <w:szCs w:val="18"/>
          <w:bdr w:val="none" w:sz="0" w:space="0" w:color="auto" w:frame="1"/>
          <w:shd w:val="clear" w:color="auto" w:fill="FFFFFF"/>
        </w:rPr>
        <w:t>        </w:t>
      </w:r>
      <w:proofErr w:type="spellStart"/>
      <w:r w:rsidRPr="00807A6C">
        <w:rPr>
          <w:rFonts w:ascii="&amp;quot" w:hAnsi="&amp;quot" w:cs="宋体"/>
          <w:color w:val="000000"/>
          <w:kern w:val="0"/>
          <w:sz w:val="18"/>
          <w:szCs w:val="18"/>
          <w:bdr w:val="none" w:sz="0" w:space="0" w:color="auto" w:frame="1"/>
          <w:shd w:val="clear" w:color="auto" w:fill="FFFFFF"/>
        </w:rPr>
        <w:t>printf</w:t>
      </w:r>
      <w:proofErr w:type="spellEnd"/>
      <w:r w:rsidRPr="00807A6C">
        <w:rPr>
          <w:rFonts w:ascii="&amp;quot" w:hAnsi="&amp;quot" w:cs="宋体"/>
          <w:color w:val="000000"/>
          <w:kern w:val="0"/>
          <w:sz w:val="18"/>
          <w:szCs w:val="18"/>
          <w:bdr w:val="none" w:sz="0" w:space="0" w:color="auto" w:frame="1"/>
          <w:shd w:val="clear" w:color="auto" w:fill="FFFFFF"/>
        </w:rPr>
        <w:t>(</w:t>
      </w:r>
      <w:r w:rsidRPr="00807A6C">
        <w:rPr>
          <w:rFonts w:ascii="&amp;quot" w:hAnsi="&amp;quot" w:cs="宋体"/>
          <w:color w:val="0000FF"/>
          <w:kern w:val="0"/>
          <w:sz w:val="18"/>
          <w:szCs w:val="18"/>
          <w:bdr w:val="none" w:sz="0" w:space="0" w:color="auto" w:frame="1"/>
          <w:shd w:val="clear" w:color="auto" w:fill="FFFFFF"/>
        </w:rPr>
        <w:t>"Hello %s %s\n"</w:t>
      </w:r>
      <w:r w:rsidRPr="00807A6C">
        <w:rPr>
          <w:rFonts w:ascii="&amp;quot" w:hAnsi="&amp;quot" w:cs="宋体"/>
          <w:color w:val="000000"/>
          <w:kern w:val="0"/>
          <w:sz w:val="18"/>
          <w:szCs w:val="18"/>
          <w:bdr w:val="none" w:sz="0" w:space="0" w:color="auto" w:frame="1"/>
          <w:shd w:val="clear" w:color="auto" w:fill="FFFFFF"/>
        </w:rPr>
        <w:t>,</w:t>
      </w:r>
      <w:proofErr w:type="spellStart"/>
      <w:r w:rsidRPr="00807A6C">
        <w:rPr>
          <w:rFonts w:ascii="&amp;quot" w:hAnsi="&amp;quot" w:cs="宋体"/>
          <w:color w:val="000000"/>
          <w:kern w:val="0"/>
          <w:sz w:val="18"/>
          <w:szCs w:val="18"/>
          <w:bdr w:val="none" w:sz="0" w:space="0" w:color="auto" w:frame="1"/>
          <w:shd w:val="clear" w:color="auto" w:fill="FFFFFF"/>
        </w:rPr>
        <w:t>argv</w:t>
      </w:r>
      <w:proofErr w:type="spellEnd"/>
      <w:r w:rsidRPr="00807A6C">
        <w:rPr>
          <w:rFonts w:ascii="&amp;quot" w:hAnsi="&amp;quot" w:cs="宋体"/>
          <w:color w:val="000000"/>
          <w:kern w:val="0"/>
          <w:sz w:val="18"/>
          <w:szCs w:val="18"/>
          <w:bdr w:val="none" w:sz="0" w:space="0" w:color="auto" w:frame="1"/>
          <w:shd w:val="clear" w:color="auto" w:fill="FFFFFF"/>
        </w:rPr>
        <w:t>[1],</w:t>
      </w:r>
      <w:proofErr w:type="spellStart"/>
      <w:r w:rsidRPr="00807A6C">
        <w:rPr>
          <w:rFonts w:ascii="&amp;quot" w:hAnsi="&amp;quot" w:cs="宋体"/>
          <w:color w:val="000000"/>
          <w:kern w:val="0"/>
          <w:sz w:val="18"/>
          <w:szCs w:val="18"/>
          <w:bdr w:val="none" w:sz="0" w:space="0" w:color="auto" w:frame="1"/>
          <w:shd w:val="clear" w:color="auto" w:fill="FFFFFF"/>
        </w:rPr>
        <w:t>argv</w:t>
      </w:r>
      <w:proofErr w:type="spellEnd"/>
      <w:r w:rsidRPr="00807A6C">
        <w:rPr>
          <w:rFonts w:ascii="&amp;quot" w:hAnsi="&amp;quot" w:cs="宋体"/>
          <w:color w:val="000000"/>
          <w:kern w:val="0"/>
          <w:sz w:val="18"/>
          <w:szCs w:val="18"/>
          <w:bdr w:val="none" w:sz="0" w:space="0" w:color="auto" w:frame="1"/>
          <w:shd w:val="clear" w:color="auto" w:fill="FFFFFF"/>
        </w:rPr>
        <w:t>[2]);  </w:t>
      </w:r>
    </w:p>
    <w:p w14:paraId="7D524301" w14:textId="77777777" w:rsidR="00D3653E" w:rsidRPr="00807A6C" w:rsidRDefault="00D3653E" w:rsidP="00D3653E">
      <w:pPr>
        <w:numPr>
          <w:ilvl w:val="0"/>
          <w:numId w:val="15"/>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807A6C">
        <w:rPr>
          <w:rFonts w:ascii="&amp;quot" w:hAnsi="&amp;quot" w:cs="宋体"/>
          <w:color w:val="000000"/>
          <w:kern w:val="0"/>
          <w:sz w:val="18"/>
          <w:szCs w:val="18"/>
          <w:bdr w:val="none" w:sz="0" w:space="0" w:color="auto" w:frame="1"/>
          <w:shd w:val="clear" w:color="auto" w:fill="F8F8F8"/>
        </w:rPr>
        <w:t>        sleep(</w:t>
      </w:r>
      <w:proofErr w:type="spellStart"/>
      <w:r w:rsidRPr="00807A6C">
        <w:rPr>
          <w:rFonts w:ascii="&amp;quot" w:hAnsi="&amp;quot" w:cs="宋体"/>
          <w:color w:val="000000"/>
          <w:kern w:val="0"/>
          <w:sz w:val="18"/>
          <w:szCs w:val="18"/>
          <w:bdr w:val="none" w:sz="0" w:space="0" w:color="auto" w:frame="1"/>
          <w:shd w:val="clear" w:color="auto" w:fill="F8F8F8"/>
        </w:rPr>
        <w:t>sleepsecs</w:t>
      </w:r>
      <w:proofErr w:type="spellEnd"/>
      <w:r w:rsidRPr="00807A6C">
        <w:rPr>
          <w:rFonts w:ascii="&amp;quot" w:hAnsi="&amp;quot" w:cs="宋体"/>
          <w:color w:val="000000"/>
          <w:kern w:val="0"/>
          <w:sz w:val="18"/>
          <w:szCs w:val="18"/>
          <w:bdr w:val="none" w:sz="0" w:space="0" w:color="auto" w:frame="1"/>
          <w:shd w:val="clear" w:color="auto" w:fill="F8F8F8"/>
        </w:rPr>
        <w:t>);  </w:t>
      </w:r>
    </w:p>
    <w:p w14:paraId="57E176BF" w14:textId="77777777" w:rsidR="00D3653E" w:rsidRPr="00807A6C" w:rsidRDefault="00D3653E" w:rsidP="00D3653E">
      <w:pPr>
        <w:numPr>
          <w:ilvl w:val="0"/>
          <w:numId w:val="15"/>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807A6C">
        <w:rPr>
          <w:rFonts w:ascii="&amp;quot" w:hAnsi="&amp;quot" w:cs="宋体"/>
          <w:color w:val="000000"/>
          <w:kern w:val="0"/>
          <w:sz w:val="18"/>
          <w:szCs w:val="18"/>
          <w:bdr w:val="none" w:sz="0" w:space="0" w:color="auto" w:frame="1"/>
          <w:shd w:val="clear" w:color="auto" w:fill="FFFFFF"/>
        </w:rPr>
        <w:t>    }  </w:t>
      </w:r>
    </w:p>
    <w:p w14:paraId="7F95611D" w14:textId="77777777" w:rsidR="00EC7047" w:rsidRDefault="005C415A" w:rsidP="00062554">
      <w:pPr>
        <w:jc w:val="left"/>
        <w:rPr>
          <w:rFonts w:ascii="宋体" w:hAnsi="宋体" w:cs="宋体"/>
          <w:kern w:val="0"/>
        </w:rPr>
      </w:pPr>
      <w:r>
        <w:rPr>
          <w:rFonts w:ascii="宋体" w:hAnsi="宋体" w:cs="宋体" w:hint="eastAsia"/>
          <w:kern w:val="0"/>
        </w:rPr>
        <w:t>具体分析。</w:t>
      </w:r>
    </w:p>
    <w:p w14:paraId="20BB8CAC" w14:textId="77777777" w:rsidR="005C415A" w:rsidRDefault="00F00C19" w:rsidP="00062554">
      <w:pPr>
        <w:jc w:val="left"/>
        <w:rPr>
          <w:rFonts w:ascii="宋体" w:hAnsi="宋体" w:cs="宋体"/>
          <w:kern w:val="0"/>
        </w:rPr>
      </w:pPr>
      <w:proofErr w:type="spellStart"/>
      <w:r>
        <w:rPr>
          <w:rFonts w:ascii="宋体" w:hAnsi="宋体" w:cs="宋体"/>
          <w:kern w:val="0"/>
        </w:rPr>
        <w:t>cmpl</w:t>
      </w:r>
      <w:proofErr w:type="spellEnd"/>
      <w:r>
        <w:rPr>
          <w:rFonts w:ascii="宋体" w:hAnsi="宋体" w:cs="宋体"/>
          <w:kern w:val="0"/>
        </w:rPr>
        <w:tab/>
        <w:t>$9, -4(%</w:t>
      </w:r>
      <w:proofErr w:type="spellStart"/>
      <w:r>
        <w:rPr>
          <w:rFonts w:ascii="宋体" w:hAnsi="宋体" w:cs="宋体"/>
          <w:kern w:val="0"/>
        </w:rPr>
        <w:t>rbp</w:t>
      </w:r>
      <w:proofErr w:type="spellEnd"/>
      <w:r>
        <w:rPr>
          <w:rFonts w:ascii="宋体" w:hAnsi="宋体" w:cs="宋体"/>
          <w:kern w:val="0"/>
        </w:rPr>
        <w:t>)</w:t>
      </w:r>
      <w:r>
        <w:rPr>
          <w:rFonts w:ascii="宋体" w:hAnsi="宋体" w:cs="宋体" w:hint="eastAsia"/>
          <w:kern w:val="0"/>
        </w:rPr>
        <w:t>计算-4</w:t>
      </w:r>
      <w:r>
        <w:rPr>
          <w:rFonts w:ascii="宋体" w:hAnsi="宋体" w:cs="宋体"/>
          <w:kern w:val="0"/>
        </w:rPr>
        <w:t>(%</w:t>
      </w:r>
      <w:proofErr w:type="spellStart"/>
      <w:r>
        <w:rPr>
          <w:rFonts w:ascii="宋体" w:hAnsi="宋体" w:cs="宋体"/>
          <w:kern w:val="0"/>
        </w:rPr>
        <w:t>rbp</w:t>
      </w:r>
      <w:proofErr w:type="spellEnd"/>
      <w:r>
        <w:rPr>
          <w:rFonts w:ascii="宋体" w:hAnsi="宋体" w:cs="宋体"/>
          <w:kern w:val="0"/>
        </w:rPr>
        <w:t>)-9</w:t>
      </w:r>
      <w:r>
        <w:rPr>
          <w:rFonts w:ascii="宋体" w:hAnsi="宋体" w:cs="宋体" w:hint="eastAsia"/>
          <w:kern w:val="0"/>
        </w:rPr>
        <w:t>，并设置条件码</w:t>
      </w:r>
      <w:r w:rsidR="00561338">
        <w:rPr>
          <w:rFonts w:ascii="宋体" w:hAnsi="宋体" w:cs="宋体" w:hint="eastAsia"/>
          <w:kern w:val="0"/>
        </w:rPr>
        <w:t>。</w:t>
      </w:r>
      <w:r>
        <w:rPr>
          <w:rFonts w:ascii="宋体" w:hAnsi="宋体" w:cs="宋体" w:hint="eastAsia"/>
          <w:kern w:val="0"/>
        </w:rPr>
        <w:t>随之</w:t>
      </w:r>
      <w:proofErr w:type="spellStart"/>
      <w:r>
        <w:rPr>
          <w:rFonts w:ascii="宋体" w:hAnsi="宋体" w:cs="宋体" w:hint="eastAsia"/>
          <w:kern w:val="0"/>
        </w:rPr>
        <w:t>jle</w:t>
      </w:r>
      <w:proofErr w:type="spellEnd"/>
      <w:r>
        <w:rPr>
          <w:rFonts w:ascii="宋体" w:hAnsi="宋体" w:cs="宋体" w:hint="eastAsia"/>
          <w:kern w:val="0"/>
        </w:rPr>
        <w:t>语句利用这些条件码</w:t>
      </w:r>
      <w:r w:rsidR="00561338">
        <w:rPr>
          <w:rFonts w:ascii="宋体" w:hAnsi="宋体" w:cs="宋体" w:hint="eastAsia"/>
          <w:kern w:val="0"/>
        </w:rPr>
        <w:t>，若小于等于0，则跳转到.</w:t>
      </w:r>
      <w:r w:rsidR="00561338">
        <w:rPr>
          <w:rFonts w:ascii="宋体" w:hAnsi="宋体" w:cs="宋体"/>
          <w:kern w:val="0"/>
        </w:rPr>
        <w:t>L4</w:t>
      </w:r>
      <w:r w:rsidR="00561338">
        <w:rPr>
          <w:rFonts w:ascii="宋体" w:hAnsi="宋体" w:cs="宋体" w:hint="eastAsia"/>
          <w:kern w:val="0"/>
        </w:rPr>
        <w:t>段（如截图标注）</w:t>
      </w:r>
      <w:r w:rsidR="0063166B">
        <w:rPr>
          <w:rFonts w:ascii="宋体" w:hAnsi="宋体" w:cs="宋体" w:hint="eastAsia"/>
          <w:kern w:val="0"/>
        </w:rPr>
        <w:t>；而若大于0，则继续向下执行，</w:t>
      </w:r>
      <w:r w:rsidR="004014C1">
        <w:rPr>
          <w:rFonts w:ascii="宋体" w:hAnsi="宋体" w:cs="宋体" w:hint="eastAsia"/>
          <w:kern w:val="0"/>
        </w:rPr>
        <w:t>结束程序。</w:t>
      </w:r>
      <w:r w:rsidR="00564B80">
        <w:rPr>
          <w:rFonts w:ascii="宋体" w:hAnsi="宋体" w:cs="宋体" w:hint="eastAsia"/>
          <w:kern w:val="0"/>
        </w:rPr>
        <w:t>即循环执行10次.</w:t>
      </w:r>
      <w:r w:rsidR="00564B80">
        <w:rPr>
          <w:rFonts w:ascii="宋体" w:hAnsi="宋体" w:cs="宋体"/>
          <w:kern w:val="0"/>
        </w:rPr>
        <w:t>L4</w:t>
      </w:r>
      <w:r w:rsidR="00564B80">
        <w:rPr>
          <w:rFonts w:ascii="宋体" w:hAnsi="宋体" w:cs="宋体" w:hint="eastAsia"/>
          <w:kern w:val="0"/>
        </w:rPr>
        <w:t>段，然后退出，表现在终端上，就是10次输出字符串</w:t>
      </w:r>
      <w:r w:rsidR="0085443F">
        <w:rPr>
          <w:rFonts w:ascii="宋体" w:hAnsi="宋体" w:cs="宋体" w:hint="eastAsia"/>
          <w:kern w:val="0"/>
        </w:rPr>
        <w:t>。</w:t>
      </w:r>
    </w:p>
    <w:p w14:paraId="56107521" w14:textId="77777777" w:rsidR="008228D3" w:rsidRDefault="00A07C5E" w:rsidP="002959EB">
      <w:pPr>
        <w:jc w:val="center"/>
        <w:rPr>
          <w:rFonts w:ascii="宋体" w:hAnsi="宋体" w:cs="宋体"/>
          <w:kern w:val="0"/>
        </w:rPr>
      </w:pPr>
      <w:r w:rsidRPr="002959EB">
        <w:rPr>
          <w:rFonts w:ascii="宋体" w:hAnsi="宋体" w:cs="宋体"/>
          <w:noProof/>
          <w:kern w:val="0"/>
        </w:rPr>
        <w:lastRenderedPageBreak/>
        <w:drawing>
          <wp:inline distT="0" distB="0" distL="0" distR="0" wp14:anchorId="3ED004D7" wp14:editId="4D56923C">
            <wp:extent cx="2795905" cy="3279140"/>
            <wp:effectExtent l="0" t="0" r="0" b="0"/>
            <wp:docPr id="29" name="图片 29" descr="9C9~(D3C}P%94F(L4D[FZ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9C9~(D3C}P%94F(L4D[FZ0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5905" cy="3279140"/>
                    </a:xfrm>
                    <a:prstGeom prst="rect">
                      <a:avLst/>
                    </a:prstGeom>
                    <a:noFill/>
                    <a:ln>
                      <a:noFill/>
                    </a:ln>
                  </pic:spPr>
                </pic:pic>
              </a:graphicData>
            </a:graphic>
          </wp:inline>
        </w:drawing>
      </w:r>
    </w:p>
    <w:p w14:paraId="506A5A3D" w14:textId="77777777" w:rsidR="008228D3" w:rsidRDefault="008228D3" w:rsidP="00FB7291">
      <w:pPr>
        <w:jc w:val="center"/>
        <w:rPr>
          <w:rFonts w:ascii="宋体" w:hAnsi="宋体" w:cs="宋体"/>
          <w:kern w:val="0"/>
        </w:rPr>
      </w:pPr>
      <w:r>
        <w:rPr>
          <w:rFonts w:ascii="宋体" w:hAnsi="宋体" w:cs="宋体" w:hint="eastAsia"/>
          <w:kern w:val="0"/>
        </w:rPr>
        <w:t>截图3.3.10-2</w:t>
      </w:r>
      <w:r w:rsidR="000C762C">
        <w:rPr>
          <w:rFonts w:ascii="宋体" w:hAnsi="宋体" w:cs="宋体" w:hint="eastAsia"/>
          <w:kern w:val="0"/>
        </w:rPr>
        <w:t>，比较循环变量</w:t>
      </w:r>
      <w:proofErr w:type="spellStart"/>
      <w:r w:rsidR="000C762C">
        <w:rPr>
          <w:rFonts w:ascii="宋体" w:hAnsi="宋体" w:cs="宋体" w:hint="eastAsia"/>
          <w:kern w:val="0"/>
        </w:rPr>
        <w:t>i</w:t>
      </w:r>
      <w:proofErr w:type="spellEnd"/>
      <w:r w:rsidR="000C762C">
        <w:rPr>
          <w:rFonts w:ascii="宋体" w:hAnsi="宋体" w:cs="宋体" w:hint="eastAsia"/>
          <w:kern w:val="0"/>
        </w:rPr>
        <w:t>与10的大小</w:t>
      </w:r>
    </w:p>
    <w:p w14:paraId="1B14BB8A" w14:textId="77777777" w:rsidR="00722EC7" w:rsidRDefault="00722EC7" w:rsidP="00062554">
      <w:pPr>
        <w:jc w:val="left"/>
        <w:rPr>
          <w:rFonts w:ascii="宋体" w:hAnsi="宋体" w:cs="宋体"/>
          <w:kern w:val="0"/>
        </w:rPr>
      </w:pPr>
      <w:r>
        <w:rPr>
          <w:rFonts w:ascii="宋体" w:hAnsi="宋体" w:cs="宋体" w:hint="eastAsia"/>
          <w:kern w:val="0"/>
        </w:rPr>
        <w:t>3.3.11 函数操作</w:t>
      </w:r>
    </w:p>
    <w:p w14:paraId="056B6DC2" w14:textId="77777777" w:rsidR="005967C4" w:rsidRDefault="00C86EF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sidR="00FA11EA">
        <w:rPr>
          <w:rFonts w:ascii="宋体" w:hAnsi="宋体" w:cs="宋体" w:hint="eastAsia"/>
          <w:kern w:val="0"/>
        </w:rPr>
        <w:t>总的来说，函数时过程的一种形式。而过程</w:t>
      </w:r>
      <w:r w:rsidR="00FA11EA" w:rsidRPr="00FA11EA">
        <w:rPr>
          <w:rFonts w:ascii="宋体" w:hAnsi="宋体" w:cs="宋体" w:hint="eastAsia"/>
          <w:kern w:val="0"/>
        </w:rPr>
        <w:t>是软件中一种很重要的抽象。它提供了一种封装代码的方式</w:t>
      </w:r>
      <w:r w:rsidR="00FA11EA">
        <w:rPr>
          <w:rFonts w:ascii="宋体" w:hAnsi="宋体" w:cs="宋体" w:hint="eastAsia"/>
          <w:kern w:val="0"/>
        </w:rPr>
        <w:t>，</w:t>
      </w:r>
      <w:r w:rsidR="00FA11EA" w:rsidRPr="00FA11EA">
        <w:rPr>
          <w:rFonts w:ascii="宋体" w:hAnsi="宋体" w:cs="宋体" w:hint="eastAsia"/>
          <w:kern w:val="0"/>
        </w:rPr>
        <w:t>用一组指定的参数和一个可选的返回</w:t>
      </w:r>
      <w:proofErr w:type="gramStart"/>
      <w:r w:rsidR="00FA11EA" w:rsidRPr="00FA11EA">
        <w:rPr>
          <w:rFonts w:ascii="宋体" w:hAnsi="宋体" w:cs="宋体" w:hint="eastAsia"/>
          <w:kern w:val="0"/>
        </w:rPr>
        <w:t>值实现</w:t>
      </w:r>
      <w:proofErr w:type="gramEnd"/>
      <w:r w:rsidR="00FA11EA" w:rsidRPr="00FA11EA">
        <w:rPr>
          <w:rFonts w:ascii="宋体" w:hAnsi="宋体" w:cs="宋体" w:hint="eastAsia"/>
          <w:kern w:val="0"/>
        </w:rPr>
        <w:t>了某种功能。然后,可以在程序中不同的地方调用这个函数</w:t>
      </w:r>
      <w:r w:rsidR="00FA11EA">
        <w:rPr>
          <w:rFonts w:ascii="宋体" w:hAnsi="宋体" w:cs="宋体" w:hint="eastAsia"/>
          <w:kern w:val="0"/>
        </w:rPr>
        <w:t>。</w:t>
      </w:r>
    </w:p>
    <w:p w14:paraId="055E700A" w14:textId="77777777" w:rsidR="00FA11EA" w:rsidRDefault="00C86EF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sidR="00F271AF" w:rsidRPr="00F271AF">
        <w:rPr>
          <w:rFonts w:ascii="宋体" w:hAnsi="宋体" w:cs="宋体" w:hint="eastAsia"/>
          <w:kern w:val="0"/>
        </w:rPr>
        <w:t>当调用一个过程时,除了要把控制传递给它并在过程返回时再传递回来之外,过程调用还可能包括把数据作为参数传递,而从过程返回还有可能包括返回一个值</w:t>
      </w:r>
      <w:r w:rsidR="00FE6EE1">
        <w:rPr>
          <w:rFonts w:ascii="宋体" w:hAnsi="宋体" w:cs="宋体" w:hint="eastAsia"/>
          <w:kern w:val="0"/>
        </w:rPr>
        <w:t>。</w:t>
      </w:r>
    </w:p>
    <w:p w14:paraId="12FCEAD4" w14:textId="77777777" w:rsidR="00CA4724" w:rsidRDefault="00C86EF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sidR="00CA4724">
        <w:rPr>
          <w:rFonts w:ascii="宋体" w:hAnsi="宋体" w:cs="宋体" w:hint="eastAsia"/>
          <w:kern w:val="0"/>
        </w:rPr>
        <w:t>源代码中的函数有main函数，</w:t>
      </w:r>
      <w:proofErr w:type="spellStart"/>
      <w:r w:rsidR="00CA4724">
        <w:rPr>
          <w:rFonts w:ascii="宋体" w:hAnsi="宋体" w:cs="宋体" w:hint="eastAsia"/>
          <w:kern w:val="0"/>
        </w:rPr>
        <w:t>printf</w:t>
      </w:r>
      <w:proofErr w:type="spellEnd"/>
      <w:r w:rsidR="00CA4724">
        <w:rPr>
          <w:rFonts w:ascii="宋体" w:hAnsi="宋体" w:cs="宋体" w:hint="eastAsia"/>
          <w:kern w:val="0"/>
        </w:rPr>
        <w:t>函数（</w:t>
      </w:r>
      <w:r w:rsidR="00D01FFC">
        <w:rPr>
          <w:rFonts w:ascii="宋体" w:hAnsi="宋体" w:cs="宋体" w:hint="eastAsia"/>
          <w:kern w:val="0"/>
        </w:rPr>
        <w:t>第一处</w:t>
      </w:r>
      <w:r w:rsidR="00CA4724">
        <w:rPr>
          <w:rFonts w:ascii="宋体" w:hAnsi="宋体" w:cs="宋体" w:hint="eastAsia"/>
          <w:kern w:val="0"/>
        </w:rPr>
        <w:t>被优化为p</w:t>
      </w:r>
      <w:r w:rsidR="00CA4724">
        <w:rPr>
          <w:rFonts w:ascii="宋体" w:hAnsi="宋体" w:cs="宋体"/>
          <w:kern w:val="0"/>
        </w:rPr>
        <w:t>uts</w:t>
      </w:r>
      <w:r w:rsidR="00CA4724">
        <w:rPr>
          <w:rFonts w:ascii="宋体" w:hAnsi="宋体" w:cs="宋体" w:hint="eastAsia"/>
          <w:kern w:val="0"/>
        </w:rPr>
        <w:t>函数）</w:t>
      </w:r>
      <w:r w:rsidR="005D577E">
        <w:rPr>
          <w:rFonts w:ascii="宋体" w:hAnsi="宋体" w:cs="宋体" w:hint="eastAsia"/>
          <w:kern w:val="0"/>
        </w:rPr>
        <w:t>，sleep函数，</w:t>
      </w:r>
      <w:proofErr w:type="spellStart"/>
      <w:r w:rsidR="005D577E">
        <w:rPr>
          <w:rFonts w:ascii="宋体" w:hAnsi="宋体" w:cs="宋体" w:hint="eastAsia"/>
          <w:kern w:val="0"/>
        </w:rPr>
        <w:t>getchar</w:t>
      </w:r>
      <w:proofErr w:type="spellEnd"/>
      <w:r w:rsidR="005D577E">
        <w:rPr>
          <w:rFonts w:ascii="宋体" w:hAnsi="宋体" w:cs="宋体" w:hint="eastAsia"/>
          <w:kern w:val="0"/>
        </w:rPr>
        <w:t>函数</w:t>
      </w:r>
      <w:r w:rsidR="00286091">
        <w:rPr>
          <w:rFonts w:ascii="宋体" w:hAnsi="宋体" w:cs="宋体" w:hint="eastAsia"/>
          <w:kern w:val="0"/>
        </w:rPr>
        <w:t>和exit函数</w:t>
      </w:r>
      <w:r w:rsidR="005D577E">
        <w:rPr>
          <w:rFonts w:ascii="宋体" w:hAnsi="宋体" w:cs="宋体" w:hint="eastAsia"/>
          <w:kern w:val="0"/>
        </w:rPr>
        <w:t>。</w:t>
      </w:r>
    </w:p>
    <w:p w14:paraId="0BC98D87" w14:textId="77777777" w:rsidR="00C86EF2" w:rsidRDefault="00BA303A" w:rsidP="002E38AF">
      <w:pPr>
        <w:jc w:val="left"/>
        <w:rPr>
          <w:rFonts w:ascii="宋体" w:hAnsi="宋体" w:cs="宋体"/>
          <w:kern w:val="0"/>
        </w:rPr>
      </w:pPr>
      <w:r>
        <w:rPr>
          <w:rFonts w:ascii="宋体" w:hAnsi="宋体" w:cs="宋体" w:hint="eastAsia"/>
          <w:kern w:val="0"/>
        </w:rPr>
        <w:t>1）参数传递（地址/值）</w:t>
      </w:r>
      <w:r w:rsidR="000E4865">
        <w:rPr>
          <w:rFonts w:ascii="宋体" w:hAnsi="宋体" w:cs="宋体" w:hint="eastAsia"/>
          <w:kern w:val="0"/>
        </w:rPr>
        <w:t>。</w:t>
      </w:r>
    </w:p>
    <w:p w14:paraId="4E472499" w14:textId="77777777" w:rsidR="00C86EF2" w:rsidRDefault="00C86EF2" w:rsidP="002E38AF">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proofErr w:type="gramStart"/>
      <w:r w:rsidR="000E4865">
        <w:rPr>
          <w:rFonts w:ascii="宋体" w:hAnsi="宋体" w:cs="宋体" w:hint="eastAsia"/>
          <w:kern w:val="0"/>
        </w:rPr>
        <w:t>即过程</w:t>
      </w:r>
      <w:proofErr w:type="gramEnd"/>
      <w:r w:rsidR="000E4865">
        <w:rPr>
          <w:rFonts w:ascii="宋体" w:hAnsi="宋体" w:cs="宋体" w:hint="eastAsia"/>
          <w:kern w:val="0"/>
        </w:rPr>
        <w:t>中的传递数据</w:t>
      </w:r>
      <w:r w:rsidR="002E38AF">
        <w:rPr>
          <w:rFonts w:ascii="宋体" w:hAnsi="宋体" w:cs="宋体" w:hint="eastAsia"/>
          <w:kern w:val="0"/>
        </w:rPr>
        <w:t>，P</w:t>
      </w:r>
      <w:r w:rsidR="002E38AF" w:rsidRPr="002E38AF">
        <w:rPr>
          <w:rFonts w:ascii="宋体" w:hAnsi="宋体" w:cs="宋体" w:hint="eastAsia"/>
          <w:kern w:val="0"/>
        </w:rPr>
        <w:t>必须能够向Q提供一个或多个参数</w:t>
      </w:r>
      <w:r w:rsidR="002E38AF">
        <w:rPr>
          <w:rFonts w:ascii="宋体" w:hAnsi="宋体" w:cs="宋体" w:hint="eastAsia"/>
          <w:kern w:val="0"/>
        </w:rPr>
        <w:t>。</w:t>
      </w:r>
    </w:p>
    <w:p w14:paraId="1A53D009" w14:textId="77777777" w:rsidR="00F0554E" w:rsidRDefault="00C86EF2" w:rsidP="002E38AF">
      <w:pPr>
        <w:jc w:val="left"/>
        <w:rPr>
          <w:rFonts w:ascii="宋体" w:hAnsi="宋体" w:cs="宋体"/>
          <w:kern w:val="0"/>
        </w:rPr>
      </w:pPr>
      <w:r>
        <w:rPr>
          <w:rFonts w:ascii="宋体" w:hAnsi="宋体" w:cs="宋体"/>
          <w:kern w:val="0"/>
        </w:rPr>
        <w:t xml:space="preserve">   </w:t>
      </w:r>
      <w:r>
        <w:rPr>
          <w:rFonts w:ascii="宋体" w:hAnsi="宋体" w:cs="宋体" w:hint="eastAsia"/>
          <w:kern w:val="0"/>
        </w:rPr>
        <w:t>对于main函数。</w:t>
      </w:r>
      <w:r w:rsidR="009968A2">
        <w:rPr>
          <w:rFonts w:ascii="宋体" w:hAnsi="宋体" w:cs="宋体" w:hint="eastAsia"/>
          <w:kern w:val="0"/>
        </w:rPr>
        <w:t>函数形参有2个，在汇编代码中分别是用</w:t>
      </w:r>
      <w:r w:rsidR="008B67CB">
        <w:rPr>
          <w:rFonts w:ascii="宋体" w:hAnsi="宋体" w:cs="宋体" w:hint="eastAsia"/>
          <w:kern w:val="0"/>
        </w:rPr>
        <w:t>这两条语句达到传送参数的功能的</w:t>
      </w:r>
      <w:r w:rsidR="00420721">
        <w:rPr>
          <w:rFonts w:ascii="宋体" w:hAnsi="宋体" w:cs="宋体" w:hint="eastAsia"/>
          <w:kern w:val="0"/>
        </w:rPr>
        <w:t>（如截图）</w:t>
      </w:r>
      <w:r w:rsidR="008B67CB">
        <w:rPr>
          <w:rFonts w:ascii="宋体" w:hAnsi="宋体" w:cs="宋体" w:hint="eastAsia"/>
          <w:kern w:val="0"/>
        </w:rPr>
        <w:t>。</w:t>
      </w:r>
      <w:r w:rsidR="00420721">
        <w:rPr>
          <w:rFonts w:ascii="宋体" w:hAnsi="宋体" w:cs="宋体" w:hint="eastAsia"/>
          <w:kern w:val="0"/>
        </w:rPr>
        <w:t>即函数原来将我们要传入的参数储存在%</w:t>
      </w:r>
      <w:proofErr w:type="spellStart"/>
      <w:r w:rsidR="00420721">
        <w:rPr>
          <w:rFonts w:ascii="宋体" w:hAnsi="宋体" w:cs="宋体" w:hint="eastAsia"/>
          <w:kern w:val="0"/>
        </w:rPr>
        <w:t>edi</w:t>
      </w:r>
      <w:proofErr w:type="spellEnd"/>
      <w:r w:rsidR="00420721">
        <w:rPr>
          <w:rFonts w:ascii="宋体" w:hAnsi="宋体" w:cs="宋体" w:hint="eastAsia"/>
          <w:kern w:val="0"/>
        </w:rPr>
        <w:t>和%</w:t>
      </w:r>
      <w:proofErr w:type="spellStart"/>
      <w:r w:rsidR="00420721">
        <w:rPr>
          <w:rFonts w:ascii="宋体" w:hAnsi="宋体" w:cs="宋体" w:hint="eastAsia"/>
          <w:kern w:val="0"/>
        </w:rPr>
        <w:t>rsi</w:t>
      </w:r>
      <w:proofErr w:type="spellEnd"/>
      <w:r w:rsidR="00420721">
        <w:rPr>
          <w:rFonts w:ascii="宋体" w:hAnsi="宋体" w:cs="宋体" w:hint="eastAsia"/>
          <w:kern w:val="0"/>
        </w:rPr>
        <w:t>中，然后在</w:t>
      </w:r>
      <w:proofErr w:type="gramStart"/>
      <w:r w:rsidR="00420721">
        <w:rPr>
          <w:rFonts w:ascii="宋体" w:hAnsi="宋体" w:cs="宋体" w:hint="eastAsia"/>
          <w:kern w:val="0"/>
        </w:rPr>
        <w:t>栈</w:t>
      </w:r>
      <w:proofErr w:type="gramEnd"/>
      <w:r w:rsidR="00420721">
        <w:rPr>
          <w:rFonts w:ascii="宋体" w:hAnsi="宋体" w:cs="宋体" w:hint="eastAsia"/>
          <w:kern w:val="0"/>
        </w:rPr>
        <w:t>上保存。</w:t>
      </w:r>
      <w:r w:rsidR="007B3321">
        <w:rPr>
          <w:rFonts w:ascii="宋体" w:hAnsi="宋体" w:cs="宋体" w:hint="eastAsia"/>
          <w:kern w:val="0"/>
        </w:rPr>
        <w:t>更具体一步，传入的两个参数</w:t>
      </w:r>
      <w:r w:rsidR="00FE6CF6">
        <w:rPr>
          <w:rFonts w:ascii="宋体" w:hAnsi="宋体" w:cs="宋体" w:hint="eastAsia"/>
          <w:kern w:val="0"/>
        </w:rPr>
        <w:t>分别是值和地址。</w:t>
      </w:r>
    </w:p>
    <w:p w14:paraId="1C60A391" w14:textId="77777777" w:rsidR="00420721" w:rsidRPr="00420721" w:rsidRDefault="00A07C5E" w:rsidP="00420721">
      <w:pPr>
        <w:jc w:val="center"/>
        <w:rPr>
          <w:rFonts w:ascii="宋体" w:hAnsi="宋体" w:cs="宋体"/>
          <w:kern w:val="0"/>
        </w:rPr>
      </w:pPr>
      <w:r w:rsidRPr="00420721">
        <w:rPr>
          <w:rFonts w:ascii="宋体" w:hAnsi="宋体" w:cs="宋体"/>
          <w:noProof/>
          <w:kern w:val="0"/>
        </w:rPr>
        <w:lastRenderedPageBreak/>
        <w:drawing>
          <wp:inline distT="0" distB="0" distL="0" distR="0" wp14:anchorId="0D34DCD8" wp14:editId="4009042A">
            <wp:extent cx="3500120" cy="1891665"/>
            <wp:effectExtent l="0" t="0" r="0" b="0"/>
            <wp:docPr id="30" name="图片 30" descr="GTZ9E_3K(A0DSH2VT2U`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TZ9E_3K(A0DSH2VT2U`U}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0120" cy="1891665"/>
                    </a:xfrm>
                    <a:prstGeom prst="rect">
                      <a:avLst/>
                    </a:prstGeom>
                    <a:noFill/>
                    <a:ln>
                      <a:noFill/>
                    </a:ln>
                  </pic:spPr>
                </pic:pic>
              </a:graphicData>
            </a:graphic>
          </wp:inline>
        </w:drawing>
      </w:r>
    </w:p>
    <w:p w14:paraId="426FB14A" w14:textId="77777777" w:rsidR="00420721" w:rsidRDefault="00420721" w:rsidP="00420721">
      <w:pPr>
        <w:jc w:val="center"/>
        <w:rPr>
          <w:rFonts w:ascii="宋体" w:hAnsi="宋体" w:cs="宋体"/>
          <w:kern w:val="0"/>
        </w:rPr>
      </w:pPr>
      <w:r>
        <w:rPr>
          <w:rFonts w:ascii="宋体" w:hAnsi="宋体" w:cs="宋体" w:hint="eastAsia"/>
          <w:kern w:val="0"/>
        </w:rPr>
        <w:t>截图，main函数传递形式参数</w:t>
      </w:r>
    </w:p>
    <w:p w14:paraId="51F145E3" w14:textId="77777777" w:rsidR="00420721" w:rsidRDefault="00420721" w:rsidP="002E38AF">
      <w:pPr>
        <w:jc w:val="left"/>
        <w:rPr>
          <w:rFonts w:ascii="宋体" w:hAnsi="宋体" w:cs="宋体"/>
          <w:kern w:val="0"/>
        </w:rPr>
      </w:pPr>
    </w:p>
    <w:p w14:paraId="301305C9" w14:textId="77777777" w:rsidR="00722EC7" w:rsidRPr="007231D6" w:rsidRDefault="00F0554E" w:rsidP="007231D6">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w:t>
      </w:r>
      <w:proofErr w:type="spellStart"/>
      <w:r>
        <w:rPr>
          <w:rFonts w:ascii="宋体" w:hAnsi="宋体" w:cs="宋体" w:hint="eastAsia"/>
          <w:kern w:val="0"/>
        </w:rPr>
        <w:t>printf</w:t>
      </w:r>
      <w:proofErr w:type="spellEnd"/>
      <w:r>
        <w:rPr>
          <w:rFonts w:ascii="宋体" w:hAnsi="宋体" w:cs="宋体" w:hint="eastAsia"/>
          <w:kern w:val="0"/>
        </w:rPr>
        <w:t>函数。</w:t>
      </w:r>
      <w:proofErr w:type="spellStart"/>
      <w:r w:rsidR="001D711E">
        <w:rPr>
          <w:rFonts w:ascii="宋体" w:hAnsi="宋体" w:cs="宋体" w:hint="eastAsia"/>
          <w:kern w:val="0"/>
        </w:rPr>
        <w:t>printf</w:t>
      </w:r>
      <w:proofErr w:type="spellEnd"/>
      <w:r w:rsidR="001D711E">
        <w:rPr>
          <w:rFonts w:ascii="宋体" w:hAnsi="宋体" w:cs="宋体" w:hint="eastAsia"/>
          <w:kern w:val="0"/>
        </w:rPr>
        <w:t>函数在具体的汇编代码中被优化为puts函数。</w:t>
      </w:r>
      <w:r w:rsidR="007D38AB">
        <w:rPr>
          <w:rFonts w:ascii="宋体" w:hAnsi="宋体" w:cs="宋体" w:hint="eastAsia"/>
          <w:kern w:val="0"/>
        </w:rPr>
        <w:t>我们发现第一次在汇编代码中（截图1）首先将</w:t>
      </w:r>
      <w:proofErr w:type="spellStart"/>
      <w:r w:rsidR="007D38AB">
        <w:rPr>
          <w:rFonts w:ascii="宋体" w:hAnsi="宋体" w:cs="宋体" w:hint="eastAsia"/>
          <w:kern w:val="0"/>
        </w:rPr>
        <w:t>rdi</w:t>
      </w:r>
      <w:proofErr w:type="spellEnd"/>
      <w:r w:rsidR="007D38AB">
        <w:rPr>
          <w:rFonts w:ascii="宋体" w:hAnsi="宋体" w:cs="宋体" w:hint="eastAsia"/>
          <w:kern w:val="0"/>
        </w:rPr>
        <w:t>赋值为字符串</w:t>
      </w:r>
      <w:r w:rsidR="007D38AB" w:rsidRPr="007D38AB">
        <w:rPr>
          <w:rFonts w:ascii="宋体" w:hAnsi="宋体" w:cs="宋体" w:hint="eastAsia"/>
          <w:kern w:val="0"/>
        </w:rPr>
        <w:t>“Usage: Hello 学号 姓名</w:t>
      </w:r>
      <w:r w:rsidR="00D21585">
        <w:rPr>
          <w:rFonts w:ascii="宋体" w:hAnsi="宋体" w:cs="宋体" w:hint="eastAsia"/>
          <w:kern w:val="0"/>
        </w:rPr>
        <w:t>！</w:t>
      </w:r>
      <w:r w:rsidR="007D38AB" w:rsidRPr="007D38AB">
        <w:rPr>
          <w:rFonts w:ascii="宋体" w:hAnsi="宋体" w:cs="宋体" w:hint="eastAsia"/>
          <w:kern w:val="0"/>
        </w:rPr>
        <w:t xml:space="preserve"> \n”字符串的首地址</w:t>
      </w:r>
      <w:r w:rsidR="007D38AB">
        <w:rPr>
          <w:rFonts w:ascii="宋体" w:hAnsi="宋体" w:cs="宋体" w:hint="eastAsia"/>
          <w:kern w:val="0"/>
        </w:rPr>
        <w:t>（</w:t>
      </w:r>
      <w:proofErr w:type="spellStart"/>
      <w:r w:rsidR="007D38AB">
        <w:rPr>
          <w:rFonts w:ascii="宋体" w:hAnsi="宋体" w:cs="宋体" w:hint="eastAsia"/>
          <w:kern w:val="0"/>
        </w:rPr>
        <w:t>l</w:t>
      </w:r>
      <w:r w:rsidR="007D38AB">
        <w:rPr>
          <w:rFonts w:ascii="宋体" w:hAnsi="宋体" w:cs="宋体"/>
          <w:kern w:val="0"/>
        </w:rPr>
        <w:t>eaq</w:t>
      </w:r>
      <w:proofErr w:type="spellEnd"/>
      <w:r w:rsidR="007D38AB">
        <w:rPr>
          <w:rFonts w:ascii="宋体" w:hAnsi="宋体" w:cs="宋体"/>
          <w:kern w:val="0"/>
        </w:rPr>
        <w:t xml:space="preserve"> .LC0(%rip), %</w:t>
      </w:r>
      <w:proofErr w:type="spellStart"/>
      <w:r w:rsidR="007D38AB">
        <w:rPr>
          <w:rFonts w:ascii="宋体" w:hAnsi="宋体" w:cs="宋体"/>
          <w:kern w:val="0"/>
        </w:rPr>
        <w:t>rdi</w:t>
      </w:r>
      <w:proofErr w:type="spellEnd"/>
      <w:r w:rsidR="007D38AB">
        <w:rPr>
          <w:rFonts w:ascii="宋体" w:hAnsi="宋体" w:cs="宋体" w:hint="eastAsia"/>
          <w:kern w:val="0"/>
        </w:rPr>
        <w:t>）</w:t>
      </w:r>
      <w:r w:rsidR="002E1594">
        <w:rPr>
          <w:rFonts w:ascii="宋体" w:hAnsi="宋体" w:cs="宋体" w:hint="eastAsia"/>
          <w:kern w:val="0"/>
        </w:rPr>
        <w:t>。然后调用了puts函数，即将第一处字符串参数传入</w:t>
      </w:r>
      <w:r w:rsidR="00DB073E">
        <w:rPr>
          <w:rFonts w:ascii="宋体" w:hAnsi="宋体" w:cs="宋体" w:hint="eastAsia"/>
          <w:kern w:val="0"/>
        </w:rPr>
        <w:t>。</w:t>
      </w:r>
      <w:r w:rsidR="00DE6A38">
        <w:rPr>
          <w:rFonts w:ascii="宋体" w:hAnsi="宋体" w:cs="宋体" w:hint="eastAsia"/>
          <w:kern w:val="0"/>
        </w:rPr>
        <w:t>对于第二处，类似的，</w:t>
      </w:r>
      <w:r w:rsidR="006168A2">
        <w:rPr>
          <w:rFonts w:ascii="宋体" w:hAnsi="宋体" w:cs="宋体" w:hint="eastAsia"/>
          <w:kern w:val="0"/>
        </w:rPr>
        <w:t>我们发现</w:t>
      </w:r>
      <w:r w:rsidR="001269D5">
        <w:rPr>
          <w:rFonts w:ascii="宋体" w:hAnsi="宋体" w:cs="宋体" w:hint="eastAsia"/>
          <w:kern w:val="0"/>
        </w:rPr>
        <w:t>在汇编代码中（截图2</w:t>
      </w:r>
      <w:r w:rsidR="00401728">
        <w:rPr>
          <w:rFonts w:ascii="宋体" w:hAnsi="宋体" w:cs="宋体" w:hint="eastAsia"/>
          <w:kern w:val="0"/>
        </w:rPr>
        <w:t>和截图3</w:t>
      </w:r>
      <w:r w:rsidR="001269D5">
        <w:rPr>
          <w:rFonts w:ascii="宋体" w:hAnsi="宋体" w:cs="宋体" w:hint="eastAsia"/>
          <w:kern w:val="0"/>
        </w:rPr>
        <w:t>）首先将</w:t>
      </w:r>
      <w:proofErr w:type="spellStart"/>
      <w:r w:rsidR="001269D5">
        <w:rPr>
          <w:rFonts w:ascii="宋体" w:hAnsi="宋体" w:cs="宋体" w:hint="eastAsia"/>
          <w:kern w:val="0"/>
        </w:rPr>
        <w:t>rdi</w:t>
      </w:r>
      <w:proofErr w:type="spellEnd"/>
      <w:r w:rsidR="001269D5">
        <w:rPr>
          <w:rFonts w:ascii="宋体" w:hAnsi="宋体" w:cs="宋体" w:hint="eastAsia"/>
          <w:kern w:val="0"/>
        </w:rPr>
        <w:t>赋值为字符串</w:t>
      </w:r>
      <w:r w:rsidR="008F2E63">
        <w:rPr>
          <w:rFonts w:ascii="宋体" w:hAnsi="宋体" w:cs="宋体" w:hint="eastAsia"/>
          <w:kern w:val="0"/>
        </w:rPr>
        <w:t>"</w:t>
      </w:r>
      <w:r w:rsidR="008F2E63">
        <w:rPr>
          <w:rFonts w:ascii="宋体" w:hAnsi="宋体" w:cs="宋体"/>
          <w:kern w:val="0"/>
        </w:rPr>
        <w:t>Hello %s %s\n"</w:t>
      </w:r>
      <w:r w:rsidR="008F2E63">
        <w:rPr>
          <w:rFonts w:ascii="宋体" w:hAnsi="宋体" w:cs="宋体" w:hint="eastAsia"/>
          <w:kern w:val="0"/>
        </w:rPr>
        <w:t>的首地址。</w:t>
      </w:r>
      <w:r w:rsidR="000E0E4B">
        <w:rPr>
          <w:rFonts w:ascii="宋体" w:hAnsi="宋体" w:cs="宋体" w:hint="eastAsia"/>
          <w:kern w:val="0"/>
        </w:rPr>
        <w:t>这里没有被优化为puts函数，而是</w:t>
      </w:r>
      <w:r w:rsidR="008F2E63">
        <w:rPr>
          <w:rFonts w:ascii="宋体" w:hAnsi="宋体" w:cs="宋体" w:hint="eastAsia"/>
          <w:kern w:val="0"/>
        </w:rPr>
        <w:t>直接</w:t>
      </w:r>
      <w:r w:rsidR="000E0E4B">
        <w:rPr>
          <w:rFonts w:ascii="宋体" w:hAnsi="宋体" w:cs="宋体" w:hint="eastAsia"/>
          <w:kern w:val="0"/>
        </w:rPr>
        <w:t>调用</w:t>
      </w:r>
      <w:proofErr w:type="spellStart"/>
      <w:r w:rsidR="000E0E4B">
        <w:rPr>
          <w:rFonts w:ascii="宋体" w:hAnsi="宋体" w:cs="宋体" w:hint="eastAsia"/>
          <w:kern w:val="0"/>
        </w:rPr>
        <w:t>printf</w:t>
      </w:r>
      <w:proofErr w:type="spellEnd"/>
      <w:r w:rsidR="000E0E4B">
        <w:rPr>
          <w:rFonts w:ascii="宋体" w:hAnsi="宋体" w:cs="宋体" w:hint="eastAsia"/>
          <w:kern w:val="0"/>
        </w:rPr>
        <w:t>函数</w:t>
      </w:r>
      <w:r w:rsidR="008F2E63">
        <w:rPr>
          <w:rFonts w:ascii="宋体" w:hAnsi="宋体" w:cs="宋体" w:hint="eastAsia"/>
          <w:kern w:val="0"/>
        </w:rPr>
        <w:t>。同时</w:t>
      </w:r>
      <w:r w:rsidR="007231D6" w:rsidRPr="007231D6">
        <w:rPr>
          <w:rFonts w:ascii="宋体" w:hAnsi="宋体" w:cs="宋体" w:hint="eastAsia"/>
          <w:kern w:val="0"/>
        </w:rPr>
        <w:t>设置%</w:t>
      </w:r>
      <w:proofErr w:type="spellStart"/>
      <w:r w:rsidR="007231D6" w:rsidRPr="007231D6">
        <w:rPr>
          <w:rFonts w:ascii="宋体" w:hAnsi="宋体" w:cs="宋体" w:hint="eastAsia"/>
          <w:kern w:val="0"/>
        </w:rPr>
        <w:t>rsi</w:t>
      </w:r>
      <w:proofErr w:type="spellEnd"/>
      <w:r w:rsidR="007231D6" w:rsidRPr="007231D6">
        <w:rPr>
          <w:rFonts w:ascii="宋体" w:hAnsi="宋体" w:cs="宋体" w:hint="eastAsia"/>
          <w:kern w:val="0"/>
        </w:rPr>
        <w:t xml:space="preserve"> </w:t>
      </w:r>
      <w:proofErr w:type="spellStart"/>
      <w:r w:rsidR="007231D6" w:rsidRPr="007231D6">
        <w:rPr>
          <w:rFonts w:ascii="宋体" w:hAnsi="宋体" w:cs="宋体" w:hint="eastAsia"/>
          <w:kern w:val="0"/>
        </w:rPr>
        <w:t>argv</w:t>
      </w:r>
      <w:proofErr w:type="spellEnd"/>
      <w:r w:rsidR="007231D6" w:rsidRPr="007231D6">
        <w:rPr>
          <w:rFonts w:ascii="宋体" w:hAnsi="宋体" w:cs="宋体" w:hint="eastAsia"/>
          <w:kern w:val="0"/>
        </w:rPr>
        <w:t>[1]</w:t>
      </w:r>
      <w:r w:rsidR="007231D6">
        <w:rPr>
          <w:rFonts w:ascii="宋体" w:hAnsi="宋体" w:cs="宋体" w:hint="eastAsia"/>
          <w:kern w:val="0"/>
        </w:rPr>
        <w:t>，</w:t>
      </w:r>
      <w:r w:rsidR="007231D6" w:rsidRPr="007231D6">
        <w:rPr>
          <w:rFonts w:ascii="宋体" w:hAnsi="宋体" w:cs="宋体" w:hint="eastAsia"/>
          <w:kern w:val="0"/>
        </w:rPr>
        <w:t>%</w:t>
      </w:r>
      <w:proofErr w:type="spellStart"/>
      <w:r w:rsidR="007231D6" w:rsidRPr="007231D6">
        <w:rPr>
          <w:rFonts w:ascii="宋体" w:hAnsi="宋体" w:cs="宋体" w:hint="eastAsia"/>
          <w:kern w:val="0"/>
        </w:rPr>
        <w:t>rdx</w:t>
      </w:r>
      <w:proofErr w:type="spellEnd"/>
      <w:r w:rsidR="007231D6" w:rsidRPr="007231D6">
        <w:rPr>
          <w:rFonts w:ascii="宋体" w:hAnsi="宋体" w:cs="宋体" w:hint="eastAsia"/>
          <w:kern w:val="0"/>
        </w:rPr>
        <w:t xml:space="preserve"> 为</w:t>
      </w:r>
      <w:proofErr w:type="spellStart"/>
      <w:r w:rsidR="007231D6" w:rsidRPr="007231D6">
        <w:rPr>
          <w:rFonts w:ascii="宋体" w:hAnsi="宋体" w:cs="宋体" w:hint="eastAsia"/>
          <w:kern w:val="0"/>
        </w:rPr>
        <w:t>argv</w:t>
      </w:r>
      <w:proofErr w:type="spellEnd"/>
      <w:r w:rsidR="007231D6" w:rsidRPr="007231D6">
        <w:rPr>
          <w:rFonts w:ascii="宋体" w:hAnsi="宋体" w:cs="宋体" w:hint="eastAsia"/>
          <w:kern w:val="0"/>
        </w:rPr>
        <w:t>[2]。</w:t>
      </w:r>
      <w:r w:rsidR="003E583D">
        <w:rPr>
          <w:rFonts w:ascii="宋体" w:hAnsi="宋体" w:cs="宋体" w:hint="eastAsia"/>
          <w:kern w:val="0"/>
        </w:rPr>
        <w:t>这样就可以根据控制字符串，直接输出终端键入的命令行。</w:t>
      </w:r>
    </w:p>
    <w:p w14:paraId="64D1AE35" w14:textId="77777777" w:rsidR="00D6239C" w:rsidRPr="00D6239C" w:rsidRDefault="00A07C5E" w:rsidP="00D6239C">
      <w:pPr>
        <w:jc w:val="center"/>
        <w:rPr>
          <w:rFonts w:ascii="宋体" w:hAnsi="宋体" w:cs="宋体"/>
          <w:kern w:val="0"/>
        </w:rPr>
      </w:pPr>
      <w:r w:rsidRPr="00D6239C">
        <w:rPr>
          <w:rFonts w:ascii="宋体" w:hAnsi="宋体" w:cs="宋体"/>
          <w:noProof/>
          <w:kern w:val="0"/>
        </w:rPr>
        <w:drawing>
          <wp:inline distT="0" distB="0" distL="0" distR="0" wp14:anchorId="34F193DA" wp14:editId="32C1EECF">
            <wp:extent cx="5854065" cy="2722245"/>
            <wp:effectExtent l="0" t="0" r="0" b="0"/>
            <wp:docPr id="31" name="图片 31" descr="`)TLIIIO(9~G7GBID{@$T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LIIIO(9~G7GBID{@$T8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4065" cy="2722245"/>
                    </a:xfrm>
                    <a:prstGeom prst="rect">
                      <a:avLst/>
                    </a:prstGeom>
                    <a:noFill/>
                    <a:ln>
                      <a:noFill/>
                    </a:ln>
                  </pic:spPr>
                </pic:pic>
              </a:graphicData>
            </a:graphic>
          </wp:inline>
        </w:drawing>
      </w:r>
    </w:p>
    <w:p w14:paraId="5B151E50" w14:textId="77777777" w:rsidR="00D6239C" w:rsidRDefault="00D6239C" w:rsidP="007D38AB">
      <w:pPr>
        <w:jc w:val="center"/>
        <w:rPr>
          <w:rFonts w:ascii="宋体" w:hAnsi="宋体" w:cs="宋体"/>
          <w:kern w:val="0"/>
        </w:rPr>
      </w:pPr>
      <w:r>
        <w:rPr>
          <w:rFonts w:ascii="宋体" w:hAnsi="宋体" w:cs="宋体" w:hint="eastAsia"/>
          <w:kern w:val="0"/>
        </w:rPr>
        <w:t>截图1，第一次（可能的）调用</w:t>
      </w:r>
      <w:proofErr w:type="spellStart"/>
      <w:r>
        <w:rPr>
          <w:rFonts w:ascii="宋体" w:hAnsi="宋体" w:cs="宋体" w:hint="eastAsia"/>
          <w:kern w:val="0"/>
        </w:rPr>
        <w:t>printf</w:t>
      </w:r>
      <w:proofErr w:type="spellEnd"/>
      <w:r>
        <w:rPr>
          <w:rFonts w:ascii="宋体" w:hAnsi="宋体" w:cs="宋体" w:hint="eastAsia"/>
          <w:kern w:val="0"/>
        </w:rPr>
        <w:t>函数</w:t>
      </w:r>
    </w:p>
    <w:p w14:paraId="5438D4F4" w14:textId="77777777" w:rsidR="00C95122" w:rsidRDefault="00A07C5E" w:rsidP="00C95122">
      <w:pPr>
        <w:jc w:val="center"/>
        <w:rPr>
          <w:rFonts w:ascii="宋体" w:hAnsi="宋体" w:cs="宋体"/>
          <w:kern w:val="0"/>
        </w:rPr>
      </w:pPr>
      <w:r w:rsidRPr="00C95122">
        <w:rPr>
          <w:rFonts w:ascii="宋体" w:hAnsi="宋体" w:cs="宋体"/>
          <w:noProof/>
          <w:kern w:val="0"/>
        </w:rPr>
        <w:drawing>
          <wp:inline distT="0" distB="0" distL="0" distR="0" wp14:anchorId="54F34228" wp14:editId="133DD2E6">
            <wp:extent cx="3625850" cy="514985"/>
            <wp:effectExtent l="0" t="0" r="0" b="0"/>
            <wp:docPr id="32" name="图片 32" descr="VG{)%MO~(M]PCI7KJUE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G{)%MO~(M]PCI7KJUE7$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5850" cy="514985"/>
                    </a:xfrm>
                    <a:prstGeom prst="rect">
                      <a:avLst/>
                    </a:prstGeom>
                    <a:noFill/>
                    <a:ln>
                      <a:noFill/>
                    </a:ln>
                  </pic:spPr>
                </pic:pic>
              </a:graphicData>
            </a:graphic>
          </wp:inline>
        </w:drawing>
      </w:r>
    </w:p>
    <w:p w14:paraId="234E7214" w14:textId="77777777" w:rsidR="00D6239C" w:rsidRDefault="00C95122" w:rsidP="00B520F3">
      <w:pPr>
        <w:jc w:val="center"/>
        <w:rPr>
          <w:rFonts w:ascii="宋体" w:hAnsi="宋体" w:cs="宋体"/>
          <w:kern w:val="0"/>
        </w:rPr>
      </w:pPr>
      <w:r>
        <w:rPr>
          <w:rFonts w:ascii="宋体" w:hAnsi="宋体" w:cs="宋体" w:hint="eastAsia"/>
          <w:kern w:val="0"/>
        </w:rPr>
        <w:t>截图2</w:t>
      </w:r>
    </w:p>
    <w:p w14:paraId="137B3027" w14:textId="77777777" w:rsidR="008F2E63" w:rsidRPr="008F2E63" w:rsidRDefault="00A07C5E" w:rsidP="008F2E63">
      <w:pPr>
        <w:jc w:val="center"/>
        <w:rPr>
          <w:rFonts w:ascii="宋体" w:hAnsi="宋体" w:cs="宋体"/>
          <w:kern w:val="0"/>
        </w:rPr>
      </w:pPr>
      <w:r w:rsidRPr="008F2E63">
        <w:rPr>
          <w:rFonts w:ascii="宋体" w:hAnsi="宋体" w:cs="宋体"/>
          <w:noProof/>
          <w:kern w:val="0"/>
        </w:rPr>
        <w:lastRenderedPageBreak/>
        <w:drawing>
          <wp:inline distT="0" distB="0" distL="0" distR="0" wp14:anchorId="45D07747" wp14:editId="697CC1B2">
            <wp:extent cx="3279140" cy="893445"/>
            <wp:effectExtent l="0" t="0" r="0" b="0"/>
            <wp:docPr id="33" name="图片 33" descr="Q{HXL[`C(22A(B1`UA)9V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HXL[`C(22A(B1`UA)9V_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9140" cy="893445"/>
                    </a:xfrm>
                    <a:prstGeom prst="rect">
                      <a:avLst/>
                    </a:prstGeom>
                    <a:noFill/>
                    <a:ln>
                      <a:noFill/>
                    </a:ln>
                  </pic:spPr>
                </pic:pic>
              </a:graphicData>
            </a:graphic>
          </wp:inline>
        </w:drawing>
      </w:r>
    </w:p>
    <w:p w14:paraId="77F2F532" w14:textId="77777777" w:rsidR="00D6239C" w:rsidRDefault="008F2E63" w:rsidP="008F2E63">
      <w:pPr>
        <w:jc w:val="center"/>
        <w:rPr>
          <w:rFonts w:ascii="宋体" w:hAnsi="宋体" w:cs="宋体"/>
          <w:kern w:val="0"/>
        </w:rPr>
      </w:pPr>
      <w:r>
        <w:rPr>
          <w:rFonts w:ascii="宋体" w:hAnsi="宋体" w:cs="宋体" w:hint="eastAsia"/>
          <w:kern w:val="0"/>
        </w:rPr>
        <w:t>截图3</w:t>
      </w:r>
    </w:p>
    <w:p w14:paraId="3EB585BC" w14:textId="77777777" w:rsidR="000069E8" w:rsidRDefault="00F0554E" w:rsidP="002E38AF">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对于sleep函数。</w:t>
      </w:r>
      <w:r w:rsidR="00D571A8">
        <w:rPr>
          <w:rFonts w:ascii="宋体" w:hAnsi="宋体" w:cs="宋体" w:hint="eastAsia"/>
          <w:kern w:val="0"/>
        </w:rPr>
        <w:t>根据下面的截图我们可以发现，传入参数的过程为</w:t>
      </w:r>
      <w:proofErr w:type="spellStart"/>
      <w:r w:rsidR="0010041D" w:rsidRPr="0010041D">
        <w:rPr>
          <w:rFonts w:ascii="宋体" w:hAnsi="宋体" w:cs="宋体"/>
          <w:kern w:val="0"/>
        </w:rPr>
        <w:t>m</w:t>
      </w:r>
      <w:r w:rsidR="000069E8">
        <w:rPr>
          <w:rFonts w:ascii="宋体" w:hAnsi="宋体" w:cs="宋体"/>
          <w:kern w:val="0"/>
        </w:rPr>
        <w:t>ovl</w:t>
      </w:r>
      <w:proofErr w:type="spellEnd"/>
      <w:r w:rsidR="000069E8">
        <w:rPr>
          <w:rFonts w:ascii="宋体" w:hAnsi="宋体" w:cs="宋体"/>
          <w:kern w:val="0"/>
        </w:rPr>
        <w:t xml:space="preserve"> </w:t>
      </w:r>
      <w:proofErr w:type="spellStart"/>
      <w:r w:rsidR="0010041D">
        <w:rPr>
          <w:rFonts w:ascii="宋体" w:hAnsi="宋体" w:cs="宋体"/>
          <w:kern w:val="0"/>
        </w:rPr>
        <w:t>sleepsecs</w:t>
      </w:r>
      <w:proofErr w:type="spellEnd"/>
      <w:r w:rsidR="0010041D">
        <w:rPr>
          <w:rFonts w:ascii="宋体" w:hAnsi="宋体" w:cs="宋体"/>
          <w:kern w:val="0"/>
        </w:rPr>
        <w:t>(%rip), %</w:t>
      </w:r>
      <w:proofErr w:type="spellStart"/>
      <w:r w:rsidR="0010041D">
        <w:rPr>
          <w:rFonts w:ascii="宋体" w:hAnsi="宋体" w:cs="宋体"/>
          <w:kern w:val="0"/>
        </w:rPr>
        <w:t>eax</w:t>
      </w:r>
      <w:proofErr w:type="spellEnd"/>
      <w:r w:rsidR="0010041D">
        <w:rPr>
          <w:rFonts w:ascii="宋体" w:hAnsi="宋体" w:cs="宋体" w:hint="eastAsia"/>
          <w:kern w:val="0"/>
        </w:rPr>
        <w:t>和</w:t>
      </w:r>
      <w:proofErr w:type="spellStart"/>
      <w:r w:rsidR="0010041D">
        <w:rPr>
          <w:rFonts w:ascii="宋体" w:hAnsi="宋体" w:cs="宋体"/>
          <w:kern w:val="0"/>
        </w:rPr>
        <w:t>movl</w:t>
      </w:r>
      <w:proofErr w:type="spellEnd"/>
      <w:r w:rsidR="0010041D">
        <w:rPr>
          <w:rFonts w:ascii="宋体" w:hAnsi="宋体" w:cs="宋体"/>
          <w:kern w:val="0"/>
        </w:rPr>
        <w:t xml:space="preserve"> </w:t>
      </w:r>
      <w:r w:rsidR="0010041D" w:rsidRPr="0010041D">
        <w:rPr>
          <w:rFonts w:ascii="宋体" w:hAnsi="宋体" w:cs="宋体"/>
          <w:kern w:val="0"/>
        </w:rPr>
        <w:t>%</w:t>
      </w:r>
      <w:proofErr w:type="spellStart"/>
      <w:r w:rsidR="0010041D" w:rsidRPr="0010041D">
        <w:rPr>
          <w:rFonts w:ascii="宋体" w:hAnsi="宋体" w:cs="宋体"/>
          <w:kern w:val="0"/>
        </w:rPr>
        <w:t>eax</w:t>
      </w:r>
      <w:proofErr w:type="spellEnd"/>
      <w:r w:rsidR="0010041D" w:rsidRPr="0010041D">
        <w:rPr>
          <w:rFonts w:ascii="宋体" w:hAnsi="宋体" w:cs="宋体"/>
          <w:kern w:val="0"/>
        </w:rPr>
        <w:t>, %</w:t>
      </w:r>
      <w:proofErr w:type="spellStart"/>
      <w:r w:rsidR="0010041D" w:rsidRPr="0010041D">
        <w:rPr>
          <w:rFonts w:ascii="宋体" w:hAnsi="宋体" w:cs="宋体"/>
          <w:kern w:val="0"/>
        </w:rPr>
        <w:t>edi</w:t>
      </w:r>
      <w:proofErr w:type="spellEnd"/>
      <w:r w:rsidR="0010041D">
        <w:rPr>
          <w:rFonts w:ascii="宋体" w:hAnsi="宋体" w:cs="宋体" w:hint="eastAsia"/>
          <w:kern w:val="0"/>
        </w:rPr>
        <w:t>，</w:t>
      </w:r>
      <w:r w:rsidR="000069E8">
        <w:rPr>
          <w:rFonts w:ascii="宋体" w:hAnsi="宋体" w:cs="宋体" w:hint="eastAsia"/>
          <w:kern w:val="0"/>
        </w:rPr>
        <w:t>对应原来函数的形式参数为全局变量</w:t>
      </w:r>
      <w:proofErr w:type="spellStart"/>
      <w:r w:rsidR="000069E8">
        <w:rPr>
          <w:rFonts w:ascii="宋体" w:hAnsi="宋体" w:cs="宋体" w:hint="eastAsia"/>
          <w:kern w:val="0"/>
        </w:rPr>
        <w:t>sleepsecs</w:t>
      </w:r>
      <w:proofErr w:type="spellEnd"/>
      <w:r w:rsidR="000069E8">
        <w:rPr>
          <w:rFonts w:ascii="宋体" w:hAnsi="宋体" w:cs="宋体" w:hint="eastAsia"/>
          <w:kern w:val="0"/>
        </w:rPr>
        <w:t>。</w:t>
      </w:r>
    </w:p>
    <w:p w14:paraId="54D85FD4" w14:textId="77777777" w:rsidR="00506202" w:rsidRDefault="00A07C5E" w:rsidP="00506202">
      <w:pPr>
        <w:jc w:val="center"/>
        <w:rPr>
          <w:rFonts w:ascii="宋体" w:hAnsi="宋体" w:cs="宋体"/>
          <w:kern w:val="0"/>
        </w:rPr>
      </w:pPr>
      <w:r w:rsidRPr="00506202">
        <w:rPr>
          <w:rFonts w:ascii="宋体" w:hAnsi="宋体" w:cs="宋体"/>
          <w:noProof/>
          <w:kern w:val="0"/>
        </w:rPr>
        <w:drawing>
          <wp:inline distT="0" distB="0" distL="0" distR="0" wp14:anchorId="721FC0DF" wp14:editId="47372AD7">
            <wp:extent cx="3289935" cy="567690"/>
            <wp:effectExtent l="0" t="0" r="0" b="0"/>
            <wp:docPr id="34" name="图片 34" descr="3~DTLEGYU9G{IQ523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DTLEGYU9G{IQ523I)[[}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9935" cy="567690"/>
                    </a:xfrm>
                    <a:prstGeom prst="rect">
                      <a:avLst/>
                    </a:prstGeom>
                    <a:noFill/>
                    <a:ln>
                      <a:noFill/>
                    </a:ln>
                  </pic:spPr>
                </pic:pic>
              </a:graphicData>
            </a:graphic>
          </wp:inline>
        </w:drawing>
      </w:r>
    </w:p>
    <w:p w14:paraId="0BE11C63" w14:textId="77777777" w:rsidR="00506202" w:rsidRDefault="00506202" w:rsidP="00506202">
      <w:pPr>
        <w:jc w:val="center"/>
        <w:rPr>
          <w:rFonts w:ascii="宋体" w:hAnsi="宋体" w:cs="宋体"/>
          <w:kern w:val="0"/>
        </w:rPr>
      </w:pPr>
      <w:r>
        <w:rPr>
          <w:rFonts w:ascii="宋体" w:hAnsi="宋体" w:cs="宋体" w:hint="eastAsia"/>
          <w:kern w:val="0"/>
        </w:rPr>
        <w:t>截图</w:t>
      </w:r>
    </w:p>
    <w:p w14:paraId="560AC9AC" w14:textId="77777777" w:rsidR="00CA7356" w:rsidRDefault="00506202" w:rsidP="002E38AF">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sidR="00F0554E">
        <w:rPr>
          <w:rFonts w:ascii="宋体" w:hAnsi="宋体" w:cs="宋体" w:hint="eastAsia"/>
          <w:kern w:val="0"/>
        </w:rPr>
        <w:t>对于</w:t>
      </w:r>
      <w:proofErr w:type="spellStart"/>
      <w:r w:rsidR="00F0554E">
        <w:rPr>
          <w:rFonts w:ascii="宋体" w:hAnsi="宋体" w:cs="宋体" w:hint="eastAsia"/>
          <w:kern w:val="0"/>
        </w:rPr>
        <w:t>getchar</w:t>
      </w:r>
      <w:proofErr w:type="spellEnd"/>
      <w:r w:rsidR="00F0554E">
        <w:rPr>
          <w:rFonts w:ascii="宋体" w:hAnsi="宋体" w:cs="宋体" w:hint="eastAsia"/>
          <w:kern w:val="0"/>
        </w:rPr>
        <w:t>函数。</w:t>
      </w:r>
      <w:r>
        <w:rPr>
          <w:rFonts w:ascii="宋体" w:hAnsi="宋体" w:cs="宋体" w:hint="eastAsia"/>
          <w:kern w:val="0"/>
        </w:rPr>
        <w:t>如截图。</w:t>
      </w:r>
    </w:p>
    <w:p w14:paraId="76E79ECD" w14:textId="77777777" w:rsidR="00853892" w:rsidRPr="002E38AF" w:rsidRDefault="00A07C5E" w:rsidP="00506202">
      <w:pPr>
        <w:jc w:val="center"/>
        <w:rPr>
          <w:rFonts w:ascii="宋体" w:hAnsi="宋体" w:cs="宋体"/>
          <w:kern w:val="0"/>
        </w:rPr>
      </w:pPr>
      <w:r w:rsidRPr="00506202">
        <w:rPr>
          <w:rFonts w:ascii="宋体" w:hAnsi="宋体" w:cs="宋体"/>
          <w:noProof/>
          <w:kern w:val="0"/>
        </w:rPr>
        <w:drawing>
          <wp:inline distT="0" distB="0" distL="0" distR="0" wp14:anchorId="2A734F73" wp14:editId="24BBC459">
            <wp:extent cx="2932430" cy="525780"/>
            <wp:effectExtent l="0" t="0" r="0" b="0"/>
            <wp:docPr id="35" name="图片 35" descr="L`@LE({)K0BYF03VY~TY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LE({)K0BYF03VY~TY_@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2430" cy="525780"/>
                    </a:xfrm>
                    <a:prstGeom prst="rect">
                      <a:avLst/>
                    </a:prstGeom>
                    <a:noFill/>
                    <a:ln>
                      <a:noFill/>
                    </a:ln>
                  </pic:spPr>
                </pic:pic>
              </a:graphicData>
            </a:graphic>
          </wp:inline>
        </w:drawing>
      </w:r>
    </w:p>
    <w:p w14:paraId="2EC41E14" w14:textId="77777777" w:rsidR="00853892" w:rsidRDefault="0085389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对于exit函数</w:t>
      </w:r>
      <w:r w:rsidR="001D2687">
        <w:rPr>
          <w:rFonts w:ascii="宋体" w:hAnsi="宋体" w:cs="宋体" w:hint="eastAsia"/>
          <w:kern w:val="0"/>
        </w:rPr>
        <w:t>（如截图）</w:t>
      </w:r>
      <w:r>
        <w:rPr>
          <w:rFonts w:ascii="宋体" w:hAnsi="宋体" w:cs="宋体" w:hint="eastAsia"/>
          <w:kern w:val="0"/>
        </w:rPr>
        <w:t>。</w:t>
      </w:r>
      <w:r w:rsidR="001D2687">
        <w:rPr>
          <w:rFonts w:ascii="宋体" w:hAnsi="宋体" w:cs="宋体" w:hint="eastAsia"/>
          <w:kern w:val="0"/>
        </w:rPr>
        <w:t>通过汇编语句</w:t>
      </w:r>
      <w:proofErr w:type="spellStart"/>
      <w:r w:rsidR="00AE5313" w:rsidRPr="00AE5313">
        <w:rPr>
          <w:rFonts w:ascii="宋体" w:hAnsi="宋体" w:cs="宋体"/>
          <w:kern w:val="0"/>
        </w:rPr>
        <w:t>movl</w:t>
      </w:r>
      <w:proofErr w:type="spellEnd"/>
      <w:r w:rsidR="00AE5313" w:rsidRPr="00AE5313">
        <w:rPr>
          <w:rFonts w:ascii="宋体" w:hAnsi="宋体" w:cs="宋体"/>
          <w:kern w:val="0"/>
        </w:rPr>
        <w:tab/>
        <w:t>$1, %</w:t>
      </w:r>
      <w:proofErr w:type="spellStart"/>
      <w:r w:rsidR="00AE5313" w:rsidRPr="00AE5313">
        <w:rPr>
          <w:rFonts w:ascii="宋体" w:hAnsi="宋体" w:cs="宋体"/>
          <w:kern w:val="0"/>
        </w:rPr>
        <w:t>edi</w:t>
      </w:r>
      <w:proofErr w:type="spellEnd"/>
      <w:r w:rsidR="00AE5313">
        <w:rPr>
          <w:rFonts w:ascii="宋体" w:hAnsi="宋体" w:cs="宋体" w:hint="eastAsia"/>
          <w:kern w:val="0"/>
        </w:rPr>
        <w:t>将%</w:t>
      </w:r>
      <w:proofErr w:type="spellStart"/>
      <w:r w:rsidR="00AE5313">
        <w:rPr>
          <w:rFonts w:ascii="宋体" w:hAnsi="宋体" w:cs="宋体" w:hint="eastAsia"/>
          <w:kern w:val="0"/>
        </w:rPr>
        <w:t>edi</w:t>
      </w:r>
      <w:proofErr w:type="spellEnd"/>
      <w:r w:rsidR="00AE5313">
        <w:rPr>
          <w:rFonts w:ascii="宋体" w:hAnsi="宋体" w:cs="宋体" w:hint="eastAsia"/>
          <w:kern w:val="0"/>
        </w:rPr>
        <w:t>寄存器内容设置为1。</w:t>
      </w:r>
    </w:p>
    <w:p w14:paraId="34C2A5A1" w14:textId="77777777" w:rsidR="00B92B43" w:rsidRDefault="00A07C5E" w:rsidP="00B92B43">
      <w:pPr>
        <w:jc w:val="center"/>
        <w:rPr>
          <w:rFonts w:ascii="宋体" w:hAnsi="宋体" w:cs="宋体"/>
          <w:kern w:val="0"/>
        </w:rPr>
      </w:pPr>
      <w:r w:rsidRPr="00B92B43">
        <w:rPr>
          <w:rFonts w:ascii="宋体" w:hAnsi="宋体" w:cs="宋体"/>
          <w:noProof/>
          <w:kern w:val="0"/>
        </w:rPr>
        <w:drawing>
          <wp:inline distT="0" distB="0" distL="0" distR="0" wp14:anchorId="52684E71" wp14:editId="0696232A">
            <wp:extent cx="1965325" cy="346710"/>
            <wp:effectExtent l="0" t="0" r="0" b="0"/>
            <wp:docPr id="36" name="图片 36" descr="E00HHA9%QQ{}UB9$LHI1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00HHA9%QQ{}UB9$LHI1O$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5325" cy="346710"/>
                    </a:xfrm>
                    <a:prstGeom prst="rect">
                      <a:avLst/>
                    </a:prstGeom>
                    <a:noFill/>
                    <a:ln>
                      <a:noFill/>
                    </a:ln>
                  </pic:spPr>
                </pic:pic>
              </a:graphicData>
            </a:graphic>
          </wp:inline>
        </w:drawing>
      </w:r>
    </w:p>
    <w:p w14:paraId="2A58EC74" w14:textId="77777777" w:rsidR="00BA303A" w:rsidRDefault="00BA303A" w:rsidP="00062554">
      <w:pPr>
        <w:jc w:val="left"/>
        <w:rPr>
          <w:rFonts w:ascii="宋体" w:hAnsi="宋体" w:cs="宋体"/>
          <w:kern w:val="0"/>
        </w:rPr>
      </w:pPr>
      <w:r>
        <w:rPr>
          <w:rFonts w:ascii="宋体" w:hAnsi="宋体" w:cs="宋体" w:hint="eastAsia"/>
          <w:kern w:val="0"/>
        </w:rPr>
        <w:t>2）函数调用</w:t>
      </w:r>
    </w:p>
    <w:p w14:paraId="3073E540" w14:textId="77777777" w:rsidR="00506202" w:rsidRDefault="0050620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对于main函数。</w:t>
      </w:r>
      <w:r w:rsidR="006D418B">
        <w:rPr>
          <w:rFonts w:ascii="宋体" w:hAnsi="宋体" w:cs="宋体" w:hint="eastAsia"/>
          <w:kern w:val="0"/>
        </w:rPr>
        <w:t>main函数</w:t>
      </w:r>
      <w:r w:rsidR="006D418B" w:rsidRPr="006D418B">
        <w:rPr>
          <w:rFonts w:ascii="宋体" w:hAnsi="宋体" w:cs="宋体" w:hint="eastAsia"/>
          <w:kern w:val="0"/>
        </w:rPr>
        <w:t>被调用</w:t>
      </w:r>
      <w:r w:rsidR="006D418B">
        <w:rPr>
          <w:rFonts w:ascii="宋体" w:hAnsi="宋体" w:cs="宋体" w:hint="eastAsia"/>
          <w:kern w:val="0"/>
        </w:rPr>
        <w:t>即call才能执行</w:t>
      </w:r>
      <w:r w:rsidR="006D418B" w:rsidRPr="006D418B">
        <w:rPr>
          <w:rFonts w:ascii="宋体" w:hAnsi="宋体" w:cs="宋体" w:hint="eastAsia"/>
          <w:kern w:val="0"/>
        </w:rPr>
        <w:t>（被系统启动函数 __</w:t>
      </w:r>
      <w:proofErr w:type="spellStart"/>
      <w:r w:rsidR="006D418B" w:rsidRPr="006D418B">
        <w:rPr>
          <w:rFonts w:ascii="宋体" w:hAnsi="宋体" w:cs="宋体" w:hint="eastAsia"/>
          <w:kern w:val="0"/>
        </w:rPr>
        <w:t>libc_</w:t>
      </w:r>
      <w:r w:rsidR="006D418B">
        <w:rPr>
          <w:rFonts w:ascii="宋体" w:hAnsi="宋体" w:cs="宋体" w:hint="eastAsia"/>
          <w:kern w:val="0"/>
        </w:rPr>
        <w:t>start_main</w:t>
      </w:r>
      <w:proofErr w:type="spellEnd"/>
      <w:r w:rsidR="00105FA0">
        <w:rPr>
          <w:rFonts w:ascii="宋体" w:hAnsi="宋体" w:cs="宋体" w:hint="eastAsia"/>
          <w:kern w:val="0"/>
        </w:rPr>
        <w:t>调用）。对于call</w:t>
      </w:r>
      <w:r w:rsidR="006D418B" w:rsidRPr="006D418B">
        <w:rPr>
          <w:rFonts w:ascii="宋体" w:hAnsi="宋体" w:cs="宋体" w:hint="eastAsia"/>
          <w:kern w:val="0"/>
        </w:rPr>
        <w:t>指令</w:t>
      </w:r>
      <w:r w:rsidR="00105FA0">
        <w:rPr>
          <w:rFonts w:ascii="宋体" w:hAnsi="宋体" w:cs="宋体" w:hint="eastAsia"/>
          <w:kern w:val="0"/>
        </w:rPr>
        <w:t>，它</w:t>
      </w:r>
      <w:r w:rsidR="006D418B" w:rsidRPr="006D418B">
        <w:rPr>
          <w:rFonts w:ascii="宋体" w:hAnsi="宋体" w:cs="宋体" w:hint="eastAsia"/>
          <w:kern w:val="0"/>
        </w:rPr>
        <w:t>将下一条指令的地址</w:t>
      </w:r>
      <w:proofErr w:type="spellStart"/>
      <w:r w:rsidR="00105FA0">
        <w:rPr>
          <w:rFonts w:ascii="宋体" w:hAnsi="宋体" w:cs="宋体" w:hint="eastAsia"/>
          <w:kern w:val="0"/>
        </w:rPr>
        <w:t>dest</w:t>
      </w:r>
      <w:proofErr w:type="spellEnd"/>
      <w:r w:rsidR="006D418B" w:rsidRPr="006D418B">
        <w:rPr>
          <w:rFonts w:ascii="宋体" w:hAnsi="宋体" w:cs="宋体" w:hint="eastAsia"/>
          <w:kern w:val="0"/>
        </w:rPr>
        <w:t>压</w:t>
      </w:r>
      <w:proofErr w:type="gramStart"/>
      <w:r w:rsidR="006D418B" w:rsidRPr="006D418B">
        <w:rPr>
          <w:rFonts w:ascii="宋体" w:hAnsi="宋体" w:cs="宋体" w:hint="eastAsia"/>
          <w:kern w:val="0"/>
        </w:rPr>
        <w:t>栈</w:t>
      </w:r>
      <w:proofErr w:type="gramEnd"/>
      <w:r w:rsidR="006D418B" w:rsidRPr="006D418B">
        <w:rPr>
          <w:rFonts w:ascii="宋体" w:hAnsi="宋体" w:cs="宋体" w:hint="eastAsia"/>
          <w:kern w:val="0"/>
        </w:rPr>
        <w:t>， 然后跳转到main 函数</w:t>
      </w:r>
      <w:r w:rsidR="00105FA0">
        <w:rPr>
          <w:rFonts w:ascii="宋体" w:hAnsi="宋体" w:cs="宋体" w:hint="eastAsia"/>
          <w:kern w:val="0"/>
        </w:rPr>
        <w:t>，即完成对main函数的调用。</w:t>
      </w:r>
    </w:p>
    <w:p w14:paraId="692E8A2F" w14:textId="77777777" w:rsidR="00506202" w:rsidRDefault="00506202" w:rsidP="00062554">
      <w:pPr>
        <w:jc w:val="left"/>
        <w:rPr>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w:t>
      </w:r>
      <w:proofErr w:type="spellStart"/>
      <w:r>
        <w:rPr>
          <w:rFonts w:ascii="宋体" w:hAnsi="宋体" w:cs="宋体" w:hint="eastAsia"/>
          <w:kern w:val="0"/>
        </w:rPr>
        <w:t>printf</w:t>
      </w:r>
      <w:proofErr w:type="spellEnd"/>
      <w:r>
        <w:rPr>
          <w:rFonts w:ascii="宋体" w:hAnsi="宋体" w:cs="宋体" w:hint="eastAsia"/>
          <w:kern w:val="0"/>
        </w:rPr>
        <w:t>函数。</w:t>
      </w:r>
      <w:r w:rsidR="0027132F">
        <w:rPr>
          <w:rFonts w:ascii="宋体" w:hAnsi="宋体" w:cs="宋体" w:hint="eastAsia"/>
          <w:kern w:val="0"/>
        </w:rPr>
        <w:t>在main函数内部，通过汇编语句call</w:t>
      </w:r>
      <w:r w:rsidR="0027132F">
        <w:rPr>
          <w:rFonts w:ascii="宋体" w:hAnsi="宋体" w:cs="宋体"/>
          <w:kern w:val="0"/>
        </w:rPr>
        <w:t xml:space="preserve"> </w:t>
      </w:r>
      <w:proofErr w:type="spellStart"/>
      <w:r w:rsidR="0027132F">
        <w:rPr>
          <w:rFonts w:ascii="宋体" w:hAnsi="宋体" w:cs="宋体" w:hint="eastAsia"/>
          <w:kern w:val="0"/>
        </w:rPr>
        <w:t>puts@</w:t>
      </w:r>
      <w:r w:rsidR="0027132F">
        <w:rPr>
          <w:rFonts w:ascii="宋体" w:hAnsi="宋体" w:cs="宋体"/>
          <w:kern w:val="0"/>
        </w:rPr>
        <w:t>PLT</w:t>
      </w:r>
      <w:proofErr w:type="spellEnd"/>
      <w:r w:rsidR="0027132F">
        <w:rPr>
          <w:rFonts w:ascii="宋体" w:hAnsi="宋体" w:cs="宋体" w:hint="eastAsia"/>
          <w:kern w:val="0"/>
        </w:rPr>
        <w:t>调用（第一次），通过汇编语句call</w:t>
      </w:r>
      <w:r w:rsidR="0027132F">
        <w:rPr>
          <w:rFonts w:ascii="宋体" w:hAnsi="宋体" w:cs="宋体"/>
          <w:kern w:val="0"/>
        </w:rPr>
        <w:t xml:space="preserve"> </w:t>
      </w:r>
      <w:proofErr w:type="spellStart"/>
      <w:r w:rsidR="0027132F">
        <w:rPr>
          <w:rFonts w:ascii="宋体" w:hAnsi="宋体" w:cs="宋体" w:hint="eastAsia"/>
          <w:kern w:val="0"/>
        </w:rPr>
        <w:t>printf@</w:t>
      </w:r>
      <w:r w:rsidR="0027132F">
        <w:rPr>
          <w:rFonts w:ascii="宋体" w:hAnsi="宋体" w:cs="宋体"/>
          <w:kern w:val="0"/>
        </w:rPr>
        <w:t>PLT</w:t>
      </w:r>
      <w:proofErr w:type="spellEnd"/>
      <w:r w:rsidR="0027132F">
        <w:rPr>
          <w:rFonts w:ascii="宋体" w:hAnsi="宋体" w:cs="宋体" w:hint="eastAsia"/>
          <w:kern w:val="0"/>
        </w:rPr>
        <w:t>调用（第二次）</w:t>
      </w:r>
      <w:r w:rsidR="004F63D1">
        <w:rPr>
          <w:rFonts w:ascii="宋体" w:hAnsi="宋体" w:cs="宋体" w:hint="eastAsia"/>
          <w:kern w:val="0"/>
        </w:rPr>
        <w:t>。附上截图</w:t>
      </w:r>
    </w:p>
    <w:p w14:paraId="39782748" w14:textId="77777777" w:rsidR="004F63D1" w:rsidRPr="004F63D1" w:rsidDel="004F63D1" w:rsidRDefault="00A07C5E">
      <w:pPr>
        <w:jc w:val="center"/>
        <w:rPr>
          <w:del w:id="487" w:author="3287215331@qq.com" w:date="2018-12-28T21:17:00Z"/>
          <w:rFonts w:ascii="宋体" w:hAnsi="宋体" w:cs="宋体"/>
          <w:kern w:val="0"/>
        </w:rPr>
        <w:pPrChange w:id="488" w:author="3287215331@qq.com" w:date="2018-12-28T21:17:00Z">
          <w:pPr>
            <w:jc w:val="left"/>
          </w:pPr>
        </w:pPrChange>
      </w:pPr>
      <w:r w:rsidRPr="004F63D1">
        <w:rPr>
          <w:rFonts w:ascii="宋体" w:hAnsi="宋体" w:cs="宋体"/>
          <w:noProof/>
          <w:kern w:val="0"/>
        </w:rPr>
        <w:lastRenderedPageBreak/>
        <w:drawing>
          <wp:inline distT="0" distB="0" distL="0" distR="0" wp14:anchorId="48CFBB21" wp14:editId="644AB5A8">
            <wp:extent cx="3184525" cy="2942590"/>
            <wp:effectExtent l="0" t="0" r="0" b="0"/>
            <wp:docPr id="37" name="图片 37" descr="1UIL61$3QF@@3X$9M`W%T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UIL61$3QF@@3X$9M`W%T1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4525" cy="2942590"/>
                    </a:xfrm>
                    <a:prstGeom prst="rect">
                      <a:avLst/>
                    </a:prstGeom>
                    <a:noFill/>
                    <a:ln>
                      <a:noFill/>
                    </a:ln>
                  </pic:spPr>
                </pic:pic>
              </a:graphicData>
            </a:graphic>
          </wp:inline>
        </w:drawing>
      </w:r>
    </w:p>
    <w:p w14:paraId="5187D8CF" w14:textId="77777777" w:rsidR="004F63D1" w:rsidRDefault="004F63D1">
      <w:pPr>
        <w:jc w:val="center"/>
        <w:rPr>
          <w:rFonts w:ascii="宋体" w:hAnsi="宋体" w:cs="宋体"/>
          <w:kern w:val="0"/>
        </w:rPr>
        <w:pPrChange w:id="489" w:author="3287215331@qq.com" w:date="2018-12-28T21:17:00Z">
          <w:pPr>
            <w:jc w:val="left"/>
          </w:pPr>
        </w:pPrChange>
      </w:pPr>
    </w:p>
    <w:p w14:paraId="63956D5D" w14:textId="77777777" w:rsidR="00506202" w:rsidRDefault="00506202" w:rsidP="00062554">
      <w:pPr>
        <w:jc w:val="left"/>
        <w:rPr>
          <w:ins w:id="490" w:author="3287215331@qq.com" w:date="2018-12-28T21:22:00Z"/>
          <w:rFonts w:ascii="宋体" w:hAnsi="宋体" w:cs="宋体"/>
          <w:kern w:val="0"/>
        </w:rPr>
      </w:pPr>
      <w:r>
        <w:rPr>
          <w:rFonts w:ascii="宋体" w:hAnsi="宋体" w:cs="宋体"/>
          <w:kern w:val="0"/>
        </w:rPr>
        <w:t xml:space="preserve">   </w:t>
      </w:r>
      <w:r>
        <w:rPr>
          <w:rFonts w:ascii="宋体" w:hAnsi="宋体" w:cs="宋体" w:hint="eastAsia"/>
          <w:kern w:val="0"/>
        </w:rPr>
        <w:t>对于sleep函数。</w:t>
      </w:r>
      <w:ins w:id="491" w:author="3287215331@qq.com" w:date="2018-12-28T21:17:00Z">
        <w:r w:rsidR="004F63D1">
          <w:rPr>
            <w:rFonts w:ascii="宋体" w:hAnsi="宋体" w:cs="宋体" w:hint="eastAsia"/>
            <w:kern w:val="0"/>
          </w:rPr>
          <w:t>在main函数内部，被多次调用（在for循环内部），调用了10次</w:t>
        </w:r>
      </w:ins>
      <w:ins w:id="492" w:author="3287215331@qq.com" w:date="2018-12-28T21:18:00Z">
        <w:r w:rsidR="004F63D1">
          <w:rPr>
            <w:rFonts w:ascii="宋体" w:hAnsi="宋体" w:cs="宋体" w:hint="eastAsia"/>
            <w:kern w:val="0"/>
          </w:rPr>
          <w:t>，通过汇编语句</w:t>
        </w:r>
        <w:r w:rsidR="004F63D1" w:rsidRPr="004F63D1">
          <w:rPr>
            <w:rFonts w:ascii="宋体" w:hAnsi="宋体" w:cs="宋体"/>
            <w:kern w:val="0"/>
          </w:rPr>
          <w:t xml:space="preserve">call </w:t>
        </w:r>
        <w:proofErr w:type="spellStart"/>
        <w:r w:rsidR="004F63D1" w:rsidRPr="004F63D1">
          <w:rPr>
            <w:rFonts w:ascii="宋体" w:hAnsi="宋体" w:cs="宋体"/>
            <w:kern w:val="0"/>
          </w:rPr>
          <w:t>sleep@PLT</w:t>
        </w:r>
        <w:proofErr w:type="spellEnd"/>
        <w:r w:rsidR="0018071E">
          <w:rPr>
            <w:rFonts w:ascii="宋体" w:hAnsi="宋体" w:cs="宋体" w:hint="eastAsia"/>
            <w:kern w:val="0"/>
          </w:rPr>
          <w:t>除法此调用。</w:t>
        </w:r>
      </w:ins>
      <w:ins w:id="493" w:author="3287215331@qq.com" w:date="2018-12-28T21:21:00Z">
        <w:r w:rsidR="002D6462">
          <w:rPr>
            <w:rFonts w:ascii="宋体" w:hAnsi="宋体" w:cs="宋体" w:hint="eastAsia"/>
            <w:kern w:val="0"/>
          </w:rPr>
          <w:t>（</w:t>
        </w:r>
      </w:ins>
      <w:ins w:id="494" w:author="3287215331@qq.com" w:date="2018-12-28T21:22:00Z">
        <w:r w:rsidR="002D6462">
          <w:rPr>
            <w:rFonts w:ascii="宋体" w:hAnsi="宋体" w:cs="宋体" w:hint="eastAsia"/>
            <w:kern w:val="0"/>
          </w:rPr>
          <w:t>附上截图</w:t>
        </w:r>
      </w:ins>
      <w:ins w:id="495" w:author="3287215331@qq.com" w:date="2018-12-28T21:21:00Z">
        <w:r w:rsidR="002D6462">
          <w:rPr>
            <w:rFonts w:ascii="宋体" w:hAnsi="宋体" w:cs="宋体" w:hint="eastAsia"/>
            <w:kern w:val="0"/>
          </w:rPr>
          <w:t>）</w:t>
        </w:r>
      </w:ins>
    </w:p>
    <w:p w14:paraId="769185C3" w14:textId="77777777" w:rsidR="00DA7D78" w:rsidRDefault="00A07C5E">
      <w:pPr>
        <w:jc w:val="center"/>
        <w:rPr>
          <w:rFonts w:ascii="宋体" w:hAnsi="宋体" w:cs="宋体"/>
          <w:kern w:val="0"/>
        </w:rPr>
        <w:pPrChange w:id="496" w:author="3287215331@qq.com" w:date="2018-12-28T21:23:00Z">
          <w:pPr>
            <w:jc w:val="left"/>
          </w:pPr>
        </w:pPrChange>
      </w:pPr>
      <w:ins w:id="497" w:author="3287215331@qq.com" w:date="2018-12-28T21:22:00Z">
        <w:r w:rsidRPr="00DA7D78">
          <w:rPr>
            <w:rFonts w:ascii="宋体" w:hAnsi="宋体" w:cs="宋体"/>
            <w:noProof/>
            <w:kern w:val="0"/>
            <w:rPrChange w:id="498" w:author="Unknown">
              <w:rPr>
                <w:noProof/>
              </w:rPr>
            </w:rPrChange>
          </w:rPr>
          <w:drawing>
            <wp:inline distT="0" distB="0" distL="0" distR="0" wp14:anchorId="2127D19D" wp14:editId="0FA136E0">
              <wp:extent cx="3794125" cy="546735"/>
              <wp:effectExtent l="0" t="0" r="0" b="0"/>
              <wp:docPr id="38" name="图片 38" descr="_}`KOHNC7$0{QCR`3$3T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_}`KOHNC7$0{QCR`3$3TJ$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4125" cy="546735"/>
                      </a:xfrm>
                      <a:prstGeom prst="rect">
                        <a:avLst/>
                      </a:prstGeom>
                      <a:noFill/>
                      <a:ln>
                        <a:noFill/>
                      </a:ln>
                    </pic:spPr>
                  </pic:pic>
                </a:graphicData>
              </a:graphic>
            </wp:inline>
          </w:drawing>
        </w:r>
      </w:ins>
    </w:p>
    <w:p w14:paraId="47C58925" w14:textId="77777777" w:rsidR="00506202" w:rsidRDefault="00506202" w:rsidP="00253881">
      <w:pPr>
        <w:jc w:val="left"/>
        <w:rPr>
          <w:ins w:id="499" w:author="3287215331@qq.com" w:date="2018-12-28T21:23:00Z"/>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w:t>
      </w:r>
      <w:proofErr w:type="spellStart"/>
      <w:r w:rsidR="006071E6">
        <w:rPr>
          <w:rFonts w:ascii="宋体" w:hAnsi="宋体" w:cs="宋体" w:hint="eastAsia"/>
          <w:kern w:val="0"/>
        </w:rPr>
        <w:t>getchar</w:t>
      </w:r>
      <w:proofErr w:type="spellEnd"/>
      <w:r w:rsidR="006071E6">
        <w:rPr>
          <w:rFonts w:ascii="宋体" w:hAnsi="宋体" w:cs="宋体" w:hint="eastAsia"/>
          <w:kern w:val="0"/>
        </w:rPr>
        <w:t>函数</w:t>
      </w:r>
      <w:r w:rsidR="00F04259">
        <w:rPr>
          <w:rFonts w:ascii="宋体" w:hAnsi="宋体" w:cs="宋体" w:hint="eastAsia"/>
          <w:kern w:val="0"/>
        </w:rPr>
        <w:t>。</w:t>
      </w:r>
      <w:ins w:id="500" w:author="3287215331@qq.com" w:date="2018-12-28T21:18:00Z">
        <w:r w:rsidR="005036AB">
          <w:rPr>
            <w:rFonts w:ascii="宋体" w:hAnsi="宋体" w:cs="宋体" w:hint="eastAsia"/>
            <w:kern w:val="0"/>
          </w:rPr>
          <w:t>在main函数内部，</w:t>
        </w:r>
      </w:ins>
      <w:ins w:id="501" w:author="3287215331@qq.com" w:date="2018-12-28T21:19:00Z">
        <w:r w:rsidR="005036AB">
          <w:rPr>
            <w:rFonts w:ascii="宋体" w:hAnsi="宋体" w:cs="宋体" w:hint="eastAsia"/>
            <w:kern w:val="0"/>
          </w:rPr>
          <w:t>最后被调用，调用它的</w:t>
        </w:r>
        <w:r w:rsidR="00253881">
          <w:rPr>
            <w:rFonts w:ascii="宋体" w:hAnsi="宋体" w:cs="宋体" w:hint="eastAsia"/>
            <w:kern w:val="0"/>
          </w:rPr>
          <w:t>汇编</w:t>
        </w:r>
        <w:r w:rsidR="005036AB">
          <w:rPr>
            <w:rFonts w:ascii="宋体" w:hAnsi="宋体" w:cs="宋体" w:hint="eastAsia"/>
            <w:kern w:val="0"/>
          </w:rPr>
          <w:t>语句是</w:t>
        </w:r>
        <w:r w:rsidR="00253881" w:rsidRPr="00253881">
          <w:rPr>
            <w:rFonts w:ascii="宋体" w:hAnsi="宋体" w:cs="宋体" w:hint="eastAsia"/>
            <w:kern w:val="0"/>
          </w:rPr>
          <w:t>：</w:t>
        </w:r>
        <w:r w:rsidR="00253881">
          <w:rPr>
            <w:rFonts w:ascii="宋体" w:hAnsi="宋体" w:cs="宋体" w:hint="eastAsia"/>
            <w:kern w:val="0"/>
          </w:rPr>
          <w:t xml:space="preserve">call </w:t>
        </w:r>
        <w:proofErr w:type="spellStart"/>
        <w:r w:rsidR="00253881">
          <w:rPr>
            <w:rFonts w:ascii="宋体" w:hAnsi="宋体" w:cs="宋体" w:hint="eastAsia"/>
            <w:kern w:val="0"/>
          </w:rPr>
          <w:t>get</w:t>
        </w:r>
        <w:r w:rsidR="00253881" w:rsidRPr="00253881">
          <w:rPr>
            <w:rFonts w:ascii="宋体" w:hAnsi="宋体" w:cs="宋体" w:hint="eastAsia"/>
            <w:kern w:val="0"/>
          </w:rPr>
          <w:t>c</w:t>
        </w:r>
        <w:r w:rsidR="00253881">
          <w:rPr>
            <w:rFonts w:ascii="宋体" w:hAnsi="宋体" w:cs="宋体" w:hint="eastAsia"/>
            <w:kern w:val="0"/>
          </w:rPr>
          <w:t>h</w:t>
        </w:r>
        <w:r w:rsidR="00253881" w:rsidRPr="00253881">
          <w:rPr>
            <w:rFonts w:ascii="宋体" w:hAnsi="宋体" w:cs="宋体" w:hint="eastAsia"/>
            <w:kern w:val="0"/>
          </w:rPr>
          <w:t>ar@PLT</w:t>
        </w:r>
      </w:ins>
      <w:proofErr w:type="spellEnd"/>
      <w:ins w:id="502" w:author="3287215331@qq.com" w:date="2018-12-28T21:22:00Z">
        <w:r w:rsidR="002D6462">
          <w:rPr>
            <w:rFonts w:ascii="宋体" w:hAnsi="宋体" w:cs="宋体" w:hint="eastAsia"/>
            <w:kern w:val="0"/>
          </w:rPr>
          <w:t>（附上截图）。</w:t>
        </w:r>
      </w:ins>
    </w:p>
    <w:p w14:paraId="002B1B4D" w14:textId="77777777" w:rsidR="00DA7D78" w:rsidRPr="002D6462" w:rsidRDefault="00A07C5E">
      <w:pPr>
        <w:jc w:val="center"/>
        <w:rPr>
          <w:rFonts w:ascii="宋体" w:hAnsi="宋体" w:cs="宋体"/>
          <w:kern w:val="0"/>
        </w:rPr>
        <w:pPrChange w:id="503" w:author="3287215331@qq.com" w:date="2018-12-28T21:23:00Z">
          <w:pPr>
            <w:jc w:val="left"/>
          </w:pPr>
        </w:pPrChange>
      </w:pPr>
      <w:ins w:id="504" w:author="3287215331@qq.com" w:date="2018-12-28T21:23:00Z">
        <w:r w:rsidRPr="00DA7D78">
          <w:rPr>
            <w:rFonts w:ascii="宋体" w:hAnsi="宋体" w:cs="宋体"/>
            <w:noProof/>
            <w:kern w:val="0"/>
            <w:rPrChange w:id="505" w:author="Unknown">
              <w:rPr>
                <w:noProof/>
              </w:rPr>
            </w:rPrChange>
          </w:rPr>
          <w:drawing>
            <wp:inline distT="0" distB="0" distL="0" distR="0" wp14:anchorId="36C2E3C0" wp14:editId="6DA81550">
              <wp:extent cx="3110865" cy="735965"/>
              <wp:effectExtent l="0" t="0" r="0" b="0"/>
              <wp:docPr id="39" name="图片 39" descr="01XK7UN]XOTKTX2VN{A9E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1XK7UN]XOTKTX2VN{A9E9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0865" cy="735965"/>
                      </a:xfrm>
                      <a:prstGeom prst="rect">
                        <a:avLst/>
                      </a:prstGeom>
                      <a:noFill/>
                      <a:ln>
                        <a:noFill/>
                      </a:ln>
                    </pic:spPr>
                  </pic:pic>
                </a:graphicData>
              </a:graphic>
            </wp:inline>
          </w:drawing>
        </w:r>
      </w:ins>
    </w:p>
    <w:p w14:paraId="10C2F7B2" w14:textId="77777777" w:rsidR="00B92B43" w:rsidRDefault="00B92B43" w:rsidP="00062554">
      <w:pPr>
        <w:jc w:val="left"/>
        <w:rPr>
          <w:ins w:id="506" w:author="3287215331@qq.com" w:date="2018-12-28T21:23:00Z"/>
          <w:rFonts w:ascii="宋体" w:hAnsi="宋体" w:cs="宋体"/>
          <w:kern w:val="0"/>
        </w:rPr>
      </w:pPr>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对于exit函数。</w:t>
      </w:r>
      <w:ins w:id="507" w:author="3287215331@qq.com" w:date="2018-12-28T21:20:00Z">
        <w:r w:rsidR="00815B1A">
          <w:rPr>
            <w:rFonts w:ascii="宋体" w:hAnsi="宋体" w:cs="宋体" w:hint="eastAsia"/>
            <w:kern w:val="0"/>
          </w:rPr>
          <w:t>在main函数内部</w:t>
        </w:r>
      </w:ins>
      <w:ins w:id="508" w:author="3287215331@qq.com" w:date="2018-12-28T21:21:00Z">
        <w:r w:rsidR="00815B1A">
          <w:rPr>
            <w:rFonts w:ascii="宋体" w:hAnsi="宋体" w:cs="宋体" w:hint="eastAsia"/>
            <w:kern w:val="0"/>
          </w:rPr>
          <w:t>被调用，调用它的汇编语句</w:t>
        </w:r>
        <w:r w:rsidR="00DD131E">
          <w:rPr>
            <w:rFonts w:ascii="宋体" w:hAnsi="宋体" w:cs="宋体" w:hint="eastAsia"/>
            <w:kern w:val="0"/>
          </w:rPr>
          <w:t>是</w:t>
        </w:r>
        <w:r w:rsidR="00DD131E" w:rsidRPr="00DD131E">
          <w:rPr>
            <w:rFonts w:ascii="宋体" w:hAnsi="宋体" w:cs="宋体"/>
            <w:kern w:val="0"/>
          </w:rPr>
          <w:t xml:space="preserve">call </w:t>
        </w:r>
        <w:proofErr w:type="spellStart"/>
        <w:r w:rsidR="00DD131E" w:rsidRPr="00DD131E">
          <w:rPr>
            <w:rFonts w:ascii="宋体" w:hAnsi="宋体" w:cs="宋体"/>
            <w:kern w:val="0"/>
          </w:rPr>
          <w:t>exit@PLT</w:t>
        </w:r>
      </w:ins>
      <w:proofErr w:type="spellEnd"/>
      <w:ins w:id="509" w:author="3287215331@qq.com" w:date="2018-12-28T21:22:00Z">
        <w:r w:rsidR="002D6462">
          <w:rPr>
            <w:rFonts w:ascii="宋体" w:hAnsi="宋体" w:cs="宋体" w:hint="eastAsia"/>
            <w:kern w:val="0"/>
          </w:rPr>
          <w:t>（附上截图）</w:t>
        </w:r>
        <w:r w:rsidR="00311B91">
          <w:rPr>
            <w:rFonts w:ascii="宋体" w:hAnsi="宋体" w:cs="宋体" w:hint="eastAsia"/>
            <w:kern w:val="0"/>
          </w:rPr>
          <w:t>。</w:t>
        </w:r>
      </w:ins>
    </w:p>
    <w:p w14:paraId="22A52D47" w14:textId="77777777" w:rsidR="00DA7D78" w:rsidRPr="00506202" w:rsidRDefault="00A07C5E">
      <w:pPr>
        <w:jc w:val="center"/>
        <w:rPr>
          <w:rFonts w:ascii="宋体" w:hAnsi="宋体" w:cs="宋体"/>
          <w:kern w:val="0"/>
        </w:rPr>
        <w:pPrChange w:id="510" w:author="3287215331@qq.com" w:date="2018-12-28T21:23:00Z">
          <w:pPr>
            <w:jc w:val="left"/>
          </w:pPr>
        </w:pPrChange>
      </w:pPr>
      <w:ins w:id="511" w:author="3287215331@qq.com" w:date="2018-12-28T21:23:00Z">
        <w:r w:rsidRPr="00C15EBD">
          <w:rPr>
            <w:rFonts w:ascii="宋体" w:hAnsi="宋体" w:cs="宋体"/>
            <w:noProof/>
            <w:kern w:val="0"/>
            <w:rPrChange w:id="512" w:author="Unknown">
              <w:rPr>
                <w:noProof/>
              </w:rPr>
            </w:rPrChange>
          </w:rPr>
          <w:drawing>
            <wp:inline distT="0" distB="0" distL="0" distR="0" wp14:anchorId="644692B9" wp14:editId="0277BC5F">
              <wp:extent cx="2459355" cy="367665"/>
              <wp:effectExtent l="0" t="0" r="0" b="0"/>
              <wp:docPr id="40" name="图片 40" descr="O7R_CCHB)L{U}IE7DX7RM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7R_CCHB)L{U}IE7DX7RMI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9355" cy="367665"/>
                      </a:xfrm>
                      <a:prstGeom prst="rect">
                        <a:avLst/>
                      </a:prstGeom>
                      <a:noFill/>
                      <a:ln>
                        <a:noFill/>
                      </a:ln>
                    </pic:spPr>
                  </pic:pic>
                </a:graphicData>
              </a:graphic>
            </wp:inline>
          </w:drawing>
        </w:r>
      </w:ins>
    </w:p>
    <w:p w14:paraId="35C6B4D2" w14:textId="77777777" w:rsidR="00BA303A" w:rsidRDefault="00BA303A" w:rsidP="00062554">
      <w:pPr>
        <w:jc w:val="left"/>
        <w:rPr>
          <w:ins w:id="513" w:author="3287215331@qq.com" w:date="2018-12-28T21:24:00Z"/>
          <w:rFonts w:ascii="宋体" w:hAnsi="宋体" w:cs="宋体"/>
          <w:kern w:val="0"/>
        </w:rPr>
      </w:pPr>
      <w:r>
        <w:rPr>
          <w:rFonts w:ascii="宋体" w:hAnsi="宋体" w:cs="宋体" w:hint="eastAsia"/>
          <w:kern w:val="0"/>
        </w:rPr>
        <w:t>3）函数返回</w:t>
      </w:r>
    </w:p>
    <w:p w14:paraId="2313B8E7" w14:textId="77777777" w:rsidR="001D2CD3" w:rsidRDefault="00C15EBD" w:rsidP="00062554">
      <w:pPr>
        <w:jc w:val="left"/>
        <w:rPr>
          <w:ins w:id="514" w:author="3287215331@qq.com" w:date="2018-12-28T21:27:00Z"/>
          <w:rFonts w:ascii="宋体" w:hAnsi="宋体" w:cs="宋体"/>
          <w:kern w:val="0"/>
        </w:rPr>
      </w:pPr>
      <w:ins w:id="515" w:author="3287215331@qq.com" w:date="2018-12-28T21:24:00Z">
        <w:r>
          <w:rPr>
            <w:rFonts w:ascii="宋体" w:hAnsi="宋体" w:cs="宋体" w:hint="eastAsia"/>
            <w:kern w:val="0"/>
          </w:rPr>
          <w:t xml:space="preserve"> </w:t>
        </w:r>
        <w:r>
          <w:rPr>
            <w:rFonts w:ascii="宋体" w:hAnsi="宋体" w:cs="宋体"/>
            <w:kern w:val="0"/>
          </w:rPr>
          <w:t xml:space="preserve">  </w:t>
        </w:r>
        <w:r>
          <w:rPr>
            <w:rFonts w:ascii="宋体" w:hAnsi="宋体" w:cs="宋体" w:hint="eastAsia"/>
            <w:kern w:val="0"/>
          </w:rPr>
          <w:t>对于main函数</w:t>
        </w:r>
      </w:ins>
      <w:ins w:id="516" w:author="3287215331@qq.com" w:date="2018-12-28T21:25:00Z">
        <w:r w:rsidR="006311D7">
          <w:rPr>
            <w:rFonts w:ascii="宋体" w:hAnsi="宋体" w:cs="宋体" w:hint="eastAsia"/>
            <w:kern w:val="0"/>
          </w:rPr>
          <w:t>。</w:t>
        </w:r>
        <w:r w:rsidR="006311D7" w:rsidRPr="006311D7">
          <w:rPr>
            <w:rFonts w:ascii="宋体" w:hAnsi="宋体" w:cs="宋体" w:hint="eastAsia"/>
            <w:kern w:val="0"/>
          </w:rPr>
          <w:t>程序结束时，调用</w:t>
        </w:r>
        <w:r w:rsidR="006311D7">
          <w:rPr>
            <w:rFonts w:ascii="宋体" w:hAnsi="宋体" w:cs="宋体" w:hint="eastAsia"/>
            <w:kern w:val="0"/>
          </w:rPr>
          <w:t>leave指令（leave</w:t>
        </w:r>
        <w:r w:rsidR="006311D7" w:rsidRPr="006311D7">
          <w:rPr>
            <w:rFonts w:ascii="宋体" w:hAnsi="宋体" w:cs="宋体" w:hint="eastAsia"/>
            <w:kern w:val="0"/>
          </w:rPr>
          <w:t>相当于mov</w:t>
        </w:r>
        <w:r w:rsidR="006311D7">
          <w:rPr>
            <w:rFonts w:ascii="宋体" w:hAnsi="宋体" w:cs="宋体"/>
            <w:kern w:val="0"/>
          </w:rPr>
          <w:t xml:space="preserve"> </w:t>
        </w:r>
        <w:r w:rsidR="006311D7">
          <w:rPr>
            <w:rFonts w:ascii="宋体" w:hAnsi="宋体" w:cs="宋体" w:hint="eastAsia"/>
            <w:kern w:val="0"/>
          </w:rPr>
          <w:t xml:space="preserve"> %</w:t>
        </w:r>
        <w:proofErr w:type="spellStart"/>
        <w:r w:rsidR="006311D7">
          <w:rPr>
            <w:rFonts w:ascii="宋体" w:hAnsi="宋体" w:cs="宋体" w:hint="eastAsia"/>
            <w:kern w:val="0"/>
          </w:rPr>
          <w:t>rbp</w:t>
        </w:r>
        <w:proofErr w:type="spellEnd"/>
        <w:r w:rsidR="006311D7">
          <w:rPr>
            <w:rFonts w:ascii="宋体" w:hAnsi="宋体" w:cs="宋体" w:hint="eastAsia"/>
            <w:kern w:val="0"/>
          </w:rPr>
          <w:t>,%</w:t>
        </w:r>
        <w:proofErr w:type="spellStart"/>
        <w:r w:rsidR="006311D7">
          <w:rPr>
            <w:rFonts w:ascii="宋体" w:hAnsi="宋体" w:cs="宋体" w:hint="eastAsia"/>
            <w:kern w:val="0"/>
          </w:rPr>
          <w:t>rsp</w:t>
        </w:r>
      </w:ins>
      <w:proofErr w:type="spellEnd"/>
      <w:ins w:id="517" w:author="3287215331@qq.com" w:date="2018-12-28T21:26:00Z">
        <w:r w:rsidR="006311D7">
          <w:rPr>
            <w:rFonts w:ascii="宋体" w:hAnsi="宋体" w:cs="宋体" w:hint="eastAsia"/>
            <w:kern w:val="0"/>
          </w:rPr>
          <w:t>和</w:t>
        </w:r>
      </w:ins>
      <w:ins w:id="518" w:author="3287215331@qq.com" w:date="2018-12-28T21:25:00Z">
        <w:r w:rsidR="006311D7" w:rsidRPr="006311D7">
          <w:rPr>
            <w:rFonts w:ascii="宋体" w:hAnsi="宋体" w:cs="宋体" w:hint="eastAsia"/>
            <w:kern w:val="0"/>
          </w:rPr>
          <w:t>pop %</w:t>
        </w:r>
        <w:proofErr w:type="spellStart"/>
        <w:r w:rsidR="006311D7" w:rsidRPr="006311D7">
          <w:rPr>
            <w:rFonts w:ascii="宋体" w:hAnsi="宋体" w:cs="宋体" w:hint="eastAsia"/>
            <w:kern w:val="0"/>
          </w:rPr>
          <w:t>rbp</w:t>
        </w:r>
      </w:ins>
      <w:proofErr w:type="spellEnd"/>
      <w:ins w:id="519" w:author="3287215331@qq.com" w:date="2018-12-28T21:26:00Z">
        <w:r w:rsidR="006311D7">
          <w:rPr>
            <w:rFonts w:ascii="宋体" w:hAnsi="宋体" w:cs="宋体" w:hint="eastAsia"/>
            <w:kern w:val="0"/>
          </w:rPr>
          <w:t>），</w:t>
        </w:r>
      </w:ins>
      <w:ins w:id="520" w:author="3287215331@qq.com" w:date="2018-12-28T21:25:00Z">
        <w:r w:rsidR="006311D7" w:rsidRPr="006311D7">
          <w:rPr>
            <w:rFonts w:ascii="宋体" w:hAnsi="宋体" w:cs="宋体" w:hint="eastAsia"/>
            <w:kern w:val="0"/>
          </w:rPr>
          <w:t>恢复</w:t>
        </w:r>
        <w:proofErr w:type="gramStart"/>
        <w:r w:rsidR="006311D7" w:rsidRPr="006311D7">
          <w:rPr>
            <w:rFonts w:ascii="宋体" w:hAnsi="宋体" w:cs="宋体" w:hint="eastAsia"/>
            <w:kern w:val="0"/>
          </w:rPr>
          <w:t>栈</w:t>
        </w:r>
        <w:proofErr w:type="gramEnd"/>
        <w:r w:rsidR="006311D7" w:rsidRPr="006311D7">
          <w:rPr>
            <w:rFonts w:ascii="宋体" w:hAnsi="宋体" w:cs="宋体" w:hint="eastAsia"/>
            <w:kern w:val="0"/>
          </w:rPr>
          <w:t xml:space="preserve">空间为调用之前的状态，然后 ret </w:t>
        </w:r>
        <w:r w:rsidR="00B85F09">
          <w:rPr>
            <w:rFonts w:ascii="宋体" w:hAnsi="宋体" w:cs="宋体" w:hint="eastAsia"/>
            <w:kern w:val="0"/>
          </w:rPr>
          <w:t>返回</w:t>
        </w:r>
      </w:ins>
      <w:ins w:id="521" w:author="3287215331@qq.com" w:date="2018-12-28T21:26:00Z">
        <w:r w:rsidR="00B85F09">
          <w:rPr>
            <w:rFonts w:ascii="宋体" w:hAnsi="宋体" w:cs="宋体" w:hint="eastAsia"/>
            <w:kern w:val="0"/>
          </w:rPr>
          <w:t>（</w:t>
        </w:r>
      </w:ins>
      <w:ins w:id="522" w:author="3287215331@qq.com" w:date="2018-12-28T21:25:00Z">
        <w:r w:rsidR="006311D7" w:rsidRPr="006311D7">
          <w:rPr>
            <w:rFonts w:ascii="宋体" w:hAnsi="宋体" w:cs="宋体" w:hint="eastAsia"/>
            <w:kern w:val="0"/>
          </w:rPr>
          <w:t>ret 相当 pop IP，将下一条要执行指令的地址设置为</w:t>
        </w:r>
        <w:proofErr w:type="spellStart"/>
        <w:r w:rsidR="006311D7" w:rsidRPr="006311D7">
          <w:rPr>
            <w:rFonts w:ascii="宋体" w:hAnsi="宋体" w:cs="宋体" w:hint="eastAsia"/>
            <w:kern w:val="0"/>
          </w:rPr>
          <w:t>dest</w:t>
        </w:r>
      </w:ins>
      <w:proofErr w:type="spellEnd"/>
      <w:ins w:id="523" w:author="3287215331@qq.com" w:date="2018-12-28T21:26:00Z">
        <w:r w:rsidR="00057995">
          <w:rPr>
            <w:rFonts w:ascii="宋体" w:hAnsi="宋体" w:cs="宋体" w:hint="eastAsia"/>
            <w:kern w:val="0"/>
          </w:rPr>
          <w:t>）。</w:t>
        </w:r>
      </w:ins>
      <w:ins w:id="524" w:author="3287215331@qq.com" w:date="2018-12-28T21:27:00Z">
        <w:r w:rsidR="00BF608E">
          <w:rPr>
            <w:rFonts w:ascii="宋体" w:hAnsi="宋体" w:cs="宋体" w:hint="eastAsia"/>
            <w:kern w:val="0"/>
          </w:rPr>
          <w:t>附上截图</w:t>
        </w:r>
      </w:ins>
    </w:p>
    <w:p w14:paraId="46A93CE0" w14:textId="77777777" w:rsidR="00BF608E" w:rsidRPr="00D4108B" w:rsidRDefault="00A07C5E">
      <w:pPr>
        <w:jc w:val="center"/>
        <w:rPr>
          <w:rFonts w:ascii="宋体" w:hAnsi="宋体" w:cs="宋体"/>
          <w:kern w:val="0"/>
        </w:rPr>
        <w:pPrChange w:id="525" w:author="3287215331@qq.com" w:date="2018-12-28T21:28:00Z">
          <w:pPr>
            <w:jc w:val="left"/>
          </w:pPr>
        </w:pPrChange>
      </w:pPr>
      <w:ins w:id="526" w:author="3287215331@qq.com" w:date="2018-12-28T21:28:00Z">
        <w:r w:rsidRPr="005423AD">
          <w:rPr>
            <w:rFonts w:ascii="宋体" w:hAnsi="宋体" w:cs="宋体"/>
            <w:noProof/>
            <w:kern w:val="0"/>
            <w:rPrChange w:id="527" w:author="Unknown">
              <w:rPr>
                <w:noProof/>
              </w:rPr>
            </w:rPrChange>
          </w:rPr>
          <w:drawing>
            <wp:inline distT="0" distB="0" distL="0" distR="0" wp14:anchorId="468230F9" wp14:editId="0B9D9D99">
              <wp:extent cx="3510280" cy="683260"/>
              <wp:effectExtent l="0" t="0" r="0" b="0"/>
              <wp:docPr id="41" name="图片 41" descr="V`DPZ6[(R5}T9XYT%X{H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DPZ6[(R5}T9XYT%X{HI[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10280" cy="683260"/>
                      </a:xfrm>
                      <a:prstGeom prst="rect">
                        <a:avLst/>
                      </a:prstGeom>
                      <a:noFill/>
                      <a:ln>
                        <a:noFill/>
                      </a:ln>
                    </pic:spPr>
                  </pic:pic>
                </a:graphicData>
              </a:graphic>
            </wp:inline>
          </w:drawing>
        </w:r>
      </w:ins>
    </w:p>
    <w:p w14:paraId="659137BD" w14:textId="77777777" w:rsidR="000B6263" w:rsidRDefault="006311D7">
      <w:pPr>
        <w:pStyle w:val="2"/>
      </w:pPr>
      <w:bookmarkStart w:id="528" w:name="_Toc42249201"/>
      <w:r>
        <w:rPr>
          <w:rFonts w:hint="eastAsia"/>
        </w:rPr>
        <w:lastRenderedPageBreak/>
        <w:t>3.4 本章小结</w:t>
      </w:r>
      <w:bookmarkEnd w:id="528"/>
    </w:p>
    <w:p w14:paraId="0F1429C0" w14:textId="77777777" w:rsidR="00410C2F" w:rsidRDefault="00032876" w:rsidP="00E612CF">
      <w:pPr>
        <w:pStyle w:val="aa"/>
        <w:adjustRightInd w:val="0"/>
        <w:snapToGrid w:val="0"/>
        <w:ind w:firstLine="480"/>
      </w:pPr>
      <w:ins w:id="529" w:author="3287215331@qq.com" w:date="2018-12-28T21:29:00Z">
        <w:r>
          <w:rPr>
            <w:rFonts w:hint="eastAsia"/>
          </w:rPr>
          <w:t>本章主要详细介绍了编译的概念与作用，以及在</w:t>
        </w:r>
        <w:r>
          <w:rPr>
            <w:rFonts w:hint="eastAsia"/>
          </w:rPr>
          <w:t>Ubuntu</w:t>
        </w:r>
        <w:r>
          <w:rPr>
            <w:rFonts w:hint="eastAsia"/>
          </w:rPr>
          <w:t>下</w:t>
        </w:r>
      </w:ins>
      <w:ins w:id="530" w:author="3287215331@qq.com" w:date="2018-12-28T21:30:00Z">
        <w:r>
          <w:rPr>
            <w:rFonts w:hint="eastAsia"/>
          </w:rPr>
          <w:t>编译的指令，最后</w:t>
        </w:r>
      </w:ins>
      <w:ins w:id="531" w:author="3287215331@qq.com" w:date="2018-12-28T21:31:00Z">
        <w:r>
          <w:rPr>
            <w:rFonts w:hint="eastAsia"/>
          </w:rPr>
          <w:t>我们</w:t>
        </w:r>
      </w:ins>
      <w:ins w:id="532" w:author="3287215331@qq.com" w:date="2018-12-28T21:30:00Z">
        <w:r>
          <w:rPr>
            <w:rFonts w:hint="eastAsia"/>
          </w:rPr>
          <w:t>具体到</w:t>
        </w:r>
      </w:ins>
      <w:ins w:id="533" w:author="3287215331@qq.com" w:date="2018-12-28T21:31:00Z">
        <w:r>
          <w:rPr>
            <w:rFonts w:hint="eastAsia"/>
          </w:rPr>
          <w:t>对</w:t>
        </w:r>
      </w:ins>
      <w:proofErr w:type="spellStart"/>
      <w:ins w:id="534" w:author="3287215331@qq.com" w:date="2018-12-28T21:30:00Z">
        <w:r>
          <w:rPr>
            <w:rFonts w:hint="eastAsia"/>
          </w:rPr>
          <w:t>hello</w:t>
        </w:r>
        <w:r>
          <w:t>.c</w:t>
        </w:r>
        <w:proofErr w:type="spellEnd"/>
        <w:r>
          <w:rPr>
            <w:rFonts w:hint="eastAsia"/>
          </w:rPr>
          <w:t>源文件的编译文件</w:t>
        </w:r>
        <w:proofErr w:type="spellStart"/>
        <w:r>
          <w:rPr>
            <w:rFonts w:hint="eastAsia"/>
          </w:rPr>
          <w:t>h</w:t>
        </w:r>
        <w:r>
          <w:t>ello.s</w:t>
        </w:r>
        <w:proofErr w:type="spellEnd"/>
        <w:r>
          <w:rPr>
            <w:rFonts w:hint="eastAsia"/>
          </w:rPr>
          <w:t>进行数据类型</w:t>
        </w:r>
      </w:ins>
      <w:ins w:id="535" w:author="3287215331@qq.com" w:date="2018-12-28T21:32:00Z">
        <w:r w:rsidR="00CF0E95">
          <w:rPr>
            <w:rFonts w:hint="eastAsia"/>
          </w:rPr>
          <w:t>（主要包括整数，字符串，数组）</w:t>
        </w:r>
      </w:ins>
      <w:ins w:id="536" w:author="3287215331@qq.com" w:date="2018-12-28T21:31:00Z">
        <w:r>
          <w:rPr>
            <w:rFonts w:hint="eastAsia"/>
          </w:rPr>
          <w:t>和操作</w:t>
        </w:r>
      </w:ins>
      <w:ins w:id="537" w:author="3287215331@qq.com" w:date="2018-12-28T21:32:00Z">
        <w:r w:rsidR="00CF0E95">
          <w:rPr>
            <w:rFonts w:hint="eastAsia"/>
          </w:rPr>
          <w:t>（赋值操作，</w:t>
        </w:r>
      </w:ins>
      <w:ins w:id="538" w:author="3287215331@qq.com" w:date="2018-12-28T21:33:00Z">
        <w:r w:rsidR="0082002D">
          <w:rPr>
            <w:rFonts w:hint="eastAsia"/>
          </w:rPr>
          <w:t>类型转换，算术</w:t>
        </w:r>
        <w:proofErr w:type="gramStart"/>
        <w:r w:rsidR="0082002D">
          <w:rPr>
            <w:rFonts w:hint="eastAsia"/>
          </w:rPr>
          <w:t>和</w:t>
        </w:r>
      </w:ins>
      <w:ins w:id="539" w:author="3287215331@qq.com" w:date="2018-12-28T21:34:00Z">
        <w:r w:rsidR="0082002D">
          <w:rPr>
            <w:rFonts w:hint="eastAsia"/>
          </w:rPr>
          <w:t>位级</w:t>
        </w:r>
      </w:ins>
      <w:ins w:id="540" w:author="3287215331@qq.com" w:date="2018-12-28T21:33:00Z">
        <w:r w:rsidR="0082002D">
          <w:rPr>
            <w:rFonts w:hint="eastAsia"/>
          </w:rPr>
          <w:t>操作</w:t>
        </w:r>
      </w:ins>
      <w:proofErr w:type="gramEnd"/>
      <w:ins w:id="541" w:author="3287215331@qq.com" w:date="2018-12-28T21:34:00Z">
        <w:r w:rsidR="0082002D">
          <w:rPr>
            <w:rFonts w:hint="eastAsia"/>
          </w:rPr>
          <w:t>，关系操作，指针数组结构操作以及控制转移和函数操作</w:t>
        </w:r>
      </w:ins>
      <w:ins w:id="542" w:author="3287215331@qq.com" w:date="2018-12-28T21:32:00Z">
        <w:r w:rsidR="00CF0E95">
          <w:rPr>
            <w:rFonts w:hint="eastAsia"/>
          </w:rPr>
          <w:t>）</w:t>
        </w:r>
      </w:ins>
      <w:ins w:id="543" w:author="3287215331@qq.com" w:date="2018-12-28T21:31:00Z">
        <w:r>
          <w:rPr>
            <w:rFonts w:hint="eastAsia"/>
          </w:rPr>
          <w:t>的细致</w:t>
        </w:r>
      </w:ins>
      <w:ins w:id="544" w:author="3287215331@qq.com" w:date="2018-12-28T21:30:00Z">
        <w:r>
          <w:rPr>
            <w:rFonts w:hint="eastAsia"/>
          </w:rPr>
          <w:t>分析</w:t>
        </w:r>
      </w:ins>
      <w:ins w:id="545" w:author="3287215331@qq.com" w:date="2018-12-28T21:31:00Z">
        <w:r>
          <w:rPr>
            <w:rFonts w:hint="eastAsia"/>
          </w:rPr>
          <w:t>和探讨</w:t>
        </w:r>
        <w:r w:rsidR="00CF0E95">
          <w:rPr>
            <w:rFonts w:hint="eastAsia"/>
          </w:rPr>
          <w:t>。</w:t>
        </w:r>
      </w:ins>
    </w:p>
    <w:p w14:paraId="1392674C" w14:textId="77777777" w:rsidR="000B6263" w:rsidRDefault="000B6263">
      <w:pPr>
        <w:pStyle w:val="1"/>
      </w:pPr>
      <w:r>
        <w:rPr>
          <w:rFonts w:hint="eastAsia"/>
        </w:rPr>
        <w:br w:type="page"/>
      </w:r>
      <w:bookmarkStart w:id="546" w:name="_Toc42249202"/>
      <w:r>
        <w:rPr>
          <w:rFonts w:hint="eastAsia"/>
        </w:rPr>
        <w:lastRenderedPageBreak/>
        <w:t>第4章 汇编</w:t>
      </w:r>
      <w:bookmarkEnd w:id="546"/>
    </w:p>
    <w:p w14:paraId="72917917" w14:textId="77777777" w:rsidR="000B6263" w:rsidDel="002A4195" w:rsidRDefault="008F7A54">
      <w:pPr>
        <w:pStyle w:val="2"/>
        <w:rPr>
          <w:del w:id="547" w:author="3287215331@qq.com" w:date="2018-12-28T21:34:00Z"/>
          <w:color w:val="FF0000"/>
        </w:rPr>
      </w:pPr>
      <w:bookmarkStart w:id="548" w:name="_Toc42249203"/>
      <w:r>
        <w:rPr>
          <w:rFonts w:hint="eastAsia"/>
        </w:rPr>
        <w:t>4.1</w:t>
      </w:r>
      <w:r>
        <w:t xml:space="preserve"> </w:t>
      </w:r>
      <w:r w:rsidR="000B6263">
        <w:rPr>
          <w:rFonts w:hint="eastAsia"/>
        </w:rPr>
        <w:t>汇编的概念与作用</w:t>
      </w:r>
      <w:bookmarkEnd w:id="548"/>
    </w:p>
    <w:p w14:paraId="51DF672F" w14:textId="77777777" w:rsidR="000B6263" w:rsidDel="002A4195" w:rsidRDefault="000B6263">
      <w:pPr>
        <w:rPr>
          <w:del w:id="549" w:author="3287215331@qq.com" w:date="2018-12-28T21:34:00Z"/>
        </w:rPr>
      </w:pPr>
    </w:p>
    <w:p w14:paraId="02864B6C" w14:textId="77777777" w:rsidR="000B6263" w:rsidDel="002A4195" w:rsidRDefault="000B6263">
      <w:pPr>
        <w:pStyle w:val="aa"/>
        <w:adjustRightInd w:val="0"/>
        <w:snapToGrid w:val="0"/>
        <w:ind w:firstLine="480"/>
        <w:rPr>
          <w:del w:id="550" w:author="3287215331@qq.com" w:date="2018-12-28T21:34:00Z"/>
        </w:rPr>
      </w:pPr>
      <w:del w:id="551" w:author="3287215331@qq.com" w:date="2018-12-28T21:34:00Z">
        <w:r w:rsidDel="002A4195">
          <w:rPr>
            <w:rFonts w:hint="eastAsia"/>
          </w:rPr>
          <w:delText>（</w:delText>
        </w:r>
        <w:r w:rsidDel="002A4195">
          <w:rPr>
            <w:rFonts w:hint="eastAsia"/>
            <w:i/>
          </w:rPr>
          <w:delText>以下格式自行编排，编辑时删除</w:delText>
        </w:r>
        <w:r w:rsidDel="002A4195">
          <w:rPr>
            <w:rFonts w:hint="eastAsia"/>
          </w:rPr>
          <w:delText>）</w:delText>
        </w:r>
      </w:del>
    </w:p>
    <w:p w14:paraId="75081D70" w14:textId="77777777" w:rsidR="000B6263" w:rsidRDefault="000B6263">
      <w:pPr>
        <w:pStyle w:val="2"/>
        <w:pPrChange w:id="552" w:author="3287215331@qq.com" w:date="2018-12-28T21:34:00Z">
          <w:pPr/>
        </w:pPrChange>
      </w:pPr>
    </w:p>
    <w:p w14:paraId="535E3C29" w14:textId="77777777" w:rsidR="000B6263" w:rsidRPr="00895AD8" w:rsidRDefault="00881C76" w:rsidP="009D7703">
      <w:pPr>
        <w:pStyle w:val="ae"/>
        <w:adjustRightInd w:val="0"/>
        <w:snapToGrid w:val="0"/>
        <w:spacing w:after="0" w:line="324" w:lineRule="auto"/>
        <w:ind w:left="480"/>
        <w:rPr>
          <w:b/>
          <w:rPrChange w:id="553" w:author="3287215331@qq.com" w:date="2018-12-31T18:12:00Z">
            <w:rPr/>
          </w:rPrChange>
        </w:rPr>
      </w:pPr>
      <w:r w:rsidRPr="00895AD8">
        <w:rPr>
          <w:rFonts w:hint="eastAsia"/>
          <w:b/>
          <w:rPrChange w:id="554" w:author="3287215331@qq.com" w:date="2018-12-31T18:12:00Z">
            <w:rPr>
              <w:rFonts w:hint="eastAsia"/>
            </w:rPr>
          </w:rPrChange>
        </w:rPr>
        <w:t>概念</w:t>
      </w:r>
    </w:p>
    <w:p w14:paraId="6136E601" w14:textId="77777777" w:rsidR="00881C76" w:rsidRDefault="009D7703" w:rsidP="009D7703">
      <w:pPr>
        <w:pStyle w:val="ae"/>
        <w:adjustRightInd w:val="0"/>
        <w:snapToGrid w:val="0"/>
        <w:spacing w:after="0"/>
        <w:ind w:left="480"/>
      </w:pPr>
      <w:r>
        <w:rPr>
          <w:rFonts w:hint="eastAsia"/>
        </w:rPr>
        <w:t>驱动程序运行汇编器</w:t>
      </w:r>
      <w:r>
        <w:rPr>
          <w:rFonts w:hint="eastAsia"/>
        </w:rPr>
        <w:t>as</w:t>
      </w:r>
      <w:r>
        <w:rPr>
          <w:rFonts w:hint="eastAsia"/>
        </w:rPr>
        <w:t>，将</w:t>
      </w:r>
      <w:r w:rsidRPr="009D7703">
        <w:rPr>
          <w:rFonts w:hint="eastAsia"/>
        </w:rPr>
        <w:t>汇编语言</w:t>
      </w:r>
      <w:r w:rsidR="00CB1062">
        <w:rPr>
          <w:rFonts w:hint="eastAsia"/>
        </w:rPr>
        <w:t>（这里是</w:t>
      </w:r>
      <w:proofErr w:type="spellStart"/>
      <w:r w:rsidR="00CB1062">
        <w:rPr>
          <w:rFonts w:hint="eastAsia"/>
        </w:rPr>
        <w:t>hello</w:t>
      </w:r>
      <w:r w:rsidR="00CB1062">
        <w:t>.s</w:t>
      </w:r>
      <w:proofErr w:type="spellEnd"/>
      <w:r w:rsidR="00CB1062">
        <w:rPr>
          <w:rFonts w:hint="eastAsia"/>
        </w:rPr>
        <w:t>）</w:t>
      </w:r>
      <w:r w:rsidRPr="009D7703">
        <w:rPr>
          <w:rFonts w:hint="eastAsia"/>
        </w:rPr>
        <w:t>翻译成机器语言</w:t>
      </w:r>
      <w:r w:rsidR="00CB1062">
        <w:rPr>
          <w:rFonts w:hint="eastAsia"/>
        </w:rPr>
        <w:t>（</w:t>
      </w:r>
      <w:proofErr w:type="spellStart"/>
      <w:r w:rsidR="00CB1062">
        <w:rPr>
          <w:rFonts w:hint="eastAsia"/>
        </w:rPr>
        <w:t>hello</w:t>
      </w:r>
      <w:r w:rsidR="00CB1062">
        <w:t>.o</w:t>
      </w:r>
      <w:proofErr w:type="spellEnd"/>
      <w:r w:rsidR="00CB1062">
        <w:rPr>
          <w:rFonts w:hint="eastAsia"/>
        </w:rPr>
        <w:t>）</w:t>
      </w:r>
      <w:r w:rsidRPr="009D7703">
        <w:rPr>
          <w:rFonts w:hint="eastAsia"/>
        </w:rPr>
        <w:t>的过程称为汇编</w:t>
      </w:r>
      <w:r w:rsidR="008314CD">
        <w:rPr>
          <w:rFonts w:hint="eastAsia"/>
        </w:rPr>
        <w:t>，同时这个机器语言文件也是可重定位目标文件</w:t>
      </w:r>
      <w:r w:rsidR="00512B61">
        <w:rPr>
          <w:rFonts w:hint="eastAsia"/>
        </w:rPr>
        <w:t>。</w:t>
      </w:r>
    </w:p>
    <w:p w14:paraId="1222B0E6" w14:textId="77777777" w:rsidR="00A345DB" w:rsidRPr="00895AD8" w:rsidRDefault="00A345DB" w:rsidP="009D7703">
      <w:pPr>
        <w:pStyle w:val="ae"/>
        <w:adjustRightInd w:val="0"/>
        <w:snapToGrid w:val="0"/>
        <w:spacing w:after="0"/>
        <w:ind w:left="480"/>
        <w:rPr>
          <w:b/>
          <w:rPrChange w:id="555" w:author="3287215331@qq.com" w:date="2018-12-31T18:12:00Z">
            <w:rPr/>
          </w:rPrChange>
        </w:rPr>
      </w:pPr>
      <w:r w:rsidRPr="00895AD8">
        <w:rPr>
          <w:rFonts w:hint="eastAsia"/>
          <w:b/>
          <w:rPrChange w:id="556" w:author="3287215331@qq.com" w:date="2018-12-31T18:12:00Z">
            <w:rPr>
              <w:rFonts w:hint="eastAsia"/>
            </w:rPr>
          </w:rPrChange>
        </w:rPr>
        <w:t>作用</w:t>
      </w:r>
    </w:p>
    <w:p w14:paraId="57E916AF" w14:textId="77777777" w:rsidR="00A345DB" w:rsidRDefault="00F27721" w:rsidP="009D7703">
      <w:pPr>
        <w:pStyle w:val="ae"/>
        <w:adjustRightInd w:val="0"/>
        <w:snapToGrid w:val="0"/>
        <w:spacing w:after="0"/>
        <w:ind w:left="480"/>
      </w:pPr>
      <w:r>
        <w:rPr>
          <w:rFonts w:hint="eastAsia"/>
        </w:rPr>
        <w:t>汇编就是将高级语言转化为机器可直接识别执行的代码文件的过程，汇编器将</w:t>
      </w:r>
      <w:r w:rsidRPr="00F27721">
        <w:rPr>
          <w:rFonts w:hint="eastAsia"/>
        </w:rPr>
        <w:t xml:space="preserve">.s </w:t>
      </w:r>
      <w:r w:rsidRPr="00F27721">
        <w:rPr>
          <w:rFonts w:hint="eastAsia"/>
        </w:rPr>
        <w:t>汇编程序翻译成机器语言指令，把这些指令打包成可重定位</w:t>
      </w:r>
      <w:r w:rsidRPr="00F27721">
        <w:rPr>
          <w:rFonts w:hint="eastAsia"/>
        </w:rPr>
        <w:t xml:space="preserve"> </w:t>
      </w:r>
      <w:r w:rsidRPr="00F27721">
        <w:rPr>
          <w:rFonts w:hint="eastAsia"/>
        </w:rPr>
        <w:t>目标程序的格式，并将结果保存在</w:t>
      </w:r>
      <w:r w:rsidRPr="00F27721">
        <w:rPr>
          <w:rFonts w:hint="eastAsia"/>
        </w:rPr>
        <w:t xml:space="preserve">.o </w:t>
      </w:r>
      <w:r w:rsidRPr="00F27721">
        <w:rPr>
          <w:rFonts w:hint="eastAsia"/>
        </w:rPr>
        <w:t>目标文件中，</w:t>
      </w:r>
      <w:r w:rsidRPr="00F27721">
        <w:rPr>
          <w:rFonts w:hint="eastAsia"/>
        </w:rPr>
        <w:t xml:space="preserve">.o </w:t>
      </w:r>
      <w:r w:rsidRPr="00F27721">
        <w:rPr>
          <w:rFonts w:hint="eastAsia"/>
        </w:rPr>
        <w:t>文件是一个二进制文件，它</w:t>
      </w:r>
      <w:r w:rsidRPr="00F27721">
        <w:rPr>
          <w:rFonts w:hint="eastAsia"/>
        </w:rPr>
        <w:t xml:space="preserve"> </w:t>
      </w:r>
      <w:r w:rsidRPr="00F27721">
        <w:rPr>
          <w:rFonts w:hint="eastAsia"/>
        </w:rPr>
        <w:t>包含程序的指令编码</w:t>
      </w:r>
      <w:r>
        <w:rPr>
          <w:rFonts w:hint="eastAsia"/>
        </w:rPr>
        <w:t>。</w:t>
      </w:r>
    </w:p>
    <w:p w14:paraId="24181B15" w14:textId="77777777" w:rsidR="000B6263" w:rsidRDefault="000B6263">
      <w:pPr>
        <w:pStyle w:val="2"/>
      </w:pPr>
      <w:bookmarkStart w:id="557" w:name="_Toc42249204"/>
      <w:r>
        <w:rPr>
          <w:rFonts w:hint="eastAsia"/>
        </w:rPr>
        <w:t>4.2 在Ubuntu下汇编的命令</w:t>
      </w:r>
      <w:bookmarkEnd w:id="557"/>
    </w:p>
    <w:p w14:paraId="4BD3B07F" w14:textId="77777777" w:rsidR="00D97AD9" w:rsidRDefault="002A4195" w:rsidP="009D7703">
      <w:pPr>
        <w:pStyle w:val="aa"/>
        <w:adjustRightInd w:val="0"/>
        <w:snapToGrid w:val="0"/>
        <w:ind w:firstLine="480"/>
        <w:rPr>
          <w:ins w:id="558" w:author="3287215331@qq.com" w:date="2018-12-28T21:38:00Z"/>
        </w:rPr>
      </w:pPr>
      <w:ins w:id="559" w:author="3287215331@qq.com" w:date="2018-12-28T21:35:00Z">
        <w:r>
          <w:rPr>
            <w:rFonts w:hint="eastAsia"/>
          </w:rPr>
          <w:t>汇编的命令</w:t>
        </w:r>
      </w:ins>
    </w:p>
    <w:p w14:paraId="1326D700" w14:textId="77777777" w:rsidR="00D97AD9" w:rsidRDefault="00FA52AE" w:rsidP="009D7703">
      <w:pPr>
        <w:pStyle w:val="aa"/>
        <w:adjustRightInd w:val="0"/>
        <w:snapToGrid w:val="0"/>
        <w:ind w:firstLine="480"/>
        <w:rPr>
          <w:ins w:id="560" w:author="3287215331@qq.com" w:date="2018-12-28T21:35:00Z"/>
        </w:rPr>
      </w:pPr>
      <w:ins w:id="561" w:author="3287215331@qq.com" w:date="2018-12-28T21:35:00Z">
        <w:r>
          <w:rPr>
            <w:rFonts w:hint="eastAsia"/>
          </w:rPr>
          <w:t>a</w:t>
        </w:r>
        <w:r>
          <w:t xml:space="preserve">s </w:t>
        </w:r>
        <w:proofErr w:type="spellStart"/>
        <w:r>
          <w:t>hello.s</w:t>
        </w:r>
        <w:proofErr w:type="spellEnd"/>
        <w:r>
          <w:t xml:space="preserve"> -o </w:t>
        </w:r>
        <w:proofErr w:type="spellStart"/>
        <w:r>
          <w:t>hello.o</w:t>
        </w:r>
      </w:ins>
      <w:proofErr w:type="spellEnd"/>
      <w:ins w:id="562" w:author="3287215331@qq.com" w:date="2018-12-28T21:38:00Z">
        <w:r w:rsidR="00D97AD9">
          <w:rPr>
            <w:rFonts w:hint="eastAsia"/>
          </w:rPr>
          <w:t>或者</w:t>
        </w:r>
      </w:ins>
    </w:p>
    <w:p w14:paraId="5412CCD4" w14:textId="77777777" w:rsidR="00BA7F28" w:rsidRDefault="00D97AD9" w:rsidP="009D7703">
      <w:pPr>
        <w:pStyle w:val="aa"/>
        <w:adjustRightInd w:val="0"/>
        <w:snapToGrid w:val="0"/>
        <w:ind w:firstLine="480"/>
      </w:pPr>
      <w:proofErr w:type="spellStart"/>
      <w:ins w:id="563" w:author="3287215331@qq.com" w:date="2018-12-28T21:38:00Z">
        <w:r>
          <w:rPr>
            <w:rFonts w:hint="eastAsia"/>
          </w:rPr>
          <w:t>g</w:t>
        </w:r>
        <w:r>
          <w:t>cc</w:t>
        </w:r>
        <w:proofErr w:type="spellEnd"/>
        <w:r>
          <w:t xml:space="preserve"> -o </w:t>
        </w:r>
        <w:proofErr w:type="spellStart"/>
        <w:proofErr w:type="gramStart"/>
        <w:r>
          <w:t>hello.</w:t>
        </w:r>
      </w:ins>
      <w:r w:rsidR="00325B10">
        <w:rPr>
          <w:rFonts w:hint="eastAsia"/>
        </w:rPr>
        <w:t>s</w:t>
      </w:r>
      <w:proofErr w:type="spellEnd"/>
      <w:proofErr w:type="gramEnd"/>
      <w:ins w:id="564" w:author="3287215331@qq.com" w:date="2018-12-28T21:38:00Z">
        <w:r>
          <w:t xml:space="preserve"> -o </w:t>
        </w:r>
        <w:proofErr w:type="spellStart"/>
        <w:r>
          <w:t>hello.o</w:t>
        </w:r>
      </w:ins>
      <w:proofErr w:type="spellEnd"/>
    </w:p>
    <w:p w14:paraId="7048B2D6" w14:textId="77777777" w:rsidR="00F913ED" w:rsidRDefault="00F913ED">
      <w:pPr>
        <w:pStyle w:val="aa"/>
        <w:adjustRightInd w:val="0"/>
        <w:snapToGrid w:val="0"/>
        <w:ind w:firstLine="480"/>
      </w:pPr>
      <w:r>
        <w:rPr>
          <w:rFonts w:hint="eastAsia"/>
        </w:rPr>
        <w:t>附上截图</w:t>
      </w:r>
    </w:p>
    <w:p w14:paraId="3001A312" w14:textId="77777777" w:rsidR="00F913ED" w:rsidRDefault="00A07C5E">
      <w:pPr>
        <w:pStyle w:val="aa"/>
        <w:adjustRightInd w:val="0"/>
        <w:snapToGrid w:val="0"/>
        <w:ind w:firstLine="480"/>
        <w:rPr>
          <w:ins w:id="565" w:author="3287215331@qq.com" w:date="2018-12-28T21:35:00Z"/>
        </w:rPr>
      </w:pPr>
      <w:r w:rsidRPr="00AD4702">
        <w:rPr>
          <w:noProof/>
        </w:rPr>
        <w:drawing>
          <wp:inline distT="0" distB="0" distL="0" distR="0" wp14:anchorId="38B3B898" wp14:editId="61BD7A08">
            <wp:extent cx="6137910" cy="344741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7910" cy="3447415"/>
                    </a:xfrm>
                    <a:prstGeom prst="rect">
                      <a:avLst/>
                    </a:prstGeom>
                    <a:noFill/>
                    <a:ln>
                      <a:noFill/>
                    </a:ln>
                  </pic:spPr>
                </pic:pic>
              </a:graphicData>
            </a:graphic>
          </wp:inline>
        </w:drawing>
      </w:r>
    </w:p>
    <w:p w14:paraId="49D9AF99" w14:textId="77777777" w:rsidR="000B6263" w:rsidDel="002A4195" w:rsidRDefault="000B6263">
      <w:pPr>
        <w:pStyle w:val="aa"/>
        <w:adjustRightInd w:val="0"/>
        <w:snapToGrid w:val="0"/>
        <w:ind w:firstLine="480"/>
        <w:rPr>
          <w:del w:id="566" w:author="3287215331@qq.com" w:date="2018-12-28T21:35:00Z"/>
        </w:rPr>
      </w:pPr>
      <w:del w:id="567" w:author="3287215331@qq.com" w:date="2018-12-28T21:35:00Z">
        <w:r w:rsidDel="002A4195">
          <w:rPr>
            <w:rFonts w:hint="eastAsia"/>
          </w:rPr>
          <w:delText>（</w:delText>
        </w:r>
        <w:r w:rsidDel="002A4195">
          <w:rPr>
            <w:rFonts w:hint="eastAsia"/>
            <w:i/>
          </w:rPr>
          <w:delText>以下格式自行编排，编辑时删除</w:delText>
        </w:r>
        <w:r w:rsidDel="002A4195">
          <w:rPr>
            <w:rFonts w:hint="eastAsia"/>
          </w:rPr>
          <w:delText>）</w:delText>
        </w:r>
      </w:del>
    </w:p>
    <w:p w14:paraId="3F32540D" w14:textId="77777777" w:rsidR="000B6263" w:rsidDel="00BA7F28" w:rsidRDefault="000B6263">
      <w:pPr>
        <w:pStyle w:val="aa"/>
        <w:adjustRightInd w:val="0"/>
        <w:snapToGrid w:val="0"/>
        <w:ind w:firstLine="480"/>
        <w:rPr>
          <w:del w:id="568" w:author="3287215331@qq.com" w:date="2018-12-28T21:35:00Z"/>
        </w:rPr>
      </w:pPr>
      <w:del w:id="569" w:author="3287215331@qq.com" w:date="2018-12-28T21:35:00Z">
        <w:r w:rsidDel="00BA7F28">
          <w:rPr>
            <w:rFonts w:hint="eastAsia"/>
          </w:rPr>
          <w:delText>应截图，展示汇编过程！</w:delText>
        </w:r>
      </w:del>
    </w:p>
    <w:p w14:paraId="08CF5DE7" w14:textId="77777777" w:rsidR="000B6263" w:rsidDel="00CD4B09" w:rsidRDefault="000B6263">
      <w:pPr>
        <w:pStyle w:val="2"/>
        <w:rPr>
          <w:del w:id="570" w:author="admin" w:date="2020-06-05T11:30:00Z"/>
        </w:rPr>
      </w:pPr>
      <w:del w:id="571" w:author="admin" w:date="2020-06-05T11:30:00Z">
        <w:r w:rsidDel="00CD4B09">
          <w:rPr>
            <w:rFonts w:hint="eastAsia"/>
          </w:rPr>
          <w:delText>4.3 可重定位目标elf格式</w:delText>
        </w:r>
      </w:del>
    </w:p>
    <w:p w14:paraId="16521EF8" w14:textId="77777777" w:rsidR="005A0BA4" w:rsidDel="00CD4B09" w:rsidRDefault="000B6263">
      <w:pPr>
        <w:rPr>
          <w:del w:id="572" w:author="admin" w:date="2020-06-05T11:30:00Z"/>
        </w:rPr>
      </w:pPr>
      <w:del w:id="573" w:author="admin" w:date="2020-06-05T11:30:00Z">
        <w:r w:rsidDel="00CD4B09">
          <w:rPr>
            <w:rFonts w:hint="eastAsia"/>
          </w:rPr>
          <w:delText xml:space="preserve">    </w:delText>
        </w:r>
        <w:r w:rsidR="005A0BA4" w:rsidDel="00CD4B09">
          <w:rPr>
            <w:rFonts w:hint="eastAsia"/>
          </w:rPr>
          <w:delText>1</w:delText>
        </w:r>
        <w:r w:rsidR="005A0BA4" w:rsidDel="00CD4B09">
          <w:rPr>
            <w:rFonts w:hint="eastAsia"/>
          </w:rPr>
          <w:delText>）读取可重定位目标文件。</w:delText>
        </w:r>
      </w:del>
    </w:p>
    <w:p w14:paraId="677ABE79" w14:textId="77777777" w:rsidR="000B6263" w:rsidDel="00CD4B09" w:rsidRDefault="005A0BA4">
      <w:pPr>
        <w:rPr>
          <w:del w:id="574" w:author="admin" w:date="2020-06-05T11:30:00Z"/>
        </w:rPr>
      </w:pPr>
      <w:del w:id="575" w:author="admin" w:date="2020-06-05T11:30:00Z">
        <w:r w:rsidDel="00CD4B09">
          <w:delText xml:space="preserve">    </w:delText>
        </w:r>
        <w:r w:rsidR="0054708F" w:rsidDel="00CD4B09">
          <w:rPr>
            <w:rFonts w:hint="eastAsia"/>
          </w:rPr>
          <w:delText>键入命令行</w:delText>
        </w:r>
        <w:r w:rsidR="0054708F" w:rsidDel="00CD4B09">
          <w:rPr>
            <w:rFonts w:hint="eastAsia"/>
          </w:rPr>
          <w:delText>readelf</w:delText>
        </w:r>
        <w:r w:rsidR="0054708F" w:rsidDel="00CD4B09">
          <w:delText xml:space="preserve">  -a hello.o  &gt;hello.elf</w:delText>
        </w:r>
        <w:r w:rsidR="0054708F" w:rsidDel="00CD4B09">
          <w:rPr>
            <w:rFonts w:hint="eastAsia"/>
          </w:rPr>
          <w:delText>将</w:delText>
        </w:r>
        <w:r w:rsidR="0054708F" w:rsidDel="00CD4B09">
          <w:rPr>
            <w:rFonts w:hint="eastAsia"/>
          </w:rPr>
          <w:delText>elf</w:delText>
        </w:r>
        <w:r w:rsidR="0054708F" w:rsidDel="00CD4B09">
          <w:rPr>
            <w:rFonts w:hint="eastAsia"/>
          </w:rPr>
          <w:delText>可重定位目标文件输出定向到文本文件</w:delText>
        </w:r>
        <w:r w:rsidR="0054708F" w:rsidDel="00CD4B09">
          <w:rPr>
            <w:rFonts w:hint="eastAsia"/>
          </w:rPr>
          <w:delText>hello</w:delText>
        </w:r>
        <w:r w:rsidR="0054708F" w:rsidDel="00CD4B09">
          <w:delText>.elf</w:delText>
        </w:r>
        <w:r w:rsidR="0054708F" w:rsidDel="00CD4B09">
          <w:rPr>
            <w:rFonts w:hint="eastAsia"/>
          </w:rPr>
          <w:delText>中，附上截图。</w:delText>
        </w:r>
      </w:del>
    </w:p>
    <w:p w14:paraId="6AEA1281" w14:textId="77777777" w:rsidR="00C5713F" w:rsidRPr="00C5713F" w:rsidDel="00CD4B09" w:rsidRDefault="00A07C5E" w:rsidP="005A0BA4">
      <w:pPr>
        <w:jc w:val="center"/>
        <w:rPr>
          <w:del w:id="576" w:author="admin" w:date="2020-06-05T11:30:00Z"/>
          <w:rFonts w:ascii="宋体" w:hAnsi="宋体" w:cs="宋体"/>
          <w:kern w:val="0"/>
        </w:rPr>
      </w:pPr>
      <w:del w:id="577" w:author="admin" w:date="2020-06-05T11:30:00Z">
        <w:r w:rsidRPr="00C5713F" w:rsidDel="00CD4B09">
          <w:rPr>
            <w:rFonts w:ascii="宋体" w:hAnsi="宋体" w:cs="宋体"/>
            <w:noProof/>
            <w:kern w:val="0"/>
          </w:rPr>
          <w:drawing>
            <wp:inline distT="0" distB="0" distL="0" distR="0" wp14:anchorId="3CFF6471" wp14:editId="2CBD0D3B">
              <wp:extent cx="6484620" cy="3657600"/>
              <wp:effectExtent l="0" t="0" r="0" b="0"/>
              <wp:docPr id="43" name="图片 43" descr="{V1`FT[N]H[CMVLVF}B_0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1`FT[N]H[CMVLVF}B_0L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4620" cy="3657600"/>
                      </a:xfrm>
                      <a:prstGeom prst="rect">
                        <a:avLst/>
                      </a:prstGeom>
                      <a:noFill/>
                      <a:ln>
                        <a:noFill/>
                      </a:ln>
                    </pic:spPr>
                  </pic:pic>
                </a:graphicData>
              </a:graphic>
            </wp:inline>
          </w:drawing>
        </w:r>
      </w:del>
    </w:p>
    <w:p w14:paraId="30D4C3F1" w14:textId="77777777" w:rsidR="0054708F" w:rsidDel="00CD4B09" w:rsidRDefault="005A0BA4" w:rsidP="005A0BA4">
      <w:pPr>
        <w:jc w:val="center"/>
        <w:rPr>
          <w:del w:id="578" w:author="admin" w:date="2020-06-05T11:30:00Z"/>
        </w:rPr>
      </w:pPr>
      <w:del w:id="579" w:author="admin" w:date="2020-06-05T11:30:00Z">
        <w:r w:rsidDel="00CD4B09">
          <w:rPr>
            <w:rFonts w:hint="eastAsia"/>
          </w:rPr>
          <w:delText>readelf</w:delText>
        </w:r>
        <w:r w:rsidDel="00CD4B09">
          <w:rPr>
            <w:rFonts w:hint="eastAsia"/>
          </w:rPr>
          <w:delText>指令以及生成的</w:delText>
        </w:r>
        <w:r w:rsidDel="00CD4B09">
          <w:rPr>
            <w:rFonts w:hint="eastAsia"/>
          </w:rPr>
          <w:delText>elf</w:delText>
        </w:r>
        <w:r w:rsidDel="00CD4B09">
          <w:rPr>
            <w:rFonts w:hint="eastAsia"/>
          </w:rPr>
          <w:delText>文件</w:delText>
        </w:r>
      </w:del>
    </w:p>
    <w:p w14:paraId="6D6DCFBC" w14:textId="77777777" w:rsidR="005A0BA4" w:rsidDel="00CD4B09" w:rsidRDefault="005A0BA4">
      <w:pPr>
        <w:rPr>
          <w:del w:id="580" w:author="admin" w:date="2020-06-05T11:30:00Z"/>
        </w:rPr>
      </w:pPr>
      <w:del w:id="581" w:author="admin" w:date="2020-06-05T11:30:00Z">
        <w:r w:rsidDel="00CD4B09">
          <w:rPr>
            <w:rFonts w:hint="eastAsia"/>
          </w:rPr>
          <w:delText xml:space="preserve"> </w:delText>
        </w:r>
        <w:r w:rsidDel="00CD4B09">
          <w:delText xml:space="preserve">   </w:delText>
        </w:r>
        <w:r w:rsidDel="00CD4B09">
          <w:rPr>
            <w:rFonts w:hint="eastAsia"/>
          </w:rPr>
          <w:delText>2</w:delText>
        </w:r>
        <w:r w:rsidDel="00CD4B09">
          <w:rPr>
            <w:rFonts w:hint="eastAsia"/>
          </w:rPr>
          <w:delText>）</w:delText>
        </w:r>
        <w:r w:rsidR="00E973FA" w:rsidDel="00CD4B09">
          <w:rPr>
            <w:rFonts w:hint="eastAsia"/>
          </w:rPr>
          <w:delText>作出典型的</w:delText>
        </w:r>
        <w:r w:rsidR="00E973FA" w:rsidDel="00CD4B09">
          <w:rPr>
            <w:rFonts w:hint="eastAsia"/>
          </w:rPr>
          <w:delText>E</w:delText>
        </w:r>
        <w:r w:rsidR="00E973FA" w:rsidDel="00CD4B09">
          <w:delText>LF</w:delText>
        </w:r>
        <w:r w:rsidR="00E973FA" w:rsidDel="00CD4B09">
          <w:rPr>
            <w:rFonts w:hint="eastAsia"/>
          </w:rPr>
          <w:delText>可重定位目标文件的表格。</w:delText>
        </w:r>
      </w:del>
    </w:p>
    <w:p w14:paraId="28C761AD" w14:textId="77777777" w:rsidR="00E973FA" w:rsidDel="00CD4B09" w:rsidRDefault="00E973FA">
      <w:pPr>
        <w:rPr>
          <w:del w:id="582" w:author="admin" w:date="2020-06-05T11:30:00Z"/>
        </w:rPr>
      </w:pPr>
      <w:del w:id="583" w:author="admin" w:date="2020-06-05T11:30:00Z">
        <w:r w:rsidDel="00CD4B09">
          <w:rPr>
            <w:rFonts w:hint="eastAsia"/>
          </w:rPr>
          <w:delText xml:space="preserve"> </w:delText>
        </w:r>
        <w:r w:rsidDel="00CD4B09">
          <w:delText xml:space="preserve">   </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0"/>
        <w:gridCol w:w="1338"/>
      </w:tblGrid>
      <w:tr w:rsidR="00E973FA" w:rsidDel="00CD4B09" w14:paraId="7AD32EFA" w14:textId="77777777" w:rsidTr="00D12579">
        <w:trPr>
          <w:jc w:val="center"/>
          <w:del w:id="584" w:author="admin" w:date="2020-06-05T11:30:00Z"/>
        </w:trPr>
        <w:tc>
          <w:tcPr>
            <w:tcW w:w="2510" w:type="dxa"/>
            <w:shd w:val="clear" w:color="auto" w:fill="auto"/>
            <w:vAlign w:val="center"/>
          </w:tcPr>
          <w:p w14:paraId="03FADF6D" w14:textId="77777777" w:rsidR="00E973FA" w:rsidDel="00CD4B09" w:rsidRDefault="00E973FA" w:rsidP="00D12579">
            <w:pPr>
              <w:widowControl w:val="0"/>
              <w:jc w:val="center"/>
              <w:rPr>
                <w:del w:id="585" w:author="admin" w:date="2020-06-05T11:30:00Z"/>
              </w:rPr>
            </w:pPr>
            <w:del w:id="586" w:author="admin" w:date="2020-06-05T11:30:00Z">
              <w:r w:rsidDel="00CD4B09">
                <w:delText>ELF</w:delText>
              </w:r>
              <w:r w:rsidDel="00CD4B09">
                <w:rPr>
                  <w:rFonts w:hint="eastAsia"/>
                </w:rPr>
                <w:delText>头</w:delText>
              </w:r>
            </w:del>
          </w:p>
        </w:tc>
        <w:tc>
          <w:tcPr>
            <w:tcW w:w="1338" w:type="dxa"/>
            <w:vMerge w:val="restart"/>
            <w:shd w:val="clear" w:color="auto" w:fill="auto"/>
            <w:vAlign w:val="center"/>
          </w:tcPr>
          <w:p w14:paraId="4A5A0734" w14:textId="77777777" w:rsidR="00E973FA" w:rsidDel="00CD4B09" w:rsidRDefault="00E973FA" w:rsidP="00D12579">
            <w:pPr>
              <w:widowControl w:val="0"/>
              <w:jc w:val="center"/>
              <w:rPr>
                <w:del w:id="587" w:author="admin" w:date="2020-06-05T11:30:00Z"/>
              </w:rPr>
            </w:pPr>
            <w:del w:id="588" w:author="admin" w:date="2020-06-05T11:30:00Z">
              <w:r w:rsidDel="00CD4B09">
                <w:rPr>
                  <w:rFonts w:hint="eastAsia"/>
                </w:rPr>
                <w:delText>节</w:delText>
              </w:r>
            </w:del>
          </w:p>
        </w:tc>
      </w:tr>
      <w:tr w:rsidR="00E973FA" w:rsidDel="00CD4B09" w14:paraId="33BD203A" w14:textId="77777777" w:rsidTr="00D12579">
        <w:trPr>
          <w:jc w:val="center"/>
          <w:del w:id="589" w:author="admin" w:date="2020-06-05T11:30:00Z"/>
        </w:trPr>
        <w:tc>
          <w:tcPr>
            <w:tcW w:w="2510" w:type="dxa"/>
            <w:shd w:val="clear" w:color="auto" w:fill="auto"/>
            <w:vAlign w:val="center"/>
          </w:tcPr>
          <w:p w14:paraId="12BE2BE7" w14:textId="77777777" w:rsidR="00E973FA" w:rsidDel="00CD4B09" w:rsidRDefault="00E973FA" w:rsidP="00D12579">
            <w:pPr>
              <w:widowControl w:val="0"/>
              <w:jc w:val="center"/>
              <w:rPr>
                <w:del w:id="590" w:author="admin" w:date="2020-06-05T11:30:00Z"/>
              </w:rPr>
            </w:pPr>
            <w:del w:id="591" w:author="admin" w:date="2020-06-05T11:30:00Z">
              <w:r w:rsidDel="00CD4B09">
                <w:rPr>
                  <w:rFonts w:hint="eastAsia"/>
                </w:rPr>
                <w:delText>.</w:delText>
              </w:r>
              <w:r w:rsidDel="00CD4B09">
                <w:delText>text</w:delText>
              </w:r>
            </w:del>
          </w:p>
        </w:tc>
        <w:tc>
          <w:tcPr>
            <w:tcW w:w="1338" w:type="dxa"/>
            <w:vMerge/>
            <w:shd w:val="clear" w:color="auto" w:fill="auto"/>
            <w:vAlign w:val="center"/>
          </w:tcPr>
          <w:p w14:paraId="24A6F2CB" w14:textId="77777777" w:rsidR="00E973FA" w:rsidDel="00CD4B09" w:rsidRDefault="00E973FA" w:rsidP="00D12579">
            <w:pPr>
              <w:widowControl w:val="0"/>
              <w:jc w:val="center"/>
              <w:rPr>
                <w:del w:id="592" w:author="admin" w:date="2020-06-05T11:30:00Z"/>
              </w:rPr>
            </w:pPr>
          </w:p>
        </w:tc>
      </w:tr>
      <w:tr w:rsidR="00E973FA" w:rsidDel="00CD4B09" w14:paraId="42921FF6" w14:textId="77777777" w:rsidTr="00D12579">
        <w:trPr>
          <w:jc w:val="center"/>
          <w:del w:id="593" w:author="admin" w:date="2020-06-05T11:30:00Z"/>
        </w:trPr>
        <w:tc>
          <w:tcPr>
            <w:tcW w:w="2510" w:type="dxa"/>
            <w:shd w:val="clear" w:color="auto" w:fill="auto"/>
            <w:vAlign w:val="center"/>
          </w:tcPr>
          <w:p w14:paraId="798A19AC" w14:textId="77777777" w:rsidR="00E973FA" w:rsidDel="00CD4B09" w:rsidRDefault="00E973FA" w:rsidP="00D12579">
            <w:pPr>
              <w:widowControl w:val="0"/>
              <w:jc w:val="center"/>
              <w:rPr>
                <w:del w:id="594" w:author="admin" w:date="2020-06-05T11:30:00Z"/>
              </w:rPr>
            </w:pPr>
            <w:del w:id="595" w:author="admin" w:date="2020-06-05T11:30:00Z">
              <w:r w:rsidDel="00CD4B09">
                <w:rPr>
                  <w:rFonts w:hint="eastAsia"/>
                </w:rPr>
                <w:delText>.</w:delText>
              </w:r>
              <w:r w:rsidDel="00CD4B09">
                <w:delText>rodata</w:delText>
              </w:r>
            </w:del>
          </w:p>
        </w:tc>
        <w:tc>
          <w:tcPr>
            <w:tcW w:w="1338" w:type="dxa"/>
            <w:vMerge/>
            <w:shd w:val="clear" w:color="auto" w:fill="auto"/>
            <w:vAlign w:val="center"/>
          </w:tcPr>
          <w:p w14:paraId="4207DC10" w14:textId="77777777" w:rsidR="00E973FA" w:rsidDel="00CD4B09" w:rsidRDefault="00E973FA" w:rsidP="00D12579">
            <w:pPr>
              <w:widowControl w:val="0"/>
              <w:jc w:val="center"/>
              <w:rPr>
                <w:del w:id="596" w:author="admin" w:date="2020-06-05T11:30:00Z"/>
              </w:rPr>
            </w:pPr>
          </w:p>
        </w:tc>
      </w:tr>
      <w:tr w:rsidR="00E973FA" w:rsidDel="00CD4B09" w14:paraId="2146AE4F" w14:textId="77777777" w:rsidTr="00D12579">
        <w:trPr>
          <w:jc w:val="center"/>
          <w:del w:id="597" w:author="admin" w:date="2020-06-05T11:30:00Z"/>
        </w:trPr>
        <w:tc>
          <w:tcPr>
            <w:tcW w:w="2510" w:type="dxa"/>
            <w:shd w:val="clear" w:color="auto" w:fill="auto"/>
            <w:vAlign w:val="center"/>
          </w:tcPr>
          <w:p w14:paraId="7AE10B83" w14:textId="77777777" w:rsidR="00E973FA" w:rsidDel="00CD4B09" w:rsidRDefault="00E973FA" w:rsidP="00D12579">
            <w:pPr>
              <w:widowControl w:val="0"/>
              <w:jc w:val="center"/>
              <w:rPr>
                <w:del w:id="598" w:author="admin" w:date="2020-06-05T11:30:00Z"/>
              </w:rPr>
            </w:pPr>
            <w:del w:id="599" w:author="admin" w:date="2020-06-05T11:30:00Z">
              <w:r w:rsidDel="00CD4B09">
                <w:rPr>
                  <w:rFonts w:hint="eastAsia"/>
                </w:rPr>
                <w:delText>.</w:delText>
              </w:r>
              <w:r w:rsidDel="00CD4B09">
                <w:delText>data</w:delText>
              </w:r>
            </w:del>
          </w:p>
        </w:tc>
        <w:tc>
          <w:tcPr>
            <w:tcW w:w="1338" w:type="dxa"/>
            <w:vMerge/>
            <w:shd w:val="clear" w:color="auto" w:fill="auto"/>
            <w:vAlign w:val="center"/>
          </w:tcPr>
          <w:p w14:paraId="2683970E" w14:textId="77777777" w:rsidR="00E973FA" w:rsidDel="00CD4B09" w:rsidRDefault="00E973FA" w:rsidP="00D12579">
            <w:pPr>
              <w:widowControl w:val="0"/>
              <w:jc w:val="center"/>
              <w:rPr>
                <w:del w:id="600" w:author="admin" w:date="2020-06-05T11:30:00Z"/>
              </w:rPr>
            </w:pPr>
          </w:p>
        </w:tc>
      </w:tr>
      <w:tr w:rsidR="00E973FA" w:rsidDel="00CD4B09" w14:paraId="33FB33AA" w14:textId="77777777" w:rsidTr="00D12579">
        <w:trPr>
          <w:jc w:val="center"/>
          <w:del w:id="601" w:author="admin" w:date="2020-06-05T11:30:00Z"/>
        </w:trPr>
        <w:tc>
          <w:tcPr>
            <w:tcW w:w="2510" w:type="dxa"/>
            <w:shd w:val="clear" w:color="auto" w:fill="auto"/>
            <w:vAlign w:val="center"/>
          </w:tcPr>
          <w:p w14:paraId="2F99C559" w14:textId="77777777" w:rsidR="00E973FA" w:rsidDel="00CD4B09" w:rsidRDefault="00E973FA" w:rsidP="00D12579">
            <w:pPr>
              <w:widowControl w:val="0"/>
              <w:jc w:val="center"/>
              <w:rPr>
                <w:del w:id="602" w:author="admin" w:date="2020-06-05T11:30:00Z"/>
              </w:rPr>
            </w:pPr>
            <w:del w:id="603" w:author="admin" w:date="2020-06-05T11:30:00Z">
              <w:r w:rsidDel="00CD4B09">
                <w:rPr>
                  <w:rFonts w:hint="eastAsia"/>
                </w:rPr>
                <w:delText>.</w:delText>
              </w:r>
              <w:r w:rsidDel="00CD4B09">
                <w:delText>bss</w:delText>
              </w:r>
            </w:del>
          </w:p>
        </w:tc>
        <w:tc>
          <w:tcPr>
            <w:tcW w:w="1338" w:type="dxa"/>
            <w:vMerge/>
            <w:shd w:val="clear" w:color="auto" w:fill="auto"/>
            <w:vAlign w:val="center"/>
          </w:tcPr>
          <w:p w14:paraId="3934A719" w14:textId="77777777" w:rsidR="00E973FA" w:rsidDel="00CD4B09" w:rsidRDefault="00E973FA" w:rsidP="00D12579">
            <w:pPr>
              <w:widowControl w:val="0"/>
              <w:jc w:val="center"/>
              <w:rPr>
                <w:del w:id="604" w:author="admin" w:date="2020-06-05T11:30:00Z"/>
              </w:rPr>
            </w:pPr>
          </w:p>
        </w:tc>
      </w:tr>
      <w:tr w:rsidR="00E973FA" w:rsidDel="00CD4B09" w14:paraId="66F9F335" w14:textId="77777777" w:rsidTr="00D12579">
        <w:trPr>
          <w:jc w:val="center"/>
          <w:del w:id="605" w:author="admin" w:date="2020-06-05T11:30:00Z"/>
        </w:trPr>
        <w:tc>
          <w:tcPr>
            <w:tcW w:w="2510" w:type="dxa"/>
            <w:shd w:val="clear" w:color="auto" w:fill="auto"/>
            <w:vAlign w:val="center"/>
          </w:tcPr>
          <w:p w14:paraId="46F9C278" w14:textId="77777777" w:rsidR="00E973FA" w:rsidDel="00CD4B09" w:rsidRDefault="00E973FA" w:rsidP="00D12579">
            <w:pPr>
              <w:widowControl w:val="0"/>
              <w:jc w:val="center"/>
              <w:rPr>
                <w:del w:id="606" w:author="admin" w:date="2020-06-05T11:30:00Z"/>
              </w:rPr>
            </w:pPr>
            <w:del w:id="607" w:author="admin" w:date="2020-06-05T11:30:00Z">
              <w:r w:rsidDel="00CD4B09">
                <w:rPr>
                  <w:rFonts w:hint="eastAsia"/>
                </w:rPr>
                <w:delText>.</w:delText>
              </w:r>
              <w:r w:rsidDel="00CD4B09">
                <w:delText>symtab</w:delText>
              </w:r>
            </w:del>
          </w:p>
        </w:tc>
        <w:tc>
          <w:tcPr>
            <w:tcW w:w="1338" w:type="dxa"/>
            <w:vMerge/>
            <w:shd w:val="clear" w:color="auto" w:fill="auto"/>
            <w:vAlign w:val="center"/>
          </w:tcPr>
          <w:p w14:paraId="76A65AE5" w14:textId="77777777" w:rsidR="00E973FA" w:rsidDel="00CD4B09" w:rsidRDefault="00E973FA" w:rsidP="00D12579">
            <w:pPr>
              <w:widowControl w:val="0"/>
              <w:jc w:val="center"/>
              <w:rPr>
                <w:del w:id="608" w:author="admin" w:date="2020-06-05T11:30:00Z"/>
              </w:rPr>
            </w:pPr>
          </w:p>
        </w:tc>
      </w:tr>
      <w:tr w:rsidR="00E973FA" w:rsidDel="00CD4B09" w14:paraId="59D7F2AA" w14:textId="77777777" w:rsidTr="00D12579">
        <w:trPr>
          <w:jc w:val="center"/>
          <w:del w:id="609" w:author="admin" w:date="2020-06-05T11:30:00Z"/>
        </w:trPr>
        <w:tc>
          <w:tcPr>
            <w:tcW w:w="2510" w:type="dxa"/>
            <w:shd w:val="clear" w:color="auto" w:fill="auto"/>
            <w:vAlign w:val="center"/>
          </w:tcPr>
          <w:p w14:paraId="1DF42760" w14:textId="77777777" w:rsidR="00E973FA" w:rsidDel="00CD4B09" w:rsidRDefault="00E973FA" w:rsidP="00D12579">
            <w:pPr>
              <w:widowControl w:val="0"/>
              <w:jc w:val="center"/>
              <w:rPr>
                <w:del w:id="610" w:author="admin" w:date="2020-06-05T11:30:00Z"/>
              </w:rPr>
            </w:pPr>
            <w:del w:id="611" w:author="admin" w:date="2020-06-05T11:30:00Z">
              <w:r w:rsidDel="00CD4B09">
                <w:rPr>
                  <w:rFonts w:hint="eastAsia"/>
                </w:rPr>
                <w:delText>.</w:delText>
              </w:r>
              <w:r w:rsidDel="00CD4B09">
                <w:delText>rel.text</w:delText>
              </w:r>
            </w:del>
          </w:p>
        </w:tc>
        <w:tc>
          <w:tcPr>
            <w:tcW w:w="1338" w:type="dxa"/>
            <w:vMerge/>
            <w:shd w:val="clear" w:color="auto" w:fill="auto"/>
            <w:vAlign w:val="center"/>
          </w:tcPr>
          <w:p w14:paraId="3A974FAA" w14:textId="77777777" w:rsidR="00E973FA" w:rsidDel="00CD4B09" w:rsidRDefault="00E973FA" w:rsidP="00D12579">
            <w:pPr>
              <w:widowControl w:val="0"/>
              <w:jc w:val="center"/>
              <w:rPr>
                <w:del w:id="612" w:author="admin" w:date="2020-06-05T11:30:00Z"/>
              </w:rPr>
            </w:pPr>
          </w:p>
        </w:tc>
      </w:tr>
      <w:tr w:rsidR="00E973FA" w:rsidDel="00CD4B09" w14:paraId="0B5C8EA8" w14:textId="77777777" w:rsidTr="00D12579">
        <w:trPr>
          <w:jc w:val="center"/>
          <w:del w:id="613" w:author="admin" w:date="2020-06-05T11:30:00Z"/>
        </w:trPr>
        <w:tc>
          <w:tcPr>
            <w:tcW w:w="2510" w:type="dxa"/>
            <w:shd w:val="clear" w:color="auto" w:fill="auto"/>
            <w:vAlign w:val="center"/>
          </w:tcPr>
          <w:p w14:paraId="4C854FA7" w14:textId="77777777" w:rsidR="00E973FA" w:rsidDel="00CD4B09" w:rsidRDefault="00E973FA" w:rsidP="00D12579">
            <w:pPr>
              <w:widowControl w:val="0"/>
              <w:jc w:val="center"/>
              <w:rPr>
                <w:del w:id="614" w:author="admin" w:date="2020-06-05T11:30:00Z"/>
              </w:rPr>
            </w:pPr>
            <w:del w:id="615" w:author="admin" w:date="2020-06-05T11:30:00Z">
              <w:r w:rsidDel="00CD4B09">
                <w:rPr>
                  <w:rFonts w:hint="eastAsia"/>
                </w:rPr>
                <w:delText>.</w:delText>
              </w:r>
              <w:r w:rsidDel="00CD4B09">
                <w:delText>rel.data</w:delText>
              </w:r>
            </w:del>
          </w:p>
        </w:tc>
        <w:tc>
          <w:tcPr>
            <w:tcW w:w="1338" w:type="dxa"/>
            <w:vMerge/>
            <w:shd w:val="clear" w:color="auto" w:fill="auto"/>
            <w:vAlign w:val="center"/>
          </w:tcPr>
          <w:p w14:paraId="314DA916" w14:textId="77777777" w:rsidR="00E973FA" w:rsidDel="00CD4B09" w:rsidRDefault="00E973FA" w:rsidP="00D12579">
            <w:pPr>
              <w:widowControl w:val="0"/>
              <w:jc w:val="center"/>
              <w:rPr>
                <w:del w:id="616" w:author="admin" w:date="2020-06-05T11:30:00Z"/>
              </w:rPr>
            </w:pPr>
          </w:p>
        </w:tc>
      </w:tr>
      <w:tr w:rsidR="00E973FA" w:rsidDel="00CD4B09" w14:paraId="6D355419" w14:textId="77777777" w:rsidTr="00D12579">
        <w:trPr>
          <w:jc w:val="center"/>
          <w:del w:id="617" w:author="admin" w:date="2020-06-05T11:30:00Z"/>
        </w:trPr>
        <w:tc>
          <w:tcPr>
            <w:tcW w:w="2510" w:type="dxa"/>
            <w:shd w:val="clear" w:color="auto" w:fill="auto"/>
            <w:vAlign w:val="center"/>
          </w:tcPr>
          <w:p w14:paraId="78D97874" w14:textId="77777777" w:rsidR="00E973FA" w:rsidDel="00CD4B09" w:rsidRDefault="00E973FA" w:rsidP="00D12579">
            <w:pPr>
              <w:widowControl w:val="0"/>
              <w:jc w:val="center"/>
              <w:rPr>
                <w:del w:id="618" w:author="admin" w:date="2020-06-05T11:30:00Z"/>
              </w:rPr>
            </w:pPr>
            <w:del w:id="619" w:author="admin" w:date="2020-06-05T11:30:00Z">
              <w:r w:rsidDel="00CD4B09">
                <w:rPr>
                  <w:rFonts w:hint="eastAsia"/>
                </w:rPr>
                <w:delText>.</w:delText>
              </w:r>
              <w:r w:rsidDel="00CD4B09">
                <w:delText>debug</w:delText>
              </w:r>
            </w:del>
          </w:p>
        </w:tc>
        <w:tc>
          <w:tcPr>
            <w:tcW w:w="1338" w:type="dxa"/>
            <w:vMerge/>
            <w:shd w:val="clear" w:color="auto" w:fill="auto"/>
            <w:vAlign w:val="center"/>
          </w:tcPr>
          <w:p w14:paraId="49EEE789" w14:textId="77777777" w:rsidR="00E973FA" w:rsidDel="00CD4B09" w:rsidRDefault="00E973FA" w:rsidP="00D12579">
            <w:pPr>
              <w:widowControl w:val="0"/>
              <w:jc w:val="center"/>
              <w:rPr>
                <w:del w:id="620" w:author="admin" w:date="2020-06-05T11:30:00Z"/>
              </w:rPr>
            </w:pPr>
          </w:p>
        </w:tc>
      </w:tr>
      <w:tr w:rsidR="00E973FA" w:rsidDel="00CD4B09" w14:paraId="5A7AAEAA" w14:textId="77777777" w:rsidTr="00D12579">
        <w:trPr>
          <w:jc w:val="center"/>
          <w:del w:id="621" w:author="admin" w:date="2020-06-05T11:30:00Z"/>
        </w:trPr>
        <w:tc>
          <w:tcPr>
            <w:tcW w:w="2510" w:type="dxa"/>
            <w:shd w:val="clear" w:color="auto" w:fill="auto"/>
            <w:vAlign w:val="center"/>
          </w:tcPr>
          <w:p w14:paraId="31E8416A" w14:textId="77777777" w:rsidR="00E973FA" w:rsidDel="00CD4B09" w:rsidRDefault="00E973FA" w:rsidP="00D12579">
            <w:pPr>
              <w:widowControl w:val="0"/>
              <w:jc w:val="center"/>
              <w:rPr>
                <w:del w:id="622" w:author="admin" w:date="2020-06-05T11:30:00Z"/>
              </w:rPr>
            </w:pPr>
            <w:del w:id="623" w:author="admin" w:date="2020-06-05T11:30:00Z">
              <w:r w:rsidDel="00CD4B09">
                <w:rPr>
                  <w:rFonts w:hint="eastAsia"/>
                </w:rPr>
                <w:delText>.</w:delText>
              </w:r>
              <w:r w:rsidDel="00CD4B09">
                <w:delText>line</w:delText>
              </w:r>
            </w:del>
          </w:p>
        </w:tc>
        <w:tc>
          <w:tcPr>
            <w:tcW w:w="1338" w:type="dxa"/>
            <w:vMerge/>
            <w:shd w:val="clear" w:color="auto" w:fill="auto"/>
            <w:vAlign w:val="center"/>
          </w:tcPr>
          <w:p w14:paraId="36223C93" w14:textId="77777777" w:rsidR="00E973FA" w:rsidDel="00CD4B09" w:rsidRDefault="00E973FA" w:rsidP="00D12579">
            <w:pPr>
              <w:widowControl w:val="0"/>
              <w:jc w:val="center"/>
              <w:rPr>
                <w:del w:id="624" w:author="admin" w:date="2020-06-05T11:30:00Z"/>
              </w:rPr>
            </w:pPr>
          </w:p>
        </w:tc>
      </w:tr>
      <w:tr w:rsidR="00E973FA" w:rsidDel="00CD4B09" w14:paraId="62AF01A9" w14:textId="77777777" w:rsidTr="00D12579">
        <w:trPr>
          <w:jc w:val="center"/>
          <w:del w:id="625" w:author="admin" w:date="2020-06-05T11:30:00Z"/>
        </w:trPr>
        <w:tc>
          <w:tcPr>
            <w:tcW w:w="2510" w:type="dxa"/>
            <w:shd w:val="clear" w:color="auto" w:fill="auto"/>
            <w:vAlign w:val="center"/>
          </w:tcPr>
          <w:p w14:paraId="2F8B92BD" w14:textId="77777777" w:rsidR="00E973FA" w:rsidDel="00CD4B09" w:rsidRDefault="00E973FA" w:rsidP="00D12579">
            <w:pPr>
              <w:widowControl w:val="0"/>
              <w:jc w:val="center"/>
              <w:rPr>
                <w:del w:id="626" w:author="admin" w:date="2020-06-05T11:30:00Z"/>
              </w:rPr>
            </w:pPr>
            <w:del w:id="627" w:author="admin" w:date="2020-06-05T11:30:00Z">
              <w:r w:rsidDel="00CD4B09">
                <w:rPr>
                  <w:rFonts w:hint="eastAsia"/>
                </w:rPr>
                <w:delText>.</w:delText>
              </w:r>
              <w:r w:rsidDel="00CD4B09">
                <w:delText>strtab</w:delText>
              </w:r>
            </w:del>
          </w:p>
        </w:tc>
        <w:tc>
          <w:tcPr>
            <w:tcW w:w="1338" w:type="dxa"/>
            <w:vMerge/>
            <w:shd w:val="clear" w:color="auto" w:fill="auto"/>
            <w:vAlign w:val="center"/>
          </w:tcPr>
          <w:p w14:paraId="1889347B" w14:textId="77777777" w:rsidR="00E973FA" w:rsidDel="00CD4B09" w:rsidRDefault="00E973FA" w:rsidP="00D12579">
            <w:pPr>
              <w:widowControl w:val="0"/>
              <w:jc w:val="center"/>
              <w:rPr>
                <w:del w:id="628" w:author="admin" w:date="2020-06-05T11:30:00Z"/>
              </w:rPr>
            </w:pPr>
          </w:p>
        </w:tc>
      </w:tr>
      <w:tr w:rsidR="00E973FA" w:rsidDel="00CD4B09" w14:paraId="40A33AE7" w14:textId="77777777" w:rsidTr="00D12579">
        <w:trPr>
          <w:jc w:val="center"/>
          <w:del w:id="629" w:author="admin" w:date="2020-06-05T11:30:00Z"/>
        </w:trPr>
        <w:tc>
          <w:tcPr>
            <w:tcW w:w="2510" w:type="dxa"/>
            <w:shd w:val="clear" w:color="auto" w:fill="auto"/>
            <w:vAlign w:val="center"/>
          </w:tcPr>
          <w:p w14:paraId="6EDFAC53" w14:textId="77777777" w:rsidR="00E973FA" w:rsidDel="00CD4B09" w:rsidRDefault="00E973FA" w:rsidP="00D12579">
            <w:pPr>
              <w:widowControl w:val="0"/>
              <w:jc w:val="center"/>
              <w:rPr>
                <w:del w:id="630" w:author="admin" w:date="2020-06-05T11:30:00Z"/>
              </w:rPr>
            </w:pPr>
            <w:del w:id="631" w:author="admin" w:date="2020-06-05T11:30:00Z">
              <w:r w:rsidDel="00CD4B09">
                <w:rPr>
                  <w:rFonts w:hint="eastAsia"/>
                </w:rPr>
                <w:delText>节头部表</w:delText>
              </w:r>
            </w:del>
          </w:p>
        </w:tc>
        <w:tc>
          <w:tcPr>
            <w:tcW w:w="1338" w:type="dxa"/>
            <w:shd w:val="clear" w:color="auto" w:fill="auto"/>
            <w:vAlign w:val="center"/>
          </w:tcPr>
          <w:p w14:paraId="15E2D6A1" w14:textId="77777777" w:rsidR="00E973FA" w:rsidDel="00CD4B09" w:rsidRDefault="00E973FA" w:rsidP="00D12579">
            <w:pPr>
              <w:widowControl w:val="0"/>
              <w:jc w:val="center"/>
              <w:rPr>
                <w:del w:id="632" w:author="admin" w:date="2020-06-05T11:30:00Z"/>
              </w:rPr>
            </w:pPr>
            <w:del w:id="633" w:author="admin" w:date="2020-06-05T11:30:00Z">
              <w:r w:rsidDel="00CD4B09">
                <w:rPr>
                  <w:rFonts w:hint="eastAsia"/>
                </w:rPr>
                <w:delText>描述目标</w:delText>
              </w:r>
            </w:del>
          </w:p>
          <w:p w14:paraId="3A50964F" w14:textId="77777777" w:rsidR="00E973FA" w:rsidDel="00CD4B09" w:rsidRDefault="00E973FA" w:rsidP="00D12579">
            <w:pPr>
              <w:widowControl w:val="0"/>
              <w:jc w:val="center"/>
              <w:rPr>
                <w:del w:id="634" w:author="admin" w:date="2020-06-05T11:30:00Z"/>
              </w:rPr>
            </w:pPr>
            <w:del w:id="635" w:author="admin" w:date="2020-06-05T11:30:00Z">
              <w:r w:rsidDel="00CD4B09">
                <w:rPr>
                  <w:rFonts w:hint="eastAsia"/>
                </w:rPr>
                <w:delText>文件的节</w:delText>
              </w:r>
            </w:del>
          </w:p>
        </w:tc>
      </w:tr>
    </w:tbl>
    <w:p w14:paraId="51178077" w14:textId="77777777" w:rsidR="00E973FA" w:rsidDel="00CD4B09" w:rsidRDefault="00A5538E">
      <w:pPr>
        <w:rPr>
          <w:del w:id="636" w:author="admin" w:date="2020-06-05T11:30:00Z"/>
        </w:rPr>
      </w:pPr>
      <w:del w:id="637" w:author="admin" w:date="2020-06-05T11:30:00Z">
        <w:r w:rsidDel="00CD4B09">
          <w:lastRenderedPageBreak/>
          <w:delText xml:space="preserve">    </w:delText>
        </w:r>
        <w:r w:rsidDel="00CD4B09">
          <w:rPr>
            <w:rFonts w:hint="eastAsia"/>
          </w:rPr>
          <w:delText>3</w:delText>
        </w:r>
        <w:r w:rsidDel="00CD4B09">
          <w:rPr>
            <w:rFonts w:hint="eastAsia"/>
          </w:rPr>
          <w:delText>）列出</w:delText>
        </w:r>
        <w:r w:rsidDel="00CD4B09">
          <w:rPr>
            <w:rFonts w:hint="eastAsia"/>
          </w:rPr>
          <w:delText>E</w:delText>
        </w:r>
        <w:r w:rsidDel="00CD4B09">
          <w:delText>LF</w:delText>
        </w:r>
        <w:r w:rsidDel="00CD4B09">
          <w:rPr>
            <w:rFonts w:hint="eastAsia"/>
          </w:rPr>
          <w:delText>文件的节的内容</w:delText>
        </w:r>
      </w:del>
    </w:p>
    <w:p w14:paraId="0DA83930" w14:textId="77777777" w:rsidR="00875324" w:rsidDel="00CD4B09" w:rsidRDefault="00875324" w:rsidP="009A5AED">
      <w:pPr>
        <w:rPr>
          <w:del w:id="638" w:author="admin" w:date="2020-06-05T11:30:00Z"/>
        </w:rPr>
      </w:pPr>
      <w:del w:id="639" w:author="admin" w:date="2020-06-05T11:30:00Z">
        <w:r w:rsidDel="00CD4B09">
          <w:rPr>
            <w:rFonts w:hint="eastAsia"/>
          </w:rPr>
          <w:delText xml:space="preserve"> </w:delText>
        </w:r>
        <w:r w:rsidDel="00CD4B09">
          <w:delText xml:space="preserve">   ELF </w:delText>
        </w:r>
        <w:r w:rsidR="009A5AED" w:rsidDel="00CD4B09">
          <w:rPr>
            <w:rFonts w:hint="eastAsia"/>
          </w:rPr>
          <w:delText>头</w:delText>
        </w:r>
        <w:r w:rsidR="00AF4F47" w:rsidDel="00CD4B09">
          <w:rPr>
            <w:rFonts w:hint="eastAsia"/>
          </w:rPr>
          <w:delText>：</w:delText>
        </w:r>
        <w:r w:rsidR="009A5AED" w:rsidRPr="009A5AED" w:rsidDel="00CD4B09">
          <w:rPr>
            <w:rFonts w:hint="eastAsia"/>
          </w:rPr>
          <w:delText>以</w:delText>
        </w:r>
        <w:r w:rsidR="009A5AED" w:rsidDel="00CD4B09">
          <w:rPr>
            <w:rFonts w:hint="eastAsia"/>
          </w:rPr>
          <w:delText xml:space="preserve"> 16</w:delText>
        </w:r>
        <w:r w:rsidR="009A5AED" w:rsidDel="00CD4B09">
          <w:rPr>
            <w:rFonts w:hint="eastAsia"/>
          </w:rPr>
          <w:delText>字节</w:delText>
        </w:r>
        <w:r w:rsidR="009A5AED" w:rsidRPr="009A5AED" w:rsidDel="00CD4B09">
          <w:rPr>
            <w:rFonts w:hint="eastAsia"/>
          </w:rPr>
          <w:delText>的序列</w:delText>
        </w:r>
        <w:r w:rsidR="009A5AED" w:rsidDel="00CD4B09">
          <w:rPr>
            <w:rFonts w:hint="eastAsia"/>
          </w:rPr>
          <w:delText>开始，这个序列</w:delText>
        </w:r>
        <w:r w:rsidR="009A5AED" w:rsidRPr="009A5AED" w:rsidDel="00CD4B09">
          <w:rPr>
            <w:rFonts w:hint="eastAsia"/>
          </w:rPr>
          <w:delText>描述了生成该文件的系统</w:delText>
        </w:r>
        <w:r w:rsidR="009A5AED" w:rsidDel="00CD4B09">
          <w:rPr>
            <w:rFonts w:hint="eastAsia"/>
          </w:rPr>
          <w:delText>的字的大小和字节顺序。</w:delText>
        </w:r>
        <w:r w:rsidR="009A5AED" w:rsidDel="00CD4B09">
          <w:rPr>
            <w:rFonts w:hint="eastAsia"/>
          </w:rPr>
          <w:delText>ELF</w:delText>
        </w:r>
        <w:r w:rsidR="009A5AED" w:rsidRPr="009A5AED" w:rsidDel="00CD4B09">
          <w:rPr>
            <w:rFonts w:hint="eastAsia"/>
          </w:rPr>
          <w:delText>头剩下的部分包含帮助链接器语法分析和解释目标文件的信息，其中包括</w:delText>
        </w:r>
        <w:r w:rsidR="009A5AED" w:rsidDel="00CD4B09">
          <w:rPr>
            <w:rFonts w:hint="eastAsia"/>
          </w:rPr>
          <w:delText>ELF</w:delText>
        </w:r>
        <w:r w:rsidR="009A5AED" w:rsidRPr="009A5AED" w:rsidDel="00CD4B09">
          <w:rPr>
            <w:rFonts w:hint="eastAsia"/>
          </w:rPr>
          <w:delText>头的大小、目标文件的类型、机器类型</w:delText>
        </w:r>
        <w:r w:rsidR="009A5AED" w:rsidDel="00CD4B09">
          <w:rPr>
            <w:rFonts w:hint="eastAsia"/>
          </w:rPr>
          <w:delText>（如</w:delText>
        </w:r>
        <w:r w:rsidR="009A5AED" w:rsidDel="00CD4B09">
          <w:rPr>
            <w:rFonts w:hint="eastAsia"/>
          </w:rPr>
          <w:delText>x86-64</w:delText>
        </w:r>
        <w:r w:rsidR="009A5AED" w:rsidDel="00CD4B09">
          <w:rPr>
            <w:rFonts w:hint="eastAsia"/>
          </w:rPr>
          <w:delText>）</w:delText>
        </w:r>
        <w:r w:rsidR="009E4F0F" w:rsidDel="00CD4B09">
          <w:rPr>
            <w:rFonts w:hint="eastAsia"/>
          </w:rPr>
          <w:delText>、</w:delText>
        </w:r>
        <w:r w:rsidR="009A5AED" w:rsidRPr="009A5AED" w:rsidDel="00CD4B09">
          <w:rPr>
            <w:rFonts w:hint="eastAsia"/>
          </w:rPr>
          <w:delText>节头部表（</w:delText>
        </w:r>
        <w:r w:rsidR="009A5AED" w:rsidRPr="009A5AED" w:rsidDel="00CD4B09">
          <w:rPr>
            <w:rFonts w:hint="eastAsia"/>
          </w:rPr>
          <w:delText>section header table</w:delText>
        </w:r>
        <w:r w:rsidR="009A5AED" w:rsidRPr="009A5AED" w:rsidDel="00CD4B09">
          <w:rPr>
            <w:rFonts w:hint="eastAsia"/>
          </w:rPr>
          <w:delText>）的文件偏移，以及节头部表中条目的大</w:delText>
        </w:r>
        <w:r w:rsidR="009E4F0F" w:rsidDel="00CD4B09">
          <w:rPr>
            <w:rFonts w:hint="eastAsia"/>
          </w:rPr>
          <w:delText>小和数量</w:delText>
        </w:r>
        <w:r w:rsidR="009A5AED" w:rsidRPr="009A5AED" w:rsidDel="00CD4B09">
          <w:rPr>
            <w:rFonts w:hint="eastAsia"/>
          </w:rPr>
          <w:delText>。</w:delText>
        </w:r>
        <w:r w:rsidR="009E4F0F" w:rsidDel="00CD4B09">
          <w:rPr>
            <w:rFonts w:hint="eastAsia"/>
          </w:rPr>
          <w:delText>不同节的位置和大小是由节头部表描述的，其中目标文件中每个节都有一个固定大小的条目</w:delText>
        </w:r>
        <w:r w:rsidR="002A5E6B" w:rsidDel="00CD4B09">
          <w:rPr>
            <w:rFonts w:hint="eastAsia"/>
          </w:rPr>
          <w:delText>。（附上截图）</w:delText>
        </w:r>
      </w:del>
    </w:p>
    <w:p w14:paraId="09A6A5C1" w14:textId="77777777" w:rsidR="002A5E6B" w:rsidDel="00CD4B09" w:rsidRDefault="00A07C5E" w:rsidP="00AE6BAA">
      <w:pPr>
        <w:jc w:val="center"/>
        <w:rPr>
          <w:del w:id="640" w:author="admin" w:date="2020-06-05T11:30:00Z"/>
          <w:rFonts w:ascii="宋体" w:hAnsi="宋体" w:cs="宋体"/>
          <w:kern w:val="0"/>
        </w:rPr>
      </w:pPr>
      <w:del w:id="641" w:author="admin" w:date="2020-06-05T11:30:00Z">
        <w:r w:rsidRPr="00AE6BAA" w:rsidDel="00CD4B09">
          <w:rPr>
            <w:rFonts w:ascii="宋体" w:hAnsi="宋体" w:cs="宋体"/>
            <w:noProof/>
            <w:kern w:val="0"/>
          </w:rPr>
          <w:drawing>
            <wp:inline distT="0" distB="0" distL="0" distR="0" wp14:anchorId="6BB16387" wp14:editId="0F441CBF">
              <wp:extent cx="5969635" cy="3615690"/>
              <wp:effectExtent l="0" t="0" r="0" b="0"/>
              <wp:docPr id="44" name="图片 44" descr="W{SIYHAQO6[GQED2OSRCG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SIYHAQO6[GQED2OSRCGK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635" cy="3615690"/>
                      </a:xfrm>
                      <a:prstGeom prst="rect">
                        <a:avLst/>
                      </a:prstGeom>
                      <a:noFill/>
                      <a:ln>
                        <a:noFill/>
                      </a:ln>
                    </pic:spPr>
                  </pic:pic>
                </a:graphicData>
              </a:graphic>
            </wp:inline>
          </w:drawing>
        </w:r>
      </w:del>
    </w:p>
    <w:p w14:paraId="5931A33F" w14:textId="77777777" w:rsidR="00AE6BAA" w:rsidRPr="00AE6BAA" w:rsidDel="00CD4B09" w:rsidRDefault="00AE6BAA" w:rsidP="00AE6BAA">
      <w:pPr>
        <w:jc w:val="center"/>
        <w:rPr>
          <w:del w:id="642" w:author="admin" w:date="2020-06-05T11:30:00Z"/>
          <w:rFonts w:ascii="宋体" w:hAnsi="宋体" w:cs="宋体"/>
          <w:kern w:val="0"/>
        </w:rPr>
      </w:pPr>
      <w:del w:id="643" w:author="admin" w:date="2020-06-05T11:30:00Z">
        <w:r w:rsidDel="00CD4B09">
          <w:rPr>
            <w:rFonts w:ascii="宋体" w:hAnsi="宋体" w:cs="宋体"/>
            <w:kern w:val="0"/>
          </w:rPr>
          <w:delText>ELF</w:delText>
        </w:r>
        <w:r w:rsidDel="00CD4B09">
          <w:rPr>
            <w:rFonts w:ascii="宋体" w:hAnsi="宋体" w:cs="宋体" w:hint="eastAsia"/>
            <w:kern w:val="0"/>
          </w:rPr>
          <w:delText>头</w:delText>
        </w:r>
      </w:del>
    </w:p>
    <w:p w14:paraId="60508253" w14:textId="77777777" w:rsidR="00A5538E" w:rsidDel="00CD4B09" w:rsidRDefault="00A5538E">
      <w:pPr>
        <w:rPr>
          <w:del w:id="644" w:author="admin" w:date="2020-06-05T11:30:00Z"/>
        </w:rPr>
      </w:pPr>
      <w:del w:id="645" w:author="admin" w:date="2020-06-05T11:30:00Z">
        <w:r w:rsidDel="00CD4B09">
          <w:rPr>
            <w:rFonts w:hint="eastAsia"/>
          </w:rPr>
          <w:delText xml:space="preserve"> </w:delText>
        </w:r>
        <w:r w:rsidDel="00CD4B09">
          <w:delText xml:space="preserve">   .text</w:delText>
        </w:r>
        <w:r w:rsidDel="00CD4B09">
          <w:rPr>
            <w:rFonts w:hint="eastAsia"/>
          </w:rPr>
          <w:delText>：已编译程序的机器代码。</w:delText>
        </w:r>
      </w:del>
    </w:p>
    <w:p w14:paraId="0BA48D36" w14:textId="77777777" w:rsidR="00A5538E" w:rsidDel="00CD4B09" w:rsidRDefault="00A5538E">
      <w:pPr>
        <w:rPr>
          <w:del w:id="646" w:author="admin" w:date="2020-06-05T11:30:00Z"/>
        </w:rPr>
      </w:pPr>
      <w:del w:id="647" w:author="admin" w:date="2020-06-05T11:30:00Z">
        <w:r w:rsidDel="00CD4B09">
          <w:rPr>
            <w:rFonts w:hint="eastAsia"/>
          </w:rPr>
          <w:delText xml:space="preserve"> </w:delText>
        </w:r>
        <w:r w:rsidDel="00CD4B09">
          <w:delText xml:space="preserve">   </w:delText>
        </w:r>
        <w:r w:rsidDel="00CD4B09">
          <w:rPr>
            <w:rFonts w:hint="eastAsia"/>
          </w:rPr>
          <w:delText>.</w:delText>
        </w:r>
        <w:r w:rsidDel="00CD4B09">
          <w:delText>rodata</w:delText>
        </w:r>
        <w:r w:rsidDel="00CD4B09">
          <w:rPr>
            <w:rFonts w:hint="eastAsia"/>
          </w:rPr>
          <w:delText>：只读数据，比如</w:delText>
        </w:r>
        <w:r w:rsidDel="00CD4B09">
          <w:rPr>
            <w:rFonts w:hint="eastAsia"/>
          </w:rPr>
          <w:delText>printf</w:delText>
        </w:r>
        <w:r w:rsidDel="00CD4B09">
          <w:rPr>
            <w:rFonts w:hint="eastAsia"/>
          </w:rPr>
          <w:delText>语句中的格式串和开关语句的跳转表。</w:delText>
        </w:r>
      </w:del>
    </w:p>
    <w:p w14:paraId="42CA090A" w14:textId="77777777" w:rsidR="00A5538E" w:rsidDel="00CD4B09" w:rsidRDefault="00A5538E">
      <w:pPr>
        <w:rPr>
          <w:del w:id="648" w:author="admin" w:date="2020-06-05T11:30:00Z"/>
        </w:rPr>
      </w:pPr>
      <w:del w:id="649" w:author="admin" w:date="2020-06-05T11:30:00Z">
        <w:r w:rsidDel="00CD4B09">
          <w:rPr>
            <w:rFonts w:hint="eastAsia"/>
          </w:rPr>
          <w:delText xml:space="preserve"> </w:delText>
        </w:r>
        <w:r w:rsidDel="00CD4B09">
          <w:delText xml:space="preserve">   </w:delText>
        </w:r>
        <w:r w:rsidDel="00CD4B09">
          <w:rPr>
            <w:rFonts w:hint="eastAsia"/>
          </w:rPr>
          <w:delText>.</w:delText>
        </w:r>
        <w:r w:rsidDel="00CD4B09">
          <w:delText>data</w:delText>
        </w:r>
        <w:r w:rsidDel="00CD4B09">
          <w:rPr>
            <w:rFonts w:hint="eastAsia"/>
          </w:rPr>
          <w:delText>：已初始化的全局和静态</w:delText>
        </w:r>
        <w:r w:rsidDel="00CD4B09">
          <w:rPr>
            <w:rFonts w:hint="eastAsia"/>
          </w:rPr>
          <w:delText>C</w:delText>
        </w:r>
        <w:r w:rsidDel="00CD4B09">
          <w:rPr>
            <w:rFonts w:hint="eastAsia"/>
          </w:rPr>
          <w:delText>变量。局部</w:delText>
        </w:r>
        <w:r w:rsidDel="00CD4B09">
          <w:delText>C</w:delText>
        </w:r>
        <w:r w:rsidDel="00CD4B09">
          <w:rPr>
            <w:rFonts w:hint="eastAsia"/>
          </w:rPr>
          <w:delText>变量在运行时被保存在栈中，既不出现在</w:delText>
        </w:r>
        <w:r w:rsidDel="00CD4B09">
          <w:rPr>
            <w:rFonts w:hint="eastAsia"/>
          </w:rPr>
          <w:delText>.</w:delText>
        </w:r>
        <w:r w:rsidDel="00CD4B09">
          <w:delText>data</w:delText>
        </w:r>
        <w:r w:rsidR="00875324" w:rsidDel="00CD4B09">
          <w:rPr>
            <w:rFonts w:hint="eastAsia"/>
          </w:rPr>
          <w:delText>节中，也不出现在</w:delText>
        </w:r>
        <w:r w:rsidR="00875324" w:rsidDel="00CD4B09">
          <w:rPr>
            <w:rFonts w:hint="eastAsia"/>
          </w:rPr>
          <w:delText>.</w:delText>
        </w:r>
        <w:r w:rsidR="00875324" w:rsidDel="00CD4B09">
          <w:delText>bss</w:delText>
        </w:r>
        <w:r w:rsidR="00875324" w:rsidDel="00CD4B09">
          <w:rPr>
            <w:rFonts w:hint="eastAsia"/>
          </w:rPr>
          <w:delText>中。</w:delText>
        </w:r>
      </w:del>
    </w:p>
    <w:p w14:paraId="5BC995DB" w14:textId="77777777" w:rsidR="00875324" w:rsidDel="00CD4B09" w:rsidRDefault="00875324">
      <w:pPr>
        <w:rPr>
          <w:del w:id="650" w:author="admin" w:date="2020-06-05T11:30:00Z"/>
        </w:rPr>
      </w:pPr>
      <w:del w:id="651" w:author="admin" w:date="2020-06-05T11:30:00Z">
        <w:r w:rsidDel="00CD4B09">
          <w:rPr>
            <w:rFonts w:hint="eastAsia"/>
          </w:rPr>
          <w:delText xml:space="preserve"> </w:delText>
        </w:r>
        <w:r w:rsidDel="00CD4B09">
          <w:delText xml:space="preserve">   .bss</w:delText>
        </w:r>
        <w:r w:rsidDel="00CD4B09">
          <w:rPr>
            <w:rFonts w:hint="eastAsia"/>
          </w:rPr>
          <w:delText>：未初始化的全局和静态</w:delText>
        </w:r>
        <w:r w:rsidDel="00CD4B09">
          <w:rPr>
            <w:rFonts w:hint="eastAsia"/>
          </w:rPr>
          <w:delText>C</w:delText>
        </w:r>
        <w:r w:rsidDel="00CD4B09">
          <w:rPr>
            <w:rFonts w:hint="eastAsia"/>
          </w:rPr>
          <w:delText>变量，以及所有被初始化为</w:delText>
        </w:r>
        <w:r w:rsidDel="00CD4B09">
          <w:rPr>
            <w:rFonts w:hint="eastAsia"/>
          </w:rPr>
          <w:delText>0</w:delText>
        </w:r>
        <w:r w:rsidDel="00CD4B09">
          <w:rPr>
            <w:rFonts w:hint="eastAsia"/>
          </w:rPr>
          <w:delText>的全局或静态</w:delText>
        </w:r>
        <w:r w:rsidDel="00CD4B09">
          <w:rPr>
            <w:rFonts w:hint="eastAsia"/>
          </w:rPr>
          <w:delText>C</w:delText>
        </w:r>
        <w:r w:rsidDel="00CD4B09">
          <w:rPr>
            <w:rFonts w:hint="eastAsia"/>
          </w:rPr>
          <w:delText>变量。</w:delText>
        </w:r>
      </w:del>
    </w:p>
    <w:p w14:paraId="5F86C880" w14:textId="77777777" w:rsidR="00C94ACB" w:rsidDel="00CD4B09" w:rsidRDefault="00C94ACB">
      <w:pPr>
        <w:rPr>
          <w:del w:id="652" w:author="admin" w:date="2020-06-05T11:30:00Z"/>
        </w:rPr>
      </w:pPr>
      <w:del w:id="653" w:author="admin" w:date="2020-06-05T11:30:00Z">
        <w:r w:rsidDel="00CD4B09">
          <w:rPr>
            <w:rFonts w:hint="eastAsia"/>
          </w:rPr>
          <w:delText xml:space="preserve"> </w:delText>
        </w:r>
        <w:r w:rsidDel="00CD4B09">
          <w:delText xml:space="preserve">   .symtab</w:delText>
        </w:r>
        <w:r w:rsidDel="00CD4B09">
          <w:rPr>
            <w:rFonts w:hint="eastAsia"/>
          </w:rPr>
          <w:delText>：一个符号表，他存放在程序中定义和引用的函数和全局变量的信息</w:delText>
        </w:r>
      </w:del>
    </w:p>
    <w:p w14:paraId="50C6BD73" w14:textId="77777777" w:rsidR="00C4173C" w:rsidDel="00CD4B09" w:rsidRDefault="00C4173C" w:rsidP="00C4671C">
      <w:pPr>
        <w:rPr>
          <w:del w:id="654" w:author="admin" w:date="2020-06-05T11:30:00Z"/>
        </w:rPr>
      </w:pPr>
      <w:del w:id="655" w:author="admin" w:date="2020-06-05T11:30:00Z">
        <w:r w:rsidDel="00CD4B09">
          <w:rPr>
            <w:rFonts w:hint="eastAsia"/>
          </w:rPr>
          <w:delText xml:space="preserve"> </w:delText>
        </w:r>
        <w:r w:rsidDel="00CD4B09">
          <w:delText xml:space="preserve">   </w:delText>
        </w:r>
        <w:r w:rsidDel="00CD4B09">
          <w:rPr>
            <w:rFonts w:hint="eastAsia"/>
          </w:rPr>
          <w:delText>节头部表：</w:delText>
        </w:r>
        <w:r w:rsidR="00C4671C" w:rsidDel="00CD4B09">
          <w:rPr>
            <w:rFonts w:hint="eastAsia"/>
          </w:rPr>
          <w:delText>节头表包括节名称，节的类型，节的属性（读写权限），节在</w:delText>
        </w:r>
        <w:r w:rsidR="00C4671C" w:rsidDel="00CD4B09">
          <w:rPr>
            <w:rFonts w:hint="eastAsia"/>
          </w:rPr>
          <w:delText>ELF</w:delText>
        </w:r>
        <w:r w:rsidR="00C4671C" w:rsidDel="00CD4B09">
          <w:rPr>
            <w:rFonts w:hint="eastAsia"/>
          </w:rPr>
          <w:delText>文件中所占的长度以及节的对齐方式和偏移量</w:delText>
        </w:r>
        <w:r w:rsidRPr="00C4173C" w:rsidDel="00CD4B09">
          <w:rPr>
            <w:rFonts w:hint="eastAsia"/>
          </w:rPr>
          <w:delText>。</w:delText>
        </w:r>
        <w:r w:rsidR="002C404B" w:rsidDel="00CD4B09">
          <w:rPr>
            <w:rFonts w:hint="eastAsia"/>
          </w:rPr>
          <w:delText>我们可以使用终端指令</w:delText>
        </w:r>
        <w:r w:rsidR="002C404B" w:rsidDel="00CD4B09">
          <w:delText xml:space="preserve">readelf   -S  </w:delText>
        </w:r>
        <w:r w:rsidR="002C404B" w:rsidDel="00CD4B09">
          <w:rPr>
            <w:rFonts w:hint="eastAsia"/>
          </w:rPr>
          <w:delText>hello</w:delText>
        </w:r>
        <w:r w:rsidR="002C404B" w:rsidRPr="002C404B" w:rsidDel="00CD4B09">
          <w:delText>.o</w:delText>
        </w:r>
        <w:r w:rsidR="002C404B" w:rsidDel="00CD4B09">
          <w:rPr>
            <w:rFonts w:hint="eastAsia"/>
          </w:rPr>
          <w:delText>来查看节头表。附上截图</w:delText>
        </w:r>
      </w:del>
    </w:p>
    <w:p w14:paraId="735ED4A4" w14:textId="77777777" w:rsidR="00C94ACB" w:rsidRPr="00C94ACB" w:rsidDel="00CD4B09" w:rsidRDefault="00A07C5E" w:rsidP="00C94ACB">
      <w:pPr>
        <w:jc w:val="center"/>
        <w:rPr>
          <w:del w:id="656" w:author="admin" w:date="2020-06-05T11:30:00Z"/>
          <w:rFonts w:ascii="宋体" w:hAnsi="宋体" w:cs="宋体"/>
          <w:kern w:val="0"/>
        </w:rPr>
      </w:pPr>
      <w:del w:id="657" w:author="admin" w:date="2020-06-05T11:30:00Z">
        <w:r w:rsidRPr="00C94ACB" w:rsidDel="00CD4B09">
          <w:rPr>
            <w:rFonts w:ascii="宋体" w:hAnsi="宋体" w:cs="宋体"/>
            <w:noProof/>
            <w:kern w:val="0"/>
          </w:rPr>
          <w:drawing>
            <wp:inline distT="0" distB="0" distL="0" distR="0" wp14:anchorId="430F71AD" wp14:editId="4288CCB8">
              <wp:extent cx="4666615" cy="5287010"/>
              <wp:effectExtent l="0" t="0" r="0" b="0"/>
              <wp:docPr id="45" name="图片 45" descr="DHC%G5WTX@`3ACP8OKP`6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HC%G5WTX@`3ACP8OKP`6W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66615" cy="5287010"/>
                      </a:xfrm>
                      <a:prstGeom prst="rect">
                        <a:avLst/>
                      </a:prstGeom>
                      <a:noFill/>
                      <a:ln>
                        <a:noFill/>
                      </a:ln>
                    </pic:spPr>
                  </pic:pic>
                </a:graphicData>
              </a:graphic>
            </wp:inline>
          </w:drawing>
        </w:r>
      </w:del>
    </w:p>
    <w:p w14:paraId="18109F0D" w14:textId="77777777" w:rsidR="002C404B" w:rsidDel="00CD4B09" w:rsidRDefault="00C94ACB" w:rsidP="000078D9">
      <w:pPr>
        <w:jc w:val="center"/>
        <w:rPr>
          <w:del w:id="658" w:author="admin" w:date="2020-06-05T11:30:00Z"/>
        </w:rPr>
      </w:pPr>
      <w:del w:id="659" w:author="admin" w:date="2020-06-05T11:30:00Z">
        <w:r w:rsidDel="00CD4B09">
          <w:rPr>
            <w:rFonts w:hint="eastAsia"/>
          </w:rPr>
          <w:delText>节头表</w:delText>
        </w:r>
      </w:del>
    </w:p>
    <w:p w14:paraId="50B278C8" w14:textId="77777777" w:rsidR="006D22B5" w:rsidDel="00CD4B09" w:rsidRDefault="00C94ACB" w:rsidP="000078D9">
      <w:pPr>
        <w:rPr>
          <w:del w:id="660" w:author="admin" w:date="2020-06-05T11:30:00Z"/>
        </w:rPr>
      </w:pPr>
      <w:del w:id="661" w:author="admin" w:date="2020-06-05T11:30:00Z">
        <w:r w:rsidDel="00CD4B09">
          <w:rPr>
            <w:rFonts w:hint="eastAsia"/>
          </w:rPr>
          <w:delText xml:space="preserve"> </w:delText>
        </w:r>
        <w:r w:rsidDel="00CD4B09">
          <w:delText xml:space="preserve">   </w:delText>
        </w:r>
        <w:r w:rsidDel="00CD4B09">
          <w:rPr>
            <w:rFonts w:hint="eastAsia"/>
          </w:rPr>
          <w:delText>.</w:delText>
        </w:r>
        <w:r w:rsidDel="00CD4B09">
          <w:delText>rel</w:delText>
        </w:r>
        <w:r w:rsidR="00856DDF" w:rsidDel="00CD4B09">
          <w:rPr>
            <w:rFonts w:hint="eastAsia"/>
          </w:rPr>
          <w:delText>a</w:delText>
        </w:r>
        <w:r w:rsidR="00856DDF" w:rsidDel="00CD4B09">
          <w:rPr>
            <w:rFonts w:hint="eastAsia"/>
          </w:rPr>
          <w:delText>重定位节。</w:delText>
        </w:r>
        <w:r w:rsidR="00710116" w:rsidDel="00CD4B09">
          <w:rPr>
            <w:rFonts w:hint="eastAsia"/>
          </w:rPr>
          <w:delText>该节包括的内容是：偏移量，信息，类型，符号值，符名称和加数。附上截图</w:delText>
        </w:r>
        <w:r w:rsidR="00DB31E6" w:rsidDel="00CD4B09">
          <w:rPr>
            <w:rFonts w:hint="eastAsia"/>
          </w:rPr>
          <w:delText>。</w:delText>
        </w:r>
        <w:r w:rsidR="006D22B5" w:rsidDel="00CD4B09">
          <w:rPr>
            <w:rFonts w:hint="eastAsia"/>
          </w:rPr>
          <w:delText>我们可以看到截图中有</w:delText>
        </w:r>
        <w:r w:rsidR="006D22B5" w:rsidDel="00CD4B09">
          <w:rPr>
            <w:rFonts w:hint="eastAsia"/>
          </w:rPr>
          <w:delText>8</w:delText>
        </w:r>
        <w:r w:rsidR="006D22B5" w:rsidDel="00CD4B09">
          <w:rPr>
            <w:rFonts w:hint="eastAsia"/>
          </w:rPr>
          <w:delText>条重定位信息，分别对应</w:delText>
        </w:r>
        <w:r w:rsidR="006D22B5" w:rsidRPr="006D22B5" w:rsidDel="00CD4B09">
          <w:rPr>
            <w:rFonts w:hint="eastAsia"/>
          </w:rPr>
          <w:delText>对</w:delText>
        </w:r>
        <w:r w:rsidR="006D22B5" w:rsidRPr="006D22B5" w:rsidDel="00CD4B09">
          <w:rPr>
            <w:rFonts w:hint="eastAsia"/>
          </w:rPr>
          <w:delText>.L0</w:delText>
        </w:r>
        <w:r w:rsidR="006D22B5" w:rsidRPr="006D22B5" w:rsidDel="00CD4B09">
          <w:rPr>
            <w:rFonts w:hint="eastAsia"/>
          </w:rPr>
          <w:delText>（第一个</w:delText>
        </w:r>
        <w:r w:rsidR="006D22B5" w:rsidRPr="006D22B5" w:rsidDel="00CD4B09">
          <w:rPr>
            <w:rFonts w:hint="eastAsia"/>
          </w:rPr>
          <w:delText xml:space="preserve"> printf </w:delText>
        </w:r>
        <w:r w:rsidR="006D22B5" w:rsidRPr="006D22B5" w:rsidDel="00CD4B09">
          <w:rPr>
            <w:rFonts w:hint="eastAsia"/>
          </w:rPr>
          <w:delText>中的字符串</w:delText>
        </w:r>
        <w:r w:rsidR="006D22B5" w:rsidDel="00CD4B09">
          <w:rPr>
            <w:rFonts w:hint="eastAsia"/>
          </w:rPr>
          <w:delText>），</w:delText>
        </w:r>
        <w:r w:rsidR="006D22B5" w:rsidRPr="006D22B5" w:rsidDel="00CD4B09">
          <w:rPr>
            <w:rFonts w:hint="eastAsia"/>
          </w:rPr>
          <w:delText xml:space="preserve">puts </w:delText>
        </w:r>
        <w:r w:rsidR="006D22B5" w:rsidDel="00CD4B09">
          <w:rPr>
            <w:rFonts w:hint="eastAsia"/>
          </w:rPr>
          <w:delText>函数，</w:delText>
        </w:r>
        <w:r w:rsidR="006D22B5" w:rsidRPr="006D22B5" w:rsidDel="00CD4B09">
          <w:rPr>
            <w:rFonts w:hint="eastAsia"/>
          </w:rPr>
          <w:delText xml:space="preserve">exit </w:delText>
        </w:r>
        <w:r w:rsidR="006D22B5" w:rsidDel="00CD4B09">
          <w:rPr>
            <w:rFonts w:hint="eastAsia"/>
          </w:rPr>
          <w:delText>函数，</w:delText>
        </w:r>
        <w:r w:rsidR="006D22B5" w:rsidRPr="006D22B5" w:rsidDel="00CD4B09">
          <w:rPr>
            <w:rFonts w:hint="eastAsia"/>
          </w:rPr>
          <w:delText>.L1</w:delText>
        </w:r>
        <w:r w:rsidR="006D22B5" w:rsidRPr="006D22B5" w:rsidDel="00CD4B09">
          <w:rPr>
            <w:rFonts w:hint="eastAsia"/>
          </w:rPr>
          <w:delText>（第二个</w:delText>
        </w:r>
        <w:r w:rsidR="006D22B5" w:rsidRPr="006D22B5" w:rsidDel="00CD4B09">
          <w:rPr>
            <w:rFonts w:hint="eastAsia"/>
          </w:rPr>
          <w:delText xml:space="preserve"> printf </w:delText>
        </w:r>
        <w:r w:rsidR="006D22B5" w:rsidRPr="006D22B5" w:rsidDel="00CD4B09">
          <w:rPr>
            <w:rFonts w:hint="eastAsia"/>
          </w:rPr>
          <w:delText>中的字符串）、</w:delText>
        </w:r>
        <w:r w:rsidR="006D22B5" w:rsidRPr="006D22B5" w:rsidDel="00CD4B09">
          <w:rPr>
            <w:rFonts w:hint="eastAsia"/>
          </w:rPr>
          <w:delText xml:space="preserve">printf </w:delText>
        </w:r>
        <w:r w:rsidR="006D22B5" w:rsidRPr="006D22B5" w:rsidDel="00CD4B09">
          <w:rPr>
            <w:rFonts w:hint="eastAsia"/>
          </w:rPr>
          <w:delText>函数、</w:delText>
        </w:r>
        <w:r w:rsidR="006D22B5" w:rsidRPr="006D22B5" w:rsidDel="00CD4B09">
          <w:rPr>
            <w:rFonts w:hint="eastAsia"/>
          </w:rPr>
          <w:delText xml:space="preserve"> sleepsecs</w:delText>
        </w:r>
        <w:r w:rsidR="006D22B5" w:rsidRPr="006D22B5" w:rsidDel="00CD4B09">
          <w:rPr>
            <w:rFonts w:hint="eastAsia"/>
          </w:rPr>
          <w:delText>、</w:delText>
        </w:r>
        <w:r w:rsidR="006D22B5" w:rsidRPr="006D22B5" w:rsidDel="00CD4B09">
          <w:rPr>
            <w:rFonts w:hint="eastAsia"/>
          </w:rPr>
          <w:delText xml:space="preserve">sleep </w:delText>
        </w:r>
        <w:r w:rsidR="006D22B5" w:rsidRPr="006D22B5" w:rsidDel="00CD4B09">
          <w:rPr>
            <w:rFonts w:hint="eastAsia"/>
          </w:rPr>
          <w:delText>函数、</w:delText>
        </w:r>
        <w:r w:rsidR="006D22B5" w:rsidRPr="006D22B5" w:rsidDel="00CD4B09">
          <w:rPr>
            <w:rFonts w:hint="eastAsia"/>
          </w:rPr>
          <w:delText xml:space="preserve">getchar </w:delText>
        </w:r>
        <w:r w:rsidR="006D22B5" w:rsidRPr="006D22B5" w:rsidDel="00CD4B09">
          <w:rPr>
            <w:rFonts w:hint="eastAsia"/>
          </w:rPr>
          <w:delText>函数</w:delText>
        </w:r>
        <w:r w:rsidR="006D22B5" w:rsidDel="00CD4B09">
          <w:rPr>
            <w:rFonts w:hint="eastAsia"/>
          </w:rPr>
          <w:delText>。</w:delText>
        </w:r>
      </w:del>
    </w:p>
    <w:p w14:paraId="69D0804C" w14:textId="77777777" w:rsidR="005C58BA" w:rsidDel="00CD4B09" w:rsidRDefault="00655A4C" w:rsidP="000078D9">
      <w:pPr>
        <w:rPr>
          <w:del w:id="662" w:author="admin" w:date="2020-06-05T11:30:00Z"/>
        </w:rPr>
      </w:pPr>
      <w:del w:id="663" w:author="admin" w:date="2020-06-05T11:30:00Z">
        <w:r w:rsidDel="00CD4B09">
          <w:rPr>
            <w:rFonts w:hint="eastAsia"/>
          </w:rPr>
          <w:delText>（关于</w:delText>
        </w:r>
        <w:r w:rsidDel="00CD4B09">
          <w:rPr>
            <w:rFonts w:hint="eastAsia"/>
          </w:rPr>
          <w:delText>ELF64</w:delText>
        </w:r>
        <w:r w:rsidDel="00CD4B09">
          <w:rPr>
            <w:rFonts w:hint="eastAsia"/>
          </w:rPr>
          <w:delText>位</w:delText>
        </w:r>
        <w:r w:rsidDel="00CD4B09">
          <w:rPr>
            <w:rFonts w:hint="eastAsia"/>
          </w:rPr>
          <w:delText>.</w:delText>
        </w:r>
        <w:r w:rsidDel="00CD4B09">
          <w:delText>rel.text</w:delText>
        </w:r>
        <w:r w:rsidDel="00CD4B09">
          <w:rPr>
            <w:rFonts w:hint="eastAsia"/>
          </w:rPr>
          <w:delText>节在</w:delText>
        </w:r>
        <w:r w:rsidDel="00CD4B09">
          <w:rPr>
            <w:rFonts w:hint="eastAsia"/>
          </w:rPr>
          <w:delText>O</w:delText>
        </w:r>
        <w:r w:rsidDel="00CD4B09">
          <w:delText>RACLE</w:delText>
        </w:r>
        <w:r w:rsidDel="00CD4B09">
          <w:rPr>
            <w:rFonts w:hint="eastAsia"/>
          </w:rPr>
          <w:delText>官网上找到了相关内容）</w:delText>
        </w:r>
        <w:r w:rsidR="005C58BA" w:rsidDel="00CD4B09">
          <w:rPr>
            <w:rFonts w:hint="eastAsia"/>
          </w:rPr>
          <w:delText>关于</w:delText>
        </w:r>
        <w:r w:rsidR="005C58BA" w:rsidDel="00CD4B09">
          <w:rPr>
            <w:rFonts w:hint="eastAsia"/>
          </w:rPr>
          <w:delText>.</w:delText>
        </w:r>
        <w:r w:rsidR="005C58BA" w:rsidDel="00CD4B09">
          <w:delText>rela</w:delText>
        </w:r>
        <w:r w:rsidR="005C58BA" w:rsidDel="00CD4B09">
          <w:rPr>
            <w:rFonts w:hint="eastAsia"/>
          </w:rPr>
          <w:delText>的结构声明如下。</w:delText>
        </w:r>
      </w:del>
    </w:p>
    <w:p w14:paraId="7ED6D62C" w14:textId="77777777" w:rsidR="005C58BA" w:rsidDel="00CD4B09" w:rsidRDefault="005C58BA" w:rsidP="000078D9">
      <w:pPr>
        <w:rPr>
          <w:del w:id="664" w:author="admin" w:date="2020-06-05T11:30:00Z"/>
        </w:rPr>
      </w:pPr>
      <w:del w:id="665" w:author="admin" w:date="2020-06-05T11:30:00Z">
        <w:r w:rsidDel="00CD4B09">
          <w:delText>typedef struct {</w:delText>
        </w:r>
      </w:del>
    </w:p>
    <w:p w14:paraId="12E34BC6" w14:textId="77777777" w:rsidR="005C58BA" w:rsidDel="00CD4B09" w:rsidRDefault="005C58BA" w:rsidP="000078D9">
      <w:pPr>
        <w:rPr>
          <w:del w:id="666" w:author="admin" w:date="2020-06-05T11:30:00Z"/>
        </w:rPr>
      </w:pPr>
      <w:del w:id="667" w:author="admin" w:date="2020-06-05T11:30:00Z">
        <w:r w:rsidDel="00CD4B09">
          <w:delText xml:space="preserve">        Elf64_Addr      r_offset;</w:delText>
        </w:r>
      </w:del>
    </w:p>
    <w:p w14:paraId="34DEB316" w14:textId="77777777" w:rsidR="005C58BA" w:rsidDel="00CD4B09" w:rsidRDefault="005C58BA" w:rsidP="000078D9">
      <w:pPr>
        <w:rPr>
          <w:del w:id="668" w:author="admin" w:date="2020-06-05T11:30:00Z"/>
        </w:rPr>
      </w:pPr>
      <w:del w:id="669" w:author="admin" w:date="2020-06-05T11:30:00Z">
        <w:r w:rsidDel="00CD4B09">
          <w:delText xml:space="preserve">        Elf64_Xword     r_info;</w:delText>
        </w:r>
      </w:del>
    </w:p>
    <w:p w14:paraId="5E8929C2" w14:textId="77777777" w:rsidR="005C58BA" w:rsidDel="00CD4B09" w:rsidRDefault="005C58BA" w:rsidP="000078D9">
      <w:pPr>
        <w:rPr>
          <w:del w:id="670" w:author="admin" w:date="2020-06-05T11:30:00Z"/>
        </w:rPr>
      </w:pPr>
      <w:del w:id="671" w:author="admin" w:date="2020-06-05T11:30:00Z">
        <w:r w:rsidDel="00CD4B09">
          <w:delText xml:space="preserve">        Elf64_Sxword    r_addend;</w:delText>
        </w:r>
      </w:del>
    </w:p>
    <w:p w14:paraId="4F13DE5A" w14:textId="77777777" w:rsidR="005C58BA" w:rsidDel="00CD4B09" w:rsidRDefault="005C58BA" w:rsidP="000078D9">
      <w:pPr>
        <w:rPr>
          <w:del w:id="672" w:author="admin" w:date="2020-06-05T11:30:00Z"/>
        </w:rPr>
      </w:pPr>
      <w:del w:id="673" w:author="admin" w:date="2020-06-05T11:30:00Z">
        <w:r w:rsidDel="00CD4B09">
          <w:delText>} Elf64_Rela;</w:delText>
        </w:r>
      </w:del>
    </w:p>
    <w:p w14:paraId="48460B98" w14:textId="77777777" w:rsidR="002C4A6E" w:rsidDel="00CD4B09" w:rsidRDefault="00F72D6A" w:rsidP="000078D9">
      <w:pPr>
        <w:rPr>
          <w:del w:id="674" w:author="admin" w:date="2020-06-05T11:30:00Z"/>
        </w:rPr>
      </w:pPr>
      <w:del w:id="675" w:author="admin" w:date="2020-06-05T11:30:00Z">
        <w:r w:rsidDel="00CD4B09">
          <w:delText xml:space="preserve">   </w:delText>
        </w:r>
      </w:del>
    </w:p>
    <w:p w14:paraId="4237AB72" w14:textId="77777777" w:rsidR="004F211D" w:rsidDel="00CD4B09" w:rsidRDefault="002C4A6E" w:rsidP="000078D9">
      <w:pPr>
        <w:rPr>
          <w:del w:id="676" w:author="admin" w:date="2020-06-05T11:30:00Z"/>
        </w:rPr>
      </w:pPr>
      <w:del w:id="677" w:author="admin" w:date="2020-06-05T11:30:00Z">
        <w:r w:rsidDel="00CD4B09">
          <w:delText xml:space="preserve">   </w:delText>
        </w:r>
        <w:r w:rsidR="004F211D" w:rsidDel="00CD4B09">
          <w:rPr>
            <w:rFonts w:hint="eastAsia"/>
          </w:rPr>
          <w:delText>现在就这三部分内容进行说明。</w:delText>
        </w:r>
      </w:del>
    </w:p>
    <w:p w14:paraId="6CB91D76" w14:textId="77777777" w:rsidR="00F72D6A" w:rsidRPr="00F72D6A" w:rsidDel="00CD4B09" w:rsidRDefault="00F72D6A" w:rsidP="000078D9">
      <w:pPr>
        <w:rPr>
          <w:del w:id="678" w:author="admin" w:date="2020-06-05T11:30:00Z"/>
          <w:b/>
        </w:rPr>
      </w:pPr>
      <w:del w:id="679" w:author="admin" w:date="2020-06-05T11:30:00Z">
        <w:r w:rsidDel="00CD4B09">
          <w:delText xml:space="preserve">   </w:delText>
        </w:r>
        <w:r w:rsidRPr="00F72D6A" w:rsidDel="00CD4B09">
          <w:rPr>
            <w:rFonts w:hint="eastAsia"/>
            <w:b/>
          </w:rPr>
          <w:delText>a</w:delText>
        </w:r>
        <w:r w:rsidRPr="00F72D6A" w:rsidDel="00CD4B09">
          <w:rPr>
            <w:rFonts w:hint="eastAsia"/>
            <w:b/>
          </w:rPr>
          <w:delText>）</w:delText>
        </w:r>
        <w:r w:rsidRPr="00F72D6A" w:rsidDel="00CD4B09">
          <w:rPr>
            <w:b/>
          </w:rPr>
          <w:delText>r_offset</w:delText>
        </w:r>
      </w:del>
    </w:p>
    <w:p w14:paraId="14AC2B09" w14:textId="77777777" w:rsidR="00F72D6A" w:rsidDel="00CD4B09" w:rsidRDefault="00F72D6A" w:rsidP="000078D9">
      <w:pPr>
        <w:rPr>
          <w:del w:id="680" w:author="admin" w:date="2020-06-05T11:30:00Z"/>
        </w:rPr>
      </w:pPr>
      <w:del w:id="681" w:author="admin" w:date="2020-06-05T11:30:00Z">
        <w:r w:rsidDel="00CD4B09">
          <w:rPr>
            <w:rFonts w:hint="eastAsia"/>
          </w:rPr>
          <w:delText xml:space="preserve"> </w:delText>
        </w:r>
        <w:r w:rsidDel="00CD4B09">
          <w:delText xml:space="preserve">  </w:delText>
        </w:r>
        <w:r w:rsidDel="00CD4B09">
          <w:rPr>
            <w:rFonts w:hint="eastAsia"/>
          </w:rPr>
          <w:delText>此成员指定应用重定位操作的位置。不同的目标文件对于此成员的解释会稍有不同。但对于可重定位文件，该值表示节偏移。重定位节说明如何修改文件中的其他节。重定位偏移会在第二节中指定一个存储单元。</w:delText>
        </w:r>
      </w:del>
    </w:p>
    <w:p w14:paraId="2BFBB2CA" w14:textId="77777777" w:rsidR="00F72D6A" w:rsidRPr="00F72D6A" w:rsidDel="00CD4B09" w:rsidRDefault="00F72D6A" w:rsidP="000078D9">
      <w:pPr>
        <w:rPr>
          <w:del w:id="682" w:author="admin" w:date="2020-06-05T11:30:00Z"/>
          <w:b/>
        </w:rPr>
      </w:pPr>
      <w:del w:id="683" w:author="admin" w:date="2020-06-05T11:30:00Z">
        <w:r w:rsidDel="00CD4B09">
          <w:delText xml:space="preserve">  </w:delText>
        </w:r>
        <w:r w:rsidRPr="00F72D6A" w:rsidDel="00CD4B09">
          <w:rPr>
            <w:b/>
          </w:rPr>
          <w:delText xml:space="preserve"> </w:delText>
        </w:r>
        <w:r w:rsidRPr="00F72D6A" w:rsidDel="00CD4B09">
          <w:rPr>
            <w:rFonts w:hint="eastAsia"/>
            <w:b/>
          </w:rPr>
          <w:delText>b</w:delText>
        </w:r>
        <w:r w:rsidRPr="00F72D6A" w:rsidDel="00CD4B09">
          <w:rPr>
            <w:rFonts w:hint="eastAsia"/>
            <w:b/>
          </w:rPr>
          <w:delText>）</w:delText>
        </w:r>
        <w:r w:rsidRPr="00F72D6A" w:rsidDel="00CD4B09">
          <w:rPr>
            <w:b/>
          </w:rPr>
          <w:delText>r_info</w:delText>
        </w:r>
      </w:del>
    </w:p>
    <w:p w14:paraId="7206C3E6" w14:textId="77777777" w:rsidR="00F72D6A" w:rsidDel="00CD4B09" w:rsidRDefault="00F72D6A" w:rsidP="00F72D6A">
      <w:pPr>
        <w:rPr>
          <w:del w:id="684" w:author="admin" w:date="2020-06-05T11:30:00Z"/>
        </w:rPr>
      </w:pPr>
      <w:del w:id="685" w:author="admin" w:date="2020-06-05T11:30:00Z">
        <w:r w:rsidDel="00CD4B09">
          <w:rPr>
            <w:rFonts w:hint="eastAsia"/>
          </w:rPr>
          <w:delText xml:space="preserve"> </w:delText>
        </w:r>
        <w:r w:rsidDel="00CD4B09">
          <w:delText xml:space="preserve">  </w:delText>
        </w:r>
        <w:r w:rsidDel="00CD4B09">
          <w:rPr>
            <w:rFonts w:hint="eastAsia"/>
          </w:rPr>
          <w:delText>此成员指定必须对其进行重定位的符号表索引以及要应用的重定位类型。重定位类型特定于处理器。重定位项的重定位类型或符号表索引是</w:delText>
        </w:r>
        <w:r w:rsidDel="00CD4B09">
          <w:rPr>
            <w:rFonts w:hint="eastAsia"/>
          </w:rPr>
          <w:delText xml:space="preserve">ELF32_R_TYPE </w:delText>
        </w:r>
        <w:r w:rsidDel="00CD4B09">
          <w:rPr>
            <w:rFonts w:hint="eastAsia"/>
          </w:rPr>
          <w:delText>或</w:delText>
        </w:r>
        <w:r w:rsidDel="00CD4B09">
          <w:rPr>
            <w:rFonts w:hint="eastAsia"/>
          </w:rPr>
          <w:delText>ELF32_R_SYM</w:delText>
        </w:r>
        <w:r w:rsidDel="00CD4B09">
          <w:rPr>
            <w:rFonts w:hint="eastAsia"/>
          </w:rPr>
          <w:delText>分别应用于项的</w:delText>
        </w:r>
        <w:r w:rsidDel="00CD4B09">
          <w:rPr>
            <w:rFonts w:hint="eastAsia"/>
          </w:rPr>
          <w:delText>r_info</w:delText>
        </w:r>
        <w:r w:rsidDel="00CD4B09">
          <w:rPr>
            <w:rFonts w:hint="eastAsia"/>
          </w:rPr>
          <w:delText>成员所得的结果。</w:delText>
        </w:r>
        <w:r w:rsidR="00810362" w:rsidRPr="00810362" w:rsidDel="00CD4B09">
          <w:rPr>
            <w:rFonts w:hint="eastAsia"/>
          </w:rPr>
          <w:delText>对于</w:delText>
        </w:r>
        <w:r w:rsidR="00810362" w:rsidRPr="00810362" w:rsidDel="00CD4B09">
          <w:rPr>
            <w:rFonts w:hint="eastAsia"/>
          </w:rPr>
          <w:delText xml:space="preserve"> 64 </w:delText>
        </w:r>
        <w:r w:rsidR="00810362" w:rsidRPr="00810362" w:rsidDel="00CD4B09">
          <w:rPr>
            <w:rFonts w:hint="eastAsia"/>
          </w:rPr>
          <w:delText>位</w:delText>
        </w:r>
        <w:r w:rsidR="00810362" w:rsidRPr="00810362" w:rsidDel="00CD4B09">
          <w:rPr>
            <w:rFonts w:hint="eastAsia"/>
          </w:rPr>
          <w:delText xml:space="preserve"> SPARC Elf64_Rela </w:delText>
        </w:r>
        <w:r w:rsidR="00810362" w:rsidRPr="00810362" w:rsidDel="00CD4B09">
          <w:rPr>
            <w:rFonts w:hint="eastAsia"/>
          </w:rPr>
          <w:delText>结构，</w:delText>
        </w:r>
        <w:r w:rsidR="00810362" w:rsidRPr="00810362" w:rsidDel="00CD4B09">
          <w:rPr>
            <w:rFonts w:hint="eastAsia"/>
          </w:rPr>
          <w:delText xml:space="preserve">r_info </w:delText>
        </w:r>
        <w:r w:rsidR="00810362" w:rsidRPr="00810362" w:rsidDel="00CD4B09">
          <w:rPr>
            <w:rFonts w:hint="eastAsia"/>
          </w:rPr>
          <w:delText>字段可进一步细分为</w:delText>
        </w:r>
        <w:r w:rsidR="00810362" w:rsidRPr="00810362" w:rsidDel="00CD4B09">
          <w:rPr>
            <w:rFonts w:hint="eastAsia"/>
          </w:rPr>
          <w:delText xml:space="preserve"> 8 </w:delText>
        </w:r>
        <w:r w:rsidR="00810362" w:rsidRPr="00810362" w:rsidDel="00CD4B09">
          <w:rPr>
            <w:rFonts w:hint="eastAsia"/>
          </w:rPr>
          <w:delText>位类型标识符和</w:delText>
        </w:r>
        <w:r w:rsidR="00810362" w:rsidRPr="00810362" w:rsidDel="00CD4B09">
          <w:rPr>
            <w:rFonts w:hint="eastAsia"/>
          </w:rPr>
          <w:delText xml:space="preserve"> 24 </w:delText>
        </w:r>
        <w:r w:rsidR="00810362" w:rsidRPr="00810362" w:rsidDel="00CD4B09">
          <w:rPr>
            <w:rFonts w:hint="eastAsia"/>
          </w:rPr>
          <w:delText>位类型相关数据字段。对于现有的重定位类型，数据字段为零。但是，新的重定位类型可能会使用数据位。</w:delText>
        </w:r>
      </w:del>
    </w:p>
    <w:p w14:paraId="08964A91" w14:textId="77777777" w:rsidR="00810362" w:rsidRPr="00810362" w:rsidDel="00CD4B09" w:rsidRDefault="00810362" w:rsidP="00810362">
      <w:pPr>
        <w:rPr>
          <w:del w:id="686" w:author="admin" w:date="2020-06-05T11:30:00Z"/>
          <w:b/>
        </w:rPr>
      </w:pPr>
      <w:del w:id="687" w:author="admin" w:date="2020-06-05T11:30:00Z">
        <w:r w:rsidDel="00CD4B09">
          <w:rPr>
            <w:rFonts w:hint="eastAsia"/>
          </w:rPr>
          <w:delText xml:space="preserve"> </w:delText>
        </w:r>
        <w:r w:rsidDel="00CD4B09">
          <w:delText xml:space="preserve"> </w:delText>
        </w:r>
        <w:r w:rsidR="007F23C8" w:rsidDel="00CD4B09">
          <w:rPr>
            <w:b/>
          </w:rPr>
          <w:delText xml:space="preserve"> </w:delText>
        </w:r>
        <w:r w:rsidRPr="00810362" w:rsidDel="00CD4B09">
          <w:rPr>
            <w:rFonts w:hint="eastAsia"/>
            <w:b/>
          </w:rPr>
          <w:delText>c</w:delText>
        </w:r>
        <w:r w:rsidRPr="00810362" w:rsidDel="00CD4B09">
          <w:rPr>
            <w:rFonts w:hint="eastAsia"/>
            <w:b/>
          </w:rPr>
          <w:delText>）</w:delText>
        </w:r>
        <w:r w:rsidRPr="00810362" w:rsidDel="00CD4B09">
          <w:rPr>
            <w:b/>
          </w:rPr>
          <w:delText>r_addend</w:delText>
        </w:r>
      </w:del>
    </w:p>
    <w:p w14:paraId="08B74178" w14:textId="77777777" w:rsidR="00810362" w:rsidDel="00CD4B09" w:rsidRDefault="007F23C8" w:rsidP="00810362">
      <w:pPr>
        <w:rPr>
          <w:del w:id="688" w:author="admin" w:date="2020-06-05T11:30:00Z"/>
        </w:rPr>
      </w:pPr>
      <w:del w:id="689" w:author="admin" w:date="2020-06-05T11:30:00Z">
        <w:r w:rsidDel="00CD4B09">
          <w:rPr>
            <w:rFonts w:hint="eastAsia"/>
          </w:rPr>
          <w:delText xml:space="preserve"> </w:delText>
        </w:r>
        <w:r w:rsidDel="00CD4B09">
          <w:delText xml:space="preserve">  </w:delText>
        </w:r>
        <w:r w:rsidR="00810362" w:rsidDel="00CD4B09">
          <w:rPr>
            <w:rFonts w:hint="eastAsia"/>
          </w:rPr>
          <w:delText>此成员指定常量加数，用于计算将存储在可重定位字段中的值</w:delText>
        </w:r>
        <w:r w:rsidDel="00CD4B09">
          <w:rPr>
            <w:rFonts w:hint="eastAsia"/>
          </w:rPr>
          <w:delText>，</w:delText>
        </w:r>
        <w:r w:rsidRPr="007F23C8" w:rsidDel="00CD4B09">
          <w:rPr>
            <w:rFonts w:hint="eastAsia"/>
          </w:rPr>
          <w:delText xml:space="preserve">Rela </w:delText>
        </w:r>
        <w:r w:rsidRPr="007F23C8" w:rsidDel="00CD4B09">
          <w:rPr>
            <w:rFonts w:hint="eastAsia"/>
          </w:rPr>
          <w:delText>项包含显式加数</w:delText>
        </w:r>
        <w:r w:rsidDel="00CD4B09">
          <w:rPr>
            <w:rFonts w:hint="eastAsia"/>
          </w:rPr>
          <w:delText>。</w:delText>
        </w:r>
        <w:r w:rsidR="00545107" w:rsidRPr="00545107" w:rsidDel="00CD4B09">
          <w:rPr>
            <w:rFonts w:hint="eastAsia"/>
          </w:rPr>
          <w:delText xml:space="preserve">64 </w:delText>
        </w:r>
        <w:r w:rsidR="00545107" w:rsidRPr="00545107" w:rsidDel="00CD4B09">
          <w:rPr>
            <w:rFonts w:hint="eastAsia"/>
          </w:rPr>
          <w:delText>位</w:delText>
        </w:r>
        <w:r w:rsidR="00545107" w:rsidRPr="00545107" w:rsidDel="00CD4B09">
          <w:rPr>
            <w:rFonts w:hint="eastAsia"/>
          </w:rPr>
          <w:delText xml:space="preserve"> x86 </w:delText>
        </w:r>
        <w:r w:rsidR="00545107" w:rsidRPr="00545107" w:rsidDel="00CD4B09">
          <w:rPr>
            <w:rFonts w:hint="eastAsia"/>
          </w:rPr>
          <w:delText>仅使用</w:delText>
        </w:r>
        <w:r w:rsidR="00545107" w:rsidRPr="00545107" w:rsidDel="00CD4B09">
          <w:rPr>
            <w:rFonts w:hint="eastAsia"/>
          </w:rPr>
          <w:delText xml:space="preserve"> Elf64_Rela </w:delText>
        </w:r>
        <w:r w:rsidR="00545107" w:rsidRPr="00545107" w:rsidDel="00CD4B09">
          <w:rPr>
            <w:rFonts w:hint="eastAsia"/>
          </w:rPr>
          <w:delText>重定位项。因此，</w:delText>
        </w:r>
        <w:r w:rsidR="00545107" w:rsidRPr="00545107" w:rsidDel="00CD4B09">
          <w:rPr>
            <w:rFonts w:hint="eastAsia"/>
          </w:rPr>
          <w:delText xml:space="preserve">r_addend </w:delText>
        </w:r>
        <w:r w:rsidR="00545107" w:rsidRPr="00545107" w:rsidDel="00CD4B09">
          <w:rPr>
            <w:rFonts w:hint="eastAsia"/>
          </w:rPr>
          <w:delText>成员用作重定位加数。</w:delText>
        </w:r>
      </w:del>
    </w:p>
    <w:p w14:paraId="7957532F" w14:textId="77777777" w:rsidR="002C4A6E" w:rsidDel="00CD4B09" w:rsidRDefault="002C4A6E" w:rsidP="00810362">
      <w:pPr>
        <w:rPr>
          <w:del w:id="690" w:author="admin" w:date="2020-06-05T11:30:00Z"/>
        </w:rPr>
      </w:pPr>
      <w:del w:id="691" w:author="admin" w:date="2020-06-05T11:30:00Z">
        <w:r w:rsidDel="00CD4B09">
          <w:rPr>
            <w:rFonts w:hint="eastAsia"/>
          </w:rPr>
          <w:delText xml:space="preserve"> </w:delText>
        </w:r>
        <w:r w:rsidDel="00CD4B09">
          <w:delText xml:space="preserve">  </w:delText>
        </w:r>
      </w:del>
    </w:p>
    <w:p w14:paraId="261F33ED" w14:textId="77777777" w:rsidR="00117199" w:rsidDel="00CD4B09" w:rsidRDefault="00117199" w:rsidP="00810362">
      <w:pPr>
        <w:rPr>
          <w:del w:id="692" w:author="admin" w:date="2020-06-05T11:30:00Z"/>
        </w:rPr>
      </w:pPr>
      <w:del w:id="693" w:author="admin" w:date="2020-06-05T11:30:00Z">
        <w:r w:rsidDel="00CD4B09">
          <w:rPr>
            <w:rFonts w:hint="eastAsia"/>
          </w:rPr>
          <w:delText xml:space="preserve"> </w:delText>
        </w:r>
        <w:r w:rsidDel="00CD4B09">
          <w:delText xml:space="preserve">  </w:delText>
        </w:r>
        <w:r w:rsidDel="00CD4B09">
          <w:rPr>
            <w:rFonts w:hint="eastAsia"/>
          </w:rPr>
          <w:delText>接下来进行重定位计算（我们的机器是</w:delText>
        </w:r>
        <w:r w:rsidDel="00CD4B09">
          <w:rPr>
            <w:rFonts w:hint="eastAsia"/>
          </w:rPr>
          <w:delText>x</w:delText>
        </w:r>
        <w:r w:rsidDel="00CD4B09">
          <w:delText>8</w:delText>
        </w:r>
        <w:r w:rsidDel="00CD4B09">
          <w:rPr>
            <w:rFonts w:hint="eastAsia"/>
          </w:rPr>
          <w:delText>6-64</w:delText>
        </w:r>
        <w:r w:rsidDel="00CD4B09">
          <w:rPr>
            <w:rFonts w:hint="eastAsia"/>
          </w:rPr>
          <w:delText>位）。</w:delText>
        </w:r>
      </w:del>
    </w:p>
    <w:p w14:paraId="1617DCB3" w14:textId="77777777" w:rsidR="009319D8" w:rsidDel="00CD4B09" w:rsidRDefault="00301F96" w:rsidP="009319D8">
      <w:pPr>
        <w:rPr>
          <w:del w:id="694" w:author="admin" w:date="2020-06-05T11:30:00Z"/>
        </w:rPr>
      </w:pPr>
      <w:del w:id="695" w:author="admin" w:date="2020-06-05T11:30:00Z">
        <w:r w:rsidDel="00CD4B09">
          <w:delText xml:space="preserve">   </w:delText>
        </w:r>
        <w:r w:rsidR="00533224" w:rsidDel="00CD4B09">
          <w:rPr>
            <w:rFonts w:hint="eastAsia"/>
          </w:rPr>
          <w:delText>一个基于</w:delText>
        </w:r>
        <w:r w:rsidR="00533224" w:rsidDel="00CD4B09">
          <w:rPr>
            <w:rFonts w:hint="eastAsia"/>
          </w:rPr>
          <w:delText>32</w:delText>
        </w:r>
        <w:r w:rsidR="00533224" w:rsidRPr="00533224" w:rsidDel="00CD4B09">
          <w:rPr>
            <w:rFonts w:hint="eastAsia"/>
          </w:rPr>
          <w:delText>位</w:delText>
        </w:r>
        <w:r w:rsidR="00533224" w:rsidRPr="00533224" w:rsidDel="00CD4B09">
          <w:rPr>
            <w:rFonts w:hint="eastAsia"/>
          </w:rPr>
          <w:delText>x86</w:delText>
        </w:r>
        <w:r w:rsidR="00533224" w:rsidDel="00CD4B09">
          <w:rPr>
            <w:rFonts w:hint="eastAsia"/>
          </w:rPr>
          <w:delText>的重定位类型</w:delText>
        </w:r>
        <w:r w:rsidR="0044052C" w:rsidDel="00CD4B09">
          <w:rPr>
            <w:rFonts w:hint="eastAsia"/>
          </w:rPr>
          <w:delText>的计算。</w:delText>
        </w:r>
      </w:del>
    </w:p>
    <w:p w14:paraId="2C7A6B16" w14:textId="77777777" w:rsidR="00056572" w:rsidDel="00CD4B09" w:rsidRDefault="009319D8" w:rsidP="009319D8">
      <w:pPr>
        <w:rPr>
          <w:del w:id="696" w:author="admin" w:date="2020-06-05T11:30:00Z"/>
        </w:rPr>
      </w:pPr>
      <w:del w:id="697" w:author="admin" w:date="2020-06-05T11:30:00Z">
        <w:r w:rsidDel="00CD4B09">
          <w:rPr>
            <w:rFonts w:hint="eastAsia"/>
          </w:rPr>
          <w:delText xml:space="preserve"> </w:delText>
        </w:r>
        <w:r w:rsidDel="00CD4B09">
          <w:delText xml:space="preserve">  </w:delText>
        </w:r>
        <w:r w:rsidDel="00CD4B09">
          <w:rPr>
            <w:rFonts w:hint="eastAsia"/>
          </w:rPr>
          <w:delText>a</w:delText>
        </w:r>
        <w:r w:rsidDel="00CD4B09">
          <w:rPr>
            <w:rFonts w:hint="eastAsia"/>
          </w:rPr>
          <w:delText>）对于</w:delText>
        </w:r>
        <w:r w:rsidDel="00CD4B09">
          <w:delText>R_386_PC32</w:delText>
        </w:r>
        <w:r w:rsidDel="00CD4B09">
          <w:rPr>
            <w:rFonts w:hint="eastAsia"/>
          </w:rPr>
          <w:delText>，计算方式为</w:delText>
        </w:r>
        <w:r w:rsidDel="00CD4B09">
          <w:delText>S + A - P</w:delText>
        </w:r>
        <w:r w:rsidDel="00CD4B09">
          <w:rPr>
            <w:rFonts w:hint="eastAsia"/>
          </w:rPr>
          <w:delText>；</w:delText>
        </w:r>
      </w:del>
    </w:p>
    <w:p w14:paraId="6F6AFD56" w14:textId="77777777" w:rsidR="00056572" w:rsidDel="00CD4B09" w:rsidRDefault="00056572" w:rsidP="00810362">
      <w:pPr>
        <w:rPr>
          <w:del w:id="698" w:author="admin" w:date="2020-06-05T11:30:00Z"/>
        </w:rPr>
      </w:pPr>
      <w:del w:id="699" w:author="admin" w:date="2020-06-05T11:30:00Z">
        <w:r w:rsidDel="00CD4B09">
          <w:rPr>
            <w:rFonts w:hint="eastAsia"/>
          </w:rPr>
          <w:delText xml:space="preserve"> </w:delText>
        </w:r>
        <w:r w:rsidDel="00CD4B09">
          <w:delText xml:space="preserve">  </w:delText>
        </w:r>
        <w:r w:rsidDel="00CD4B09">
          <w:rPr>
            <w:rFonts w:hint="eastAsia"/>
          </w:rPr>
          <w:delText>b</w:delText>
        </w:r>
        <w:r w:rsidDel="00CD4B09">
          <w:rPr>
            <w:rFonts w:hint="eastAsia"/>
          </w:rPr>
          <w:delText>）</w:delText>
        </w:r>
        <w:r w:rsidR="009319D8" w:rsidDel="00CD4B09">
          <w:rPr>
            <w:rFonts w:hint="eastAsia"/>
          </w:rPr>
          <w:delText>对于</w:delText>
        </w:r>
        <w:r w:rsidR="009319D8" w:rsidRPr="009319D8" w:rsidDel="00CD4B09">
          <w:delText>R_386_PLT32</w:delText>
        </w:r>
        <w:r w:rsidR="009319D8" w:rsidDel="00CD4B09">
          <w:rPr>
            <w:rFonts w:hint="eastAsia"/>
          </w:rPr>
          <w:delText>，计算方式为</w:delText>
        </w:r>
        <w:r w:rsidR="009319D8" w:rsidRPr="009319D8" w:rsidDel="00CD4B09">
          <w:delText>L + A - P</w:delText>
        </w:r>
        <w:r w:rsidR="002C4A6E" w:rsidDel="00CD4B09">
          <w:rPr>
            <w:rFonts w:hint="eastAsia"/>
          </w:rPr>
          <w:delText>；</w:delText>
        </w:r>
      </w:del>
    </w:p>
    <w:p w14:paraId="7685BDFB" w14:textId="77777777" w:rsidR="00117199" w:rsidDel="00CD4B09" w:rsidRDefault="009319D8" w:rsidP="00810362">
      <w:pPr>
        <w:rPr>
          <w:del w:id="700" w:author="admin" w:date="2020-06-05T11:30:00Z"/>
        </w:rPr>
      </w:pPr>
      <w:del w:id="701" w:author="admin" w:date="2020-06-05T11:30:00Z">
        <w:r w:rsidDel="00CD4B09">
          <w:rPr>
            <w:rFonts w:hint="eastAsia"/>
          </w:rPr>
          <w:delText>（其中</w:delText>
        </w:r>
        <w:r w:rsidR="00056572" w:rsidDel="00CD4B09">
          <w:rPr>
            <w:rFonts w:hint="eastAsia"/>
          </w:rPr>
          <w:delText>A</w:delText>
        </w:r>
        <w:r w:rsidR="00E13146" w:rsidDel="00CD4B09">
          <w:rPr>
            <w:rFonts w:hint="eastAsia"/>
          </w:rPr>
          <w:delText>：</w:delText>
        </w:r>
        <w:r w:rsidR="00056572" w:rsidRPr="00056572" w:rsidDel="00CD4B09">
          <w:rPr>
            <w:rFonts w:hint="eastAsia"/>
          </w:rPr>
          <w:delText>用于计算可重定位字段的值的加数</w:delText>
        </w:r>
        <w:r w:rsidR="00056572" w:rsidDel="00CD4B09">
          <w:rPr>
            <w:rFonts w:hint="eastAsia"/>
          </w:rPr>
          <w:delText>；</w:delText>
        </w:r>
        <w:r w:rsidR="00056572" w:rsidDel="00CD4B09">
          <w:rPr>
            <w:rFonts w:hint="eastAsia"/>
          </w:rPr>
          <w:delText>P</w:delText>
        </w:r>
        <w:r w:rsidR="00E13146" w:rsidDel="00CD4B09">
          <w:rPr>
            <w:rFonts w:hint="eastAsia"/>
          </w:rPr>
          <w:delText>：</w:delText>
        </w:r>
        <w:r w:rsidR="00056572" w:rsidRPr="00056572" w:rsidDel="00CD4B09">
          <w:rPr>
            <w:rFonts w:hint="eastAsia"/>
          </w:rPr>
          <w:delText>使用</w:delText>
        </w:r>
        <w:r w:rsidR="00056572" w:rsidRPr="00056572" w:rsidDel="00CD4B09">
          <w:rPr>
            <w:rFonts w:hint="eastAsia"/>
          </w:rPr>
          <w:delText xml:space="preserve"> r_offset </w:delText>
        </w:r>
        <w:r w:rsidR="00056572" w:rsidRPr="00056572" w:rsidDel="00CD4B09">
          <w:rPr>
            <w:rFonts w:hint="eastAsia"/>
          </w:rPr>
          <w:delText>计算出的重定位的存储单元的节偏移或地址</w:delText>
        </w:r>
        <w:r w:rsidR="00056572" w:rsidDel="00CD4B09">
          <w:rPr>
            <w:rFonts w:hint="eastAsia"/>
          </w:rPr>
          <w:delText>；</w:delText>
        </w:r>
        <w:r w:rsidR="00056572" w:rsidDel="00CD4B09">
          <w:rPr>
            <w:rFonts w:hint="eastAsia"/>
          </w:rPr>
          <w:delText>S</w:delText>
        </w:r>
        <w:r w:rsidR="00E13146" w:rsidDel="00CD4B09">
          <w:rPr>
            <w:rFonts w:hint="eastAsia"/>
          </w:rPr>
          <w:delText>：</w:delText>
        </w:r>
        <w:r w:rsidR="00056572" w:rsidRPr="00056572" w:rsidDel="00CD4B09">
          <w:rPr>
            <w:rFonts w:hint="eastAsia"/>
          </w:rPr>
          <w:delText>索引位于重定位项中的符号的值</w:delText>
        </w:r>
        <w:r w:rsidR="00056572" w:rsidDel="00CD4B09">
          <w:rPr>
            <w:rFonts w:hint="eastAsia"/>
          </w:rPr>
          <w:delText>；</w:delText>
        </w:r>
        <w:r w:rsidR="00056572" w:rsidDel="00CD4B09">
          <w:rPr>
            <w:rFonts w:hint="eastAsia"/>
          </w:rPr>
          <w:delText>L</w:delText>
        </w:r>
        <w:r w:rsidR="00E13146" w:rsidDel="00CD4B09">
          <w:rPr>
            <w:rFonts w:hint="eastAsia"/>
          </w:rPr>
          <w:delText>：</w:delText>
        </w:r>
        <w:r w:rsidR="00056572" w:rsidRPr="00056572" w:rsidDel="00CD4B09">
          <w:rPr>
            <w:rFonts w:hint="eastAsia"/>
          </w:rPr>
          <w:delText>符号的过程链接表项的节偏移或地址</w:delText>
        </w:r>
        <w:r w:rsidDel="00CD4B09">
          <w:rPr>
            <w:rFonts w:hint="eastAsia"/>
          </w:rPr>
          <w:delText>）</w:delText>
        </w:r>
      </w:del>
    </w:p>
    <w:p w14:paraId="03D63C33" w14:textId="77777777" w:rsidR="00230100" w:rsidDel="00CD4B09" w:rsidRDefault="00230100" w:rsidP="00810362">
      <w:pPr>
        <w:rPr>
          <w:del w:id="702" w:author="admin" w:date="2020-06-05T11:30:00Z"/>
        </w:rPr>
      </w:pPr>
      <w:del w:id="703" w:author="admin" w:date="2020-06-05T11:30:00Z">
        <w:r w:rsidDel="00CD4B09">
          <w:rPr>
            <w:rFonts w:hint="eastAsia"/>
          </w:rPr>
          <w:delText xml:space="preserve"> </w:delText>
        </w:r>
        <w:r w:rsidDel="00CD4B09">
          <w:delText xml:space="preserve">  </w:delText>
        </w:r>
      </w:del>
    </w:p>
    <w:p w14:paraId="4CD0274D" w14:textId="77777777" w:rsidR="00142D09" w:rsidDel="00CD4B09" w:rsidRDefault="00142D09" w:rsidP="00810362">
      <w:pPr>
        <w:rPr>
          <w:del w:id="704" w:author="admin" w:date="2020-06-05T11:30:00Z"/>
        </w:rPr>
      </w:pPr>
      <w:del w:id="705" w:author="admin" w:date="2020-06-05T11:30:00Z">
        <w:r w:rsidDel="00CD4B09">
          <w:delText xml:space="preserve">   </w:delText>
        </w:r>
        <w:r w:rsidDel="00CD4B09">
          <w:rPr>
            <w:rFonts w:hint="eastAsia"/>
          </w:rPr>
          <w:delText>设</w:delText>
        </w:r>
        <w:r w:rsidDel="00CD4B09">
          <w:rPr>
            <w:rFonts w:hint="eastAsia"/>
          </w:rPr>
          <w:delText>r</w:delText>
        </w:r>
        <w:r w:rsidDel="00CD4B09">
          <w:rPr>
            <w:rFonts w:hint="eastAsia"/>
          </w:rPr>
          <w:delText>为重定位条目，</w:delText>
        </w:r>
        <w:r w:rsidDel="00CD4B09">
          <w:rPr>
            <w:rFonts w:hint="eastAsia"/>
          </w:rPr>
          <w:delText>offset</w:delText>
        </w:r>
        <w:r w:rsidDel="00CD4B09">
          <w:rPr>
            <w:rFonts w:hint="eastAsia"/>
          </w:rPr>
          <w:delText>为偏移量，</w:delText>
        </w:r>
        <w:r w:rsidDel="00CD4B09">
          <w:rPr>
            <w:rFonts w:hint="eastAsia"/>
          </w:rPr>
          <w:delText>symbol</w:delText>
        </w:r>
        <w:r w:rsidDel="00CD4B09">
          <w:rPr>
            <w:rFonts w:hint="eastAsia"/>
          </w:rPr>
          <w:delText>为符号，</w:delText>
        </w:r>
        <w:r w:rsidDel="00CD4B09">
          <w:rPr>
            <w:rFonts w:hint="eastAsia"/>
          </w:rPr>
          <w:delText>type</w:delText>
        </w:r>
        <w:r w:rsidDel="00CD4B09">
          <w:rPr>
            <w:rFonts w:hint="eastAsia"/>
          </w:rPr>
          <w:delText>为类型，</w:delText>
        </w:r>
        <w:r w:rsidDel="00CD4B09">
          <w:rPr>
            <w:rFonts w:hint="eastAsia"/>
          </w:rPr>
          <w:delText>addend</w:delText>
        </w:r>
        <w:r w:rsidDel="00CD4B09">
          <w:rPr>
            <w:rFonts w:hint="eastAsia"/>
          </w:rPr>
          <w:delText>为加数</w:delText>
        </w:r>
      </w:del>
    </w:p>
    <w:p w14:paraId="68808658" w14:textId="77777777" w:rsidR="00142D09" w:rsidDel="00CD4B09" w:rsidRDefault="00142D09" w:rsidP="00810362">
      <w:pPr>
        <w:rPr>
          <w:del w:id="706" w:author="admin" w:date="2020-06-05T11:30:00Z"/>
        </w:rPr>
      </w:pPr>
    </w:p>
    <w:p w14:paraId="25AEC1DA" w14:textId="77777777" w:rsidR="002C4A6E" w:rsidDel="00CD4B09" w:rsidRDefault="002C4A6E" w:rsidP="00810362">
      <w:pPr>
        <w:rPr>
          <w:del w:id="707" w:author="admin" w:date="2020-06-05T11:30:00Z"/>
        </w:rPr>
      </w:pPr>
      <w:del w:id="708" w:author="admin" w:date="2020-06-05T11:30:00Z">
        <w:r w:rsidDel="00CD4B09">
          <w:rPr>
            <w:rFonts w:hint="eastAsia"/>
          </w:rPr>
          <w:delText xml:space="preserve"> </w:delText>
        </w:r>
        <w:r w:rsidDel="00CD4B09">
          <w:delText xml:space="preserve">  </w:delText>
        </w:r>
        <w:r w:rsidDel="00CD4B09">
          <w:rPr>
            <w:rFonts w:hint="eastAsia"/>
          </w:rPr>
          <w:delText>接下来具体到我们的实验中进行探索。</w:delText>
        </w:r>
      </w:del>
    </w:p>
    <w:p w14:paraId="3C4F808B" w14:textId="77777777" w:rsidR="00142D09" w:rsidDel="00CD4B09" w:rsidRDefault="00230100" w:rsidP="00810362">
      <w:pPr>
        <w:rPr>
          <w:del w:id="709" w:author="admin" w:date="2020-06-05T11:30:00Z"/>
        </w:rPr>
      </w:pPr>
      <w:del w:id="710" w:author="admin" w:date="2020-06-05T11:30:00Z">
        <w:r w:rsidDel="00CD4B09">
          <w:rPr>
            <w:rFonts w:hint="eastAsia"/>
          </w:rPr>
          <w:delText xml:space="preserve"> </w:delText>
        </w:r>
        <w:r w:rsidDel="00CD4B09">
          <w:delText xml:space="preserve">  </w:delText>
        </w:r>
        <w:r w:rsidR="00DE1A09" w:rsidRPr="00142D09" w:rsidDel="00CD4B09">
          <w:rPr>
            <w:rFonts w:hint="eastAsia"/>
            <w:b/>
          </w:rPr>
          <w:delText>a</w:delText>
        </w:r>
        <w:r w:rsidR="00DE1A09" w:rsidRPr="00142D09" w:rsidDel="00CD4B09">
          <w:rPr>
            <w:rFonts w:hint="eastAsia"/>
            <w:b/>
          </w:rPr>
          <w:delText>）对于第一个重定位条目：</w:delText>
        </w:r>
        <w:r w:rsidR="0058174C" w:rsidRPr="00142D09" w:rsidDel="00CD4B09">
          <w:rPr>
            <w:rFonts w:hint="eastAsia"/>
            <w:b/>
          </w:rPr>
          <w:delText>.</w:delText>
        </w:r>
        <w:r w:rsidR="0058174C" w:rsidRPr="00142D09" w:rsidDel="00CD4B09">
          <w:rPr>
            <w:b/>
          </w:rPr>
          <w:delText>rodata</w:delText>
        </w:r>
        <w:r w:rsidR="0058174C" w:rsidRPr="00142D09" w:rsidDel="00CD4B09">
          <w:rPr>
            <w:rFonts w:hint="eastAsia"/>
            <w:b/>
          </w:rPr>
          <w:delText>（对应第一个</w:delText>
        </w:r>
        <w:r w:rsidR="0058174C" w:rsidRPr="00142D09" w:rsidDel="00CD4B09">
          <w:rPr>
            <w:rFonts w:hint="eastAsia"/>
            <w:b/>
          </w:rPr>
          <w:delText>printf</w:delText>
        </w:r>
        <w:r w:rsidR="0058174C" w:rsidRPr="00142D09" w:rsidDel="00CD4B09">
          <w:rPr>
            <w:rFonts w:hint="eastAsia"/>
            <w:b/>
          </w:rPr>
          <w:delText>的字符串）。</w:delText>
        </w:r>
        <w:r w:rsidR="00B3403F" w:rsidDel="00CD4B09">
          <w:delText>r.offset=0x18</w:delText>
        </w:r>
        <w:r w:rsidR="00B3403F" w:rsidDel="00CD4B09">
          <w:rPr>
            <w:rFonts w:hint="eastAsia"/>
          </w:rPr>
          <w:delText>，</w:delText>
        </w:r>
        <w:r w:rsidR="00B3403F" w:rsidDel="00CD4B09">
          <w:rPr>
            <w:rFonts w:hint="eastAsia"/>
          </w:rPr>
          <w:delText>r</w:delText>
        </w:r>
        <w:r w:rsidR="00B3403F" w:rsidDel="00CD4B09">
          <w:delText>.sympol=.rodata</w:delText>
        </w:r>
        <w:r w:rsidR="00B3403F" w:rsidDel="00CD4B09">
          <w:rPr>
            <w:rFonts w:hint="eastAsia"/>
          </w:rPr>
          <w:delText>，</w:delText>
        </w:r>
        <w:r w:rsidR="00B3403F" w:rsidDel="00CD4B09">
          <w:rPr>
            <w:rFonts w:hint="eastAsia"/>
          </w:rPr>
          <w:delText>r</w:delText>
        </w:r>
        <w:r w:rsidR="00B3403F" w:rsidDel="00CD4B09">
          <w:delText>.type=R_X86_X64_PC32</w:delText>
        </w:r>
        <w:r w:rsidR="00B3403F" w:rsidDel="00CD4B09">
          <w:rPr>
            <w:rFonts w:hint="eastAsia"/>
          </w:rPr>
          <w:delText>，</w:delText>
        </w:r>
        <w:r w:rsidR="00B3403F" w:rsidDel="00CD4B09">
          <w:rPr>
            <w:rFonts w:hint="eastAsia"/>
          </w:rPr>
          <w:delText>r</w:delText>
        </w:r>
        <w:r w:rsidR="00B3403F" w:rsidDel="00CD4B09">
          <w:delText>.addend=-4</w:delText>
        </w:r>
        <w:r w:rsidR="00B3403F" w:rsidDel="00CD4B09">
          <w:rPr>
            <w:rFonts w:hint="eastAsia"/>
          </w:rPr>
          <w:delText>（以上信息均来源于截图第一个重定位条目信息）</w:delText>
        </w:r>
        <w:r w:rsidR="001206D3" w:rsidDel="00CD4B09">
          <w:rPr>
            <w:rFonts w:hint="eastAsia"/>
          </w:rPr>
          <w:delText>。</w:delText>
        </w:r>
      </w:del>
    </w:p>
    <w:p w14:paraId="51031EC0" w14:textId="77777777" w:rsidR="009C5DF4" w:rsidDel="00CD4B09" w:rsidRDefault="009C5DF4" w:rsidP="00810362">
      <w:pPr>
        <w:rPr>
          <w:del w:id="711" w:author="admin" w:date="2020-06-05T11:30:00Z"/>
        </w:rPr>
      </w:pPr>
      <w:del w:id="712" w:author="admin" w:date="2020-06-05T11:30:00Z">
        <w:r w:rsidDel="00CD4B09">
          <w:rPr>
            <w:rFonts w:hint="eastAsia"/>
          </w:rPr>
          <w:delText xml:space="preserve"> </w:delText>
        </w:r>
        <w:r w:rsidDel="00CD4B09">
          <w:delText xml:space="preserve">  </w:delText>
        </w:r>
        <w:r w:rsidDel="00CD4B09">
          <w:rPr>
            <w:rFonts w:hint="eastAsia"/>
          </w:rPr>
          <w:delText>首先</w:delText>
        </w:r>
        <w:r w:rsidR="001F4906" w:rsidDel="00CD4B09">
          <w:rPr>
            <w:rFonts w:hint="eastAsia"/>
          </w:rPr>
          <w:delText>，</w:delText>
        </w:r>
        <w:r w:rsidDel="00CD4B09">
          <w:rPr>
            <w:rFonts w:hint="eastAsia"/>
          </w:rPr>
          <w:delText>链接器计算出引用的运行时地址，</w:delText>
        </w:r>
        <w:r w:rsidDel="00CD4B09">
          <w:rPr>
            <w:rFonts w:hint="eastAsia"/>
          </w:rPr>
          <w:delText>refaddr</w:delText>
        </w:r>
        <w:r w:rsidDel="00CD4B09">
          <w:delText xml:space="preserve"> </w:delText>
        </w:r>
        <w:r w:rsidDel="00CD4B09">
          <w:rPr>
            <w:rFonts w:hint="eastAsia"/>
          </w:rPr>
          <w:delText>=</w:delText>
        </w:r>
        <w:r w:rsidDel="00CD4B09">
          <w:delText xml:space="preserve"> ADDR</w:delText>
        </w:r>
        <w:r w:rsidDel="00CD4B09">
          <w:rPr>
            <w:rFonts w:hint="eastAsia"/>
          </w:rPr>
          <w:delText>(</w:delText>
        </w:r>
        <w:r w:rsidDel="00CD4B09">
          <w:delText>s) +r.offset</w:delText>
        </w:r>
        <w:r w:rsidDel="00CD4B09">
          <w:rPr>
            <w:rFonts w:hint="eastAsia"/>
          </w:rPr>
          <w:delText>（节的地址加上偏移量）</w:delText>
        </w:r>
        <w:r w:rsidR="001F4906" w:rsidDel="00CD4B09">
          <w:rPr>
            <w:rFonts w:hint="eastAsia"/>
          </w:rPr>
          <w:delText>，这里计算为：</w:delText>
        </w:r>
        <w:r w:rsidR="001F4906" w:rsidDel="00CD4B09">
          <w:rPr>
            <w:rFonts w:hint="eastAsia"/>
          </w:rPr>
          <w:delText>refaddr</w:delText>
        </w:r>
        <w:r w:rsidR="001F4906" w:rsidDel="00CD4B09">
          <w:delText xml:space="preserve"> = ADDR(s) + 0x18</w:delText>
        </w:r>
        <w:r w:rsidR="001F4906" w:rsidDel="00CD4B09">
          <w:rPr>
            <w:rFonts w:hint="eastAsia"/>
          </w:rPr>
          <w:delText>。</w:delText>
        </w:r>
      </w:del>
    </w:p>
    <w:p w14:paraId="7FBF85CF" w14:textId="77777777" w:rsidR="001F4906" w:rsidDel="00CD4B09" w:rsidRDefault="001F4906" w:rsidP="00810362">
      <w:pPr>
        <w:rPr>
          <w:del w:id="713" w:author="admin" w:date="2020-06-05T11:30:00Z"/>
        </w:rPr>
      </w:pPr>
      <w:del w:id="714" w:author="admin" w:date="2020-06-05T11:30:00Z">
        <w:r w:rsidDel="00CD4B09">
          <w:rPr>
            <w:rFonts w:hint="eastAsia"/>
          </w:rPr>
          <w:delText xml:space="preserve"> </w:delText>
        </w:r>
        <w:r w:rsidDel="00CD4B09">
          <w:delText xml:space="preserve">  </w:delText>
        </w:r>
        <w:r w:rsidDel="00CD4B09">
          <w:rPr>
            <w:rFonts w:hint="eastAsia"/>
          </w:rPr>
          <w:delText>然后，更新该引用，使得它在运行时指向真正的内容（</w:delText>
        </w:r>
        <w:r w:rsidDel="00CD4B09">
          <w:rPr>
            <w:rFonts w:hint="eastAsia"/>
          </w:rPr>
          <w:delText>.</w:delText>
        </w:r>
        <w:r w:rsidDel="00CD4B09">
          <w:delText>L1</w:delText>
        </w:r>
        <w:r w:rsidDel="00CD4B09">
          <w:rPr>
            <w:rFonts w:hint="eastAsia"/>
          </w:rPr>
          <w:delText>），</w:delText>
        </w:r>
        <w:r w:rsidDel="00CD4B09">
          <w:rPr>
            <w:rFonts w:hint="eastAsia"/>
          </w:rPr>
          <w:delText>*refptr</w:delText>
        </w:r>
        <w:r w:rsidDel="00CD4B09">
          <w:delText xml:space="preserve"> = (unsigned)(ADDR(r.sympol) + r.addend - refaddr)</w:delText>
        </w:r>
        <w:r w:rsidR="009321BE" w:rsidDel="00CD4B09">
          <w:rPr>
            <w:rFonts w:hint="eastAsia"/>
          </w:rPr>
          <w:delText>。这里计算为</w:delText>
        </w:r>
        <w:r w:rsidR="00BC194F" w:rsidDel="00CD4B09">
          <w:rPr>
            <w:rFonts w:hint="eastAsia"/>
          </w:rPr>
          <w:delText>：</w:delText>
        </w:r>
        <w:r w:rsidR="00BC194F" w:rsidDel="00CD4B09">
          <w:rPr>
            <w:rFonts w:hint="eastAsia"/>
          </w:rPr>
          <w:delText>*refptr</w:delText>
        </w:r>
        <w:r w:rsidR="00BC194F" w:rsidDel="00CD4B09">
          <w:delText xml:space="preserve"> = (unsigned) (ADDR(r.sympol) + (-4) - refaddr)</w:delText>
        </w:r>
        <w:r w:rsidR="00BC194F" w:rsidDel="00CD4B09">
          <w:rPr>
            <w:rFonts w:hint="eastAsia"/>
          </w:rPr>
          <w:delText>（</w:delText>
        </w:r>
        <w:r w:rsidR="00BC194F" w:rsidDel="00CD4B09">
          <w:delText>ADDR(r.sympol)</w:delText>
        </w:r>
        <w:r w:rsidR="00BC194F" w:rsidDel="00CD4B09">
          <w:rPr>
            <w:rFonts w:hint="eastAsia"/>
          </w:rPr>
          <w:delText>代表每个符号的运行时地址）</w:delText>
        </w:r>
        <w:r w:rsidR="0098134F" w:rsidDel="00CD4B09">
          <w:rPr>
            <w:rFonts w:hint="eastAsia"/>
          </w:rPr>
          <w:delText>。</w:delText>
        </w:r>
      </w:del>
    </w:p>
    <w:p w14:paraId="717D6323" w14:textId="77777777" w:rsidR="0098134F" w:rsidDel="00CD4B09" w:rsidRDefault="0098134F" w:rsidP="00810362">
      <w:pPr>
        <w:rPr>
          <w:del w:id="715" w:author="admin" w:date="2020-06-05T11:30:00Z"/>
        </w:rPr>
      </w:pPr>
      <w:del w:id="716" w:author="admin" w:date="2020-06-05T11:30:00Z">
        <w:r w:rsidDel="00CD4B09">
          <w:delText xml:space="preserve">   </w:delText>
        </w:r>
        <w:r w:rsidDel="00CD4B09">
          <w:rPr>
            <w:rFonts w:hint="eastAsia"/>
          </w:rPr>
          <w:delText>最后，在得到的可执行目标文件中，我们便可以得到正确的引用地址</w:delText>
        </w:r>
        <w:r w:rsidR="001759D4" w:rsidDel="00CD4B09">
          <w:rPr>
            <w:rFonts w:hint="eastAsia"/>
          </w:rPr>
          <w:delText>，即完成对第一个重定位条目的</w:delText>
        </w:r>
        <w:r w:rsidR="00E13146" w:rsidDel="00CD4B09">
          <w:rPr>
            <w:rFonts w:hint="eastAsia"/>
          </w:rPr>
          <w:delText>重定位计算</w:delText>
        </w:r>
        <w:r w:rsidR="001759D4" w:rsidDel="00CD4B09">
          <w:rPr>
            <w:rFonts w:hint="eastAsia"/>
          </w:rPr>
          <w:delText>。</w:delText>
        </w:r>
      </w:del>
    </w:p>
    <w:p w14:paraId="7251292D" w14:textId="77777777" w:rsidR="007D54E3" w:rsidDel="00CD4B09" w:rsidRDefault="007D54E3" w:rsidP="00810362">
      <w:pPr>
        <w:rPr>
          <w:del w:id="717" w:author="admin" w:date="2020-06-05T11:30:00Z"/>
        </w:rPr>
      </w:pPr>
      <w:del w:id="718" w:author="admin" w:date="2020-06-05T11:30:00Z">
        <w:r w:rsidDel="00CD4B09">
          <w:rPr>
            <w:rFonts w:hint="eastAsia"/>
          </w:rPr>
          <w:delText xml:space="preserve"> </w:delText>
        </w:r>
        <w:r w:rsidDel="00CD4B09">
          <w:delText xml:space="preserve">  </w:delText>
        </w:r>
        <w:r w:rsidRPr="007D54E3" w:rsidDel="00CD4B09">
          <w:rPr>
            <w:b/>
          </w:rPr>
          <w:delText>b</w:delText>
        </w:r>
        <w:r w:rsidRPr="007D54E3" w:rsidDel="00CD4B09">
          <w:rPr>
            <w:rFonts w:hint="eastAsia"/>
            <w:b/>
          </w:rPr>
          <w:delText>）</w:delText>
        </w:r>
        <w:r w:rsidDel="00CD4B09">
          <w:rPr>
            <w:rFonts w:hint="eastAsia"/>
            <w:b/>
          </w:rPr>
          <w:delText>对于第</w:delText>
        </w:r>
        <w:r w:rsidDel="00CD4B09">
          <w:rPr>
            <w:rFonts w:hint="eastAsia"/>
            <w:b/>
          </w:rPr>
          <w:delText>4</w:delText>
        </w:r>
        <w:r w:rsidDel="00CD4B09">
          <w:rPr>
            <w:rFonts w:hint="eastAsia"/>
            <w:b/>
          </w:rPr>
          <w:delText>和第</w:delText>
        </w:r>
        <w:r w:rsidDel="00CD4B09">
          <w:rPr>
            <w:rFonts w:hint="eastAsia"/>
            <w:b/>
          </w:rPr>
          <w:delText>6</w:delText>
        </w:r>
        <w:r w:rsidDel="00CD4B09">
          <w:rPr>
            <w:rFonts w:hint="eastAsia"/>
            <w:b/>
          </w:rPr>
          <w:delText>个</w:delText>
        </w:r>
        <w:r w:rsidR="00262105" w:rsidDel="00CD4B09">
          <w:rPr>
            <w:rFonts w:hint="eastAsia"/>
            <w:b/>
          </w:rPr>
          <w:delText>和第</w:delText>
        </w:r>
        <w:r w:rsidR="00262105" w:rsidDel="00CD4B09">
          <w:rPr>
            <w:rFonts w:hint="eastAsia"/>
            <w:b/>
          </w:rPr>
          <w:delText>7</w:delText>
        </w:r>
        <w:r w:rsidR="00262105" w:rsidDel="00CD4B09">
          <w:rPr>
            <w:rFonts w:hint="eastAsia"/>
            <w:b/>
          </w:rPr>
          <w:delText>个</w:delText>
        </w:r>
        <w:r w:rsidDel="00CD4B09">
          <w:rPr>
            <w:rFonts w:hint="eastAsia"/>
            <w:b/>
          </w:rPr>
          <w:delText>重定位条目：</w:delText>
        </w:r>
        <w:r w:rsidDel="00CD4B09">
          <w:rPr>
            <w:rFonts w:hint="eastAsia"/>
            <w:b/>
          </w:rPr>
          <w:delText>.</w:delText>
        </w:r>
        <w:r w:rsidDel="00CD4B09">
          <w:rPr>
            <w:b/>
          </w:rPr>
          <w:delText>rodata</w:delText>
        </w:r>
        <w:r w:rsidDel="00CD4B09">
          <w:rPr>
            <w:rFonts w:hint="eastAsia"/>
            <w:b/>
          </w:rPr>
          <w:delText>（对应第二个</w:delText>
        </w:r>
        <w:r w:rsidDel="00CD4B09">
          <w:rPr>
            <w:rFonts w:hint="eastAsia"/>
            <w:b/>
          </w:rPr>
          <w:delText>printf</w:delText>
        </w:r>
        <w:r w:rsidDel="00CD4B09">
          <w:rPr>
            <w:rFonts w:hint="eastAsia"/>
            <w:b/>
          </w:rPr>
          <w:delText>的字符串）和</w:delText>
        </w:r>
        <w:r w:rsidDel="00CD4B09">
          <w:rPr>
            <w:rFonts w:hint="eastAsia"/>
            <w:b/>
          </w:rPr>
          <w:delText>s</w:delText>
        </w:r>
        <w:r w:rsidDel="00CD4B09">
          <w:rPr>
            <w:b/>
          </w:rPr>
          <w:delText>leepsecs</w:delText>
        </w:r>
        <w:r w:rsidDel="00CD4B09">
          <w:rPr>
            <w:rFonts w:hint="eastAsia"/>
            <w:b/>
          </w:rPr>
          <w:delText>（全局变量</w:delText>
        </w:r>
        <w:r w:rsidDel="00CD4B09">
          <w:rPr>
            <w:rFonts w:hint="eastAsia"/>
            <w:b/>
          </w:rPr>
          <w:delText>int</w:delText>
        </w:r>
        <w:r w:rsidDel="00CD4B09">
          <w:rPr>
            <w:rFonts w:hint="eastAsia"/>
            <w:b/>
          </w:rPr>
          <w:delText>型）</w:delText>
        </w:r>
        <w:r w:rsidR="00262105" w:rsidDel="00CD4B09">
          <w:rPr>
            <w:rFonts w:hint="eastAsia"/>
            <w:b/>
          </w:rPr>
          <w:delText>和</w:delText>
        </w:r>
        <w:r w:rsidR="00262105" w:rsidDel="00CD4B09">
          <w:rPr>
            <w:rFonts w:hint="eastAsia"/>
            <w:b/>
          </w:rPr>
          <w:delText>.</w:delText>
        </w:r>
        <w:r w:rsidR="00262105" w:rsidDel="00CD4B09">
          <w:rPr>
            <w:b/>
          </w:rPr>
          <w:delText>text</w:delText>
        </w:r>
        <w:r w:rsidDel="00CD4B09">
          <w:rPr>
            <w:rFonts w:hint="eastAsia"/>
            <w:b/>
          </w:rPr>
          <w:delText>。</w:delText>
        </w:r>
        <w:r w:rsidR="00581834" w:rsidDel="00CD4B09">
          <w:rPr>
            <w:rFonts w:hint="eastAsia"/>
          </w:rPr>
          <w:delText>根据类型可知，</w:delText>
        </w:r>
        <w:r w:rsidR="00071409" w:rsidDel="00CD4B09">
          <w:rPr>
            <w:rFonts w:hint="eastAsia"/>
          </w:rPr>
          <w:delText>它们</w:delText>
        </w:r>
        <w:r w:rsidR="00D23EAF" w:rsidDel="00CD4B09">
          <w:rPr>
            <w:rFonts w:hint="eastAsia"/>
          </w:rPr>
          <w:delText>都是</w:delText>
        </w:r>
        <w:r w:rsidR="00D23EAF" w:rsidRPr="00D23EAF" w:rsidDel="00CD4B09">
          <w:rPr>
            <w:rFonts w:hint="eastAsia"/>
          </w:rPr>
          <w:delText xml:space="preserve">32 </w:delText>
        </w:r>
        <w:r w:rsidR="00D23EAF" w:rsidRPr="00D23EAF" w:rsidDel="00CD4B09">
          <w:rPr>
            <w:rFonts w:hint="eastAsia"/>
          </w:rPr>
          <w:delText>位</w:delText>
        </w:r>
        <w:r w:rsidR="00D23EAF" w:rsidRPr="00D23EAF" w:rsidDel="00CD4B09">
          <w:rPr>
            <w:rFonts w:hint="eastAsia"/>
          </w:rPr>
          <w:delText xml:space="preserve"> PC </w:delText>
        </w:r>
        <w:r w:rsidR="00D23EAF" w:rsidRPr="00D23EAF" w:rsidDel="00CD4B09">
          <w:rPr>
            <w:rFonts w:hint="eastAsia"/>
          </w:rPr>
          <w:delText>相对地址的引</w:delText>
        </w:r>
        <w:r w:rsidR="00D23EAF" w:rsidDel="00CD4B09">
          <w:rPr>
            <w:rFonts w:hint="eastAsia"/>
          </w:rPr>
          <w:delText>用，与上述第一条计算方式相同，不在过多说明。</w:delText>
        </w:r>
      </w:del>
    </w:p>
    <w:p w14:paraId="2EA5A01B" w14:textId="77777777" w:rsidR="00D902A9" w:rsidDel="00CD4B09" w:rsidRDefault="008B4D92" w:rsidP="00810362">
      <w:pPr>
        <w:rPr>
          <w:del w:id="719" w:author="admin" w:date="2020-06-05T11:30:00Z"/>
        </w:rPr>
      </w:pPr>
      <w:del w:id="720" w:author="admin" w:date="2020-06-05T11:30:00Z">
        <w:r w:rsidDel="00CD4B09">
          <w:rPr>
            <w:rFonts w:hint="eastAsia"/>
          </w:rPr>
          <w:delText xml:space="preserve"> </w:delText>
        </w:r>
        <w:r w:rsidDel="00CD4B09">
          <w:delText xml:space="preserve">  </w:delText>
        </w:r>
        <w:r w:rsidRPr="008B4D92" w:rsidDel="00CD4B09">
          <w:rPr>
            <w:rFonts w:hint="eastAsia"/>
            <w:b/>
          </w:rPr>
          <w:delText>c</w:delText>
        </w:r>
        <w:r w:rsidRPr="008B4D92" w:rsidDel="00CD4B09">
          <w:rPr>
            <w:rFonts w:hint="eastAsia"/>
            <w:b/>
          </w:rPr>
          <w:delText>）</w:delText>
        </w:r>
        <w:r w:rsidR="00E05C17" w:rsidDel="00CD4B09">
          <w:rPr>
            <w:rFonts w:hint="eastAsia"/>
            <w:b/>
          </w:rPr>
          <w:delText>而对于</w:delText>
        </w:r>
        <w:r w:rsidR="00E05C17" w:rsidDel="00CD4B09">
          <w:rPr>
            <w:rFonts w:hint="eastAsia"/>
            <w:b/>
          </w:rPr>
          <w:delText>puts</w:delText>
        </w:r>
        <w:r w:rsidR="00E05C17" w:rsidDel="00CD4B09">
          <w:rPr>
            <w:rFonts w:hint="eastAsia"/>
            <w:b/>
          </w:rPr>
          <w:delText>，</w:delText>
        </w:r>
        <w:r w:rsidR="00E05C17" w:rsidDel="00CD4B09">
          <w:rPr>
            <w:rFonts w:hint="eastAsia"/>
            <w:b/>
          </w:rPr>
          <w:delText>printf</w:delText>
        </w:r>
        <w:r w:rsidR="00E05C17" w:rsidDel="00CD4B09">
          <w:rPr>
            <w:rFonts w:hint="eastAsia"/>
            <w:b/>
          </w:rPr>
          <w:delText>，</w:delText>
        </w:r>
        <w:r w:rsidR="00E05C17" w:rsidDel="00CD4B09">
          <w:rPr>
            <w:rFonts w:hint="eastAsia"/>
            <w:b/>
          </w:rPr>
          <w:delText>sleep</w:delText>
        </w:r>
        <w:r w:rsidR="00E05C17" w:rsidDel="00CD4B09">
          <w:rPr>
            <w:rFonts w:hint="eastAsia"/>
            <w:b/>
          </w:rPr>
          <w:delText>和</w:delText>
        </w:r>
        <w:r w:rsidR="00E05C17" w:rsidDel="00CD4B09">
          <w:rPr>
            <w:rFonts w:hint="eastAsia"/>
            <w:b/>
          </w:rPr>
          <w:delText>getchar</w:delText>
        </w:r>
        <w:r w:rsidR="00E05C17" w:rsidDel="00CD4B09">
          <w:rPr>
            <w:rFonts w:hint="eastAsia"/>
            <w:b/>
          </w:rPr>
          <w:delText>函数是共享库内的函数，根据本节开始时的知识，计算方式为</w:delText>
        </w:r>
        <w:r w:rsidR="00E05C17" w:rsidDel="00CD4B09">
          <w:rPr>
            <w:rFonts w:hint="eastAsia"/>
            <w:b/>
          </w:rPr>
          <w:delText>L</w:delText>
        </w:r>
        <w:r w:rsidR="00E05C17" w:rsidDel="00CD4B09">
          <w:rPr>
            <w:b/>
          </w:rPr>
          <w:delText xml:space="preserve"> + A - P</w:delText>
        </w:r>
        <w:r w:rsidR="00E05C17" w:rsidDel="00CD4B09">
          <w:rPr>
            <w:rFonts w:hint="eastAsia"/>
            <w:b/>
          </w:rPr>
          <w:delText>。</w:delText>
        </w:r>
        <w:r w:rsidR="00E05C17" w:rsidDel="00CD4B09">
          <w:rPr>
            <w:rFonts w:hint="eastAsia"/>
          </w:rPr>
          <w:delText>具体到函数中，是这样的。</w:delText>
        </w:r>
      </w:del>
    </w:p>
    <w:p w14:paraId="22FBEFEC" w14:textId="77777777" w:rsidR="00D902A9" w:rsidDel="00CD4B09" w:rsidRDefault="00D902A9" w:rsidP="00810362">
      <w:pPr>
        <w:rPr>
          <w:del w:id="721" w:author="admin" w:date="2020-06-05T11:30:00Z"/>
        </w:rPr>
      </w:pPr>
      <w:del w:id="722" w:author="admin" w:date="2020-06-05T11:30:00Z">
        <w:r w:rsidDel="00CD4B09">
          <w:rPr>
            <w:rFonts w:hint="eastAsia"/>
          </w:rPr>
          <w:delText xml:space="preserve"> </w:delText>
        </w:r>
        <w:r w:rsidDel="00CD4B09">
          <w:delText xml:space="preserve">  </w:delText>
        </w:r>
        <w:r w:rsidR="00300453" w:rsidDel="00CD4B09">
          <w:rPr>
            <w:rFonts w:hint="eastAsia"/>
          </w:rPr>
          <w:delText>对于</w:delText>
        </w:r>
        <w:r w:rsidR="00300453" w:rsidDel="00CD4B09">
          <w:rPr>
            <w:rFonts w:hint="eastAsia"/>
          </w:rPr>
          <w:delText>printf</w:delText>
        </w:r>
        <w:r w:rsidR="00300453" w:rsidDel="00CD4B09">
          <w:rPr>
            <w:rFonts w:hint="eastAsia"/>
          </w:rPr>
          <w:delText>函数，第一次调用时，不直接调用</w:delText>
        </w:r>
        <w:r w:rsidR="00300453" w:rsidDel="00CD4B09">
          <w:rPr>
            <w:rFonts w:hint="eastAsia"/>
          </w:rPr>
          <w:delText>printf</w:delText>
        </w:r>
        <w:r w:rsidR="00300453" w:rsidDel="00CD4B09">
          <w:rPr>
            <w:rFonts w:hint="eastAsia"/>
          </w:rPr>
          <w:delText>函数，而是程序通过调用进入</w:delText>
        </w:r>
        <w:r w:rsidR="00300453" w:rsidDel="00CD4B09">
          <w:rPr>
            <w:rFonts w:hint="eastAsia"/>
          </w:rPr>
          <w:delText>P</w:delText>
        </w:r>
        <w:r w:rsidR="00300453" w:rsidDel="00CD4B09">
          <w:delText>LT[3]</w:delText>
        </w:r>
        <w:r w:rsidR="00300453" w:rsidDel="00CD4B09">
          <w:rPr>
            <w:rFonts w:hint="eastAsia"/>
          </w:rPr>
          <w:delText>（它是</w:delText>
        </w:r>
        <w:r w:rsidR="00300453" w:rsidDel="00CD4B09">
          <w:rPr>
            <w:rFonts w:hint="eastAsia"/>
          </w:rPr>
          <w:delText>printf</w:delText>
        </w:r>
        <w:r w:rsidR="00300453" w:rsidDel="00CD4B09">
          <w:rPr>
            <w:rFonts w:hint="eastAsia"/>
          </w:rPr>
          <w:delText>的</w:delText>
        </w:r>
        <w:r w:rsidR="00300453" w:rsidDel="00CD4B09">
          <w:rPr>
            <w:rFonts w:hint="eastAsia"/>
          </w:rPr>
          <w:delText>PLT</w:delText>
        </w:r>
        <w:r w:rsidR="00300453" w:rsidDel="00CD4B09">
          <w:rPr>
            <w:rFonts w:hint="eastAsia"/>
          </w:rPr>
          <w:delText>条目）；</w:delText>
        </w:r>
      </w:del>
    </w:p>
    <w:p w14:paraId="362FE87B" w14:textId="77777777" w:rsidR="00D902A9" w:rsidDel="00CD4B09" w:rsidRDefault="00D902A9" w:rsidP="00810362">
      <w:pPr>
        <w:rPr>
          <w:del w:id="723" w:author="admin" w:date="2020-06-05T11:30:00Z"/>
        </w:rPr>
      </w:pPr>
      <w:del w:id="724" w:author="admin" w:date="2020-06-05T11:30:00Z">
        <w:r w:rsidDel="00CD4B09">
          <w:rPr>
            <w:rFonts w:hint="eastAsia"/>
          </w:rPr>
          <w:delText xml:space="preserve"> </w:delText>
        </w:r>
        <w:r w:rsidDel="00CD4B09">
          <w:delText xml:space="preserve">  </w:delText>
        </w:r>
        <w:r w:rsidR="00300453" w:rsidDel="00CD4B09">
          <w:rPr>
            <w:rFonts w:hint="eastAsia"/>
          </w:rPr>
          <w:delText>第一条</w:delText>
        </w:r>
        <w:r w:rsidR="00300453" w:rsidDel="00CD4B09">
          <w:rPr>
            <w:rFonts w:hint="eastAsia"/>
          </w:rPr>
          <w:delText>PLT</w:delText>
        </w:r>
        <w:r w:rsidR="00300453" w:rsidDel="00CD4B09">
          <w:rPr>
            <w:rFonts w:hint="eastAsia"/>
          </w:rPr>
          <w:delText>指令通过</w:delText>
        </w:r>
        <w:r w:rsidR="00300453" w:rsidDel="00CD4B09">
          <w:rPr>
            <w:rFonts w:hint="eastAsia"/>
          </w:rPr>
          <w:delText>GOT</w:delText>
        </w:r>
        <w:r w:rsidR="00300453" w:rsidDel="00CD4B09">
          <w:delText>[5]</w:delText>
        </w:r>
        <w:r w:rsidR="00DF41E1" w:rsidDel="00CD4B09">
          <w:rPr>
            <w:rFonts w:hint="eastAsia"/>
          </w:rPr>
          <w:delText>进行间接跳转</w:delText>
        </w:r>
        <w:r w:rsidR="00E1558C" w:rsidDel="00CD4B09">
          <w:rPr>
            <w:rFonts w:hint="eastAsia"/>
          </w:rPr>
          <w:delText>（因为每个</w:delText>
        </w:r>
        <w:r w:rsidR="00E1558C" w:rsidDel="00CD4B09">
          <w:rPr>
            <w:rFonts w:hint="eastAsia"/>
          </w:rPr>
          <w:delText>GOT</w:delText>
        </w:r>
        <w:r w:rsidR="00E1558C" w:rsidDel="00CD4B09">
          <w:rPr>
            <w:rFonts w:hint="eastAsia"/>
          </w:rPr>
          <w:delText>条目初始时都指向它对应的</w:delText>
        </w:r>
        <w:r w:rsidR="00E1558C" w:rsidDel="00CD4B09">
          <w:rPr>
            <w:rFonts w:hint="eastAsia"/>
          </w:rPr>
          <w:delText>PLT</w:delText>
        </w:r>
        <w:r w:rsidR="00E1558C" w:rsidDel="00CD4B09">
          <w:rPr>
            <w:rFonts w:hint="eastAsia"/>
          </w:rPr>
          <w:delText>条目的第二条指令，这个间接跳转只是简单的把控制传送回</w:delText>
        </w:r>
        <w:r w:rsidR="00E1558C" w:rsidDel="00CD4B09">
          <w:rPr>
            <w:rFonts w:hint="eastAsia"/>
          </w:rPr>
          <w:delText>PLT</w:delText>
        </w:r>
        <w:r w:rsidR="00E1558C" w:rsidDel="00CD4B09">
          <w:delText>[3]</w:delText>
        </w:r>
        <w:r w:rsidR="00E1558C" w:rsidDel="00CD4B09">
          <w:rPr>
            <w:rFonts w:hint="eastAsia"/>
          </w:rPr>
          <w:delText>中的下一条指令）；</w:delText>
        </w:r>
      </w:del>
    </w:p>
    <w:p w14:paraId="66F695EA" w14:textId="77777777" w:rsidR="00D902A9" w:rsidDel="00CD4B09" w:rsidRDefault="00D902A9" w:rsidP="00810362">
      <w:pPr>
        <w:rPr>
          <w:del w:id="725" w:author="admin" w:date="2020-06-05T11:30:00Z"/>
        </w:rPr>
      </w:pPr>
      <w:del w:id="726" w:author="admin" w:date="2020-06-05T11:30:00Z">
        <w:r w:rsidDel="00CD4B09">
          <w:rPr>
            <w:rFonts w:hint="eastAsia"/>
          </w:rPr>
          <w:delText xml:space="preserve"> </w:delText>
        </w:r>
        <w:r w:rsidDel="00CD4B09">
          <w:delText xml:space="preserve">  </w:delText>
        </w:r>
        <w:r w:rsidDel="00CD4B09">
          <w:rPr>
            <w:rFonts w:hint="eastAsia"/>
          </w:rPr>
          <w:delText>第三步，将</w:delText>
        </w:r>
        <w:r w:rsidDel="00CD4B09">
          <w:rPr>
            <w:rFonts w:hint="eastAsia"/>
          </w:rPr>
          <w:delText>printf</w:delText>
        </w:r>
        <w:r w:rsidDel="00CD4B09">
          <w:rPr>
            <w:rFonts w:hint="eastAsia"/>
          </w:rPr>
          <w:delText>函数的</w:delText>
        </w:r>
        <w:r w:rsidDel="00CD4B09">
          <w:rPr>
            <w:rFonts w:hint="eastAsia"/>
          </w:rPr>
          <w:delText>ID</w:delText>
        </w:r>
        <w:r w:rsidDel="00CD4B09">
          <w:rPr>
            <w:rFonts w:hint="eastAsia"/>
          </w:rPr>
          <w:delText>（</w:delText>
        </w:r>
        <w:r w:rsidDel="00CD4B09">
          <w:rPr>
            <w:rFonts w:hint="eastAsia"/>
          </w:rPr>
          <w:delText>0</w:delText>
        </w:r>
        <w:r w:rsidDel="00CD4B09">
          <w:delText>x1</w:delText>
        </w:r>
        <w:r w:rsidDel="00CD4B09">
          <w:rPr>
            <w:rFonts w:hint="eastAsia"/>
          </w:rPr>
          <w:delText>）压入栈中，</w:delText>
        </w:r>
        <w:r w:rsidDel="00CD4B09">
          <w:rPr>
            <w:rFonts w:hint="eastAsia"/>
          </w:rPr>
          <w:delText>PLT</w:delText>
        </w:r>
        <w:r w:rsidDel="00CD4B09">
          <w:delText>[3]</w:delText>
        </w:r>
        <w:r w:rsidDel="00CD4B09">
          <w:rPr>
            <w:rFonts w:hint="eastAsia"/>
          </w:rPr>
          <w:delText>跳转到</w:delText>
        </w:r>
        <w:r w:rsidDel="00CD4B09">
          <w:rPr>
            <w:rFonts w:hint="eastAsia"/>
          </w:rPr>
          <w:delText>PLT</w:delText>
        </w:r>
        <w:r w:rsidDel="00CD4B09">
          <w:delText>[0]</w:delText>
        </w:r>
        <w:r w:rsidDel="00CD4B09">
          <w:rPr>
            <w:rFonts w:hint="eastAsia"/>
          </w:rPr>
          <w:delText>；</w:delText>
        </w:r>
      </w:del>
    </w:p>
    <w:p w14:paraId="1CE22D0B" w14:textId="77777777" w:rsidR="008B4D92" w:rsidDel="00CD4B09" w:rsidRDefault="00D902A9" w:rsidP="00810362">
      <w:pPr>
        <w:rPr>
          <w:del w:id="727" w:author="admin" w:date="2020-06-05T11:30:00Z"/>
        </w:rPr>
      </w:pPr>
      <w:del w:id="728" w:author="admin" w:date="2020-06-05T11:30:00Z">
        <w:r w:rsidDel="00CD4B09">
          <w:rPr>
            <w:rFonts w:hint="eastAsia"/>
          </w:rPr>
          <w:delText xml:space="preserve"> </w:delText>
        </w:r>
        <w:r w:rsidDel="00CD4B09">
          <w:delText xml:space="preserve">  </w:delText>
        </w:r>
        <w:r w:rsidDel="00CD4B09">
          <w:rPr>
            <w:rFonts w:hint="eastAsia"/>
          </w:rPr>
          <w:delText>第四步，</w:delText>
        </w:r>
        <w:r w:rsidDel="00CD4B09">
          <w:rPr>
            <w:rFonts w:hint="eastAsia"/>
          </w:rPr>
          <w:delText>PLT</w:delText>
        </w:r>
        <w:r w:rsidDel="00CD4B09">
          <w:delText>[0]</w:delText>
        </w:r>
        <w:r w:rsidDel="00CD4B09">
          <w:rPr>
            <w:rFonts w:hint="eastAsia"/>
          </w:rPr>
          <w:delText>将</w:delText>
        </w:r>
        <w:r w:rsidDel="00CD4B09">
          <w:rPr>
            <w:rFonts w:hint="eastAsia"/>
          </w:rPr>
          <w:delText>GOT</w:delText>
        </w:r>
        <w:r w:rsidDel="00CD4B09">
          <w:delText>[</w:delText>
        </w:r>
        <w:r w:rsidDel="00CD4B09">
          <w:rPr>
            <w:rFonts w:hint="eastAsia"/>
          </w:rPr>
          <w:delText>1</w:delText>
        </w:r>
        <w:r w:rsidDel="00CD4B09">
          <w:delText>]</w:delText>
        </w:r>
        <w:r w:rsidDel="00CD4B09">
          <w:rPr>
            <w:rFonts w:hint="eastAsia"/>
          </w:rPr>
          <w:delText>间接的把动态链接器的第一个参数压入栈中，然后通过</w:delText>
        </w:r>
        <w:r w:rsidDel="00CD4B09">
          <w:rPr>
            <w:rFonts w:hint="eastAsia"/>
          </w:rPr>
          <w:delText>GOT</w:delText>
        </w:r>
        <w:r w:rsidDel="00CD4B09">
          <w:delText>[</w:delText>
        </w:r>
        <w:r w:rsidDel="00CD4B09">
          <w:rPr>
            <w:rFonts w:hint="eastAsia"/>
          </w:rPr>
          <w:delText>3</w:delText>
        </w:r>
        <w:r w:rsidDel="00CD4B09">
          <w:delText>]</w:delText>
        </w:r>
        <w:r w:rsidDel="00CD4B09">
          <w:rPr>
            <w:rFonts w:hint="eastAsia"/>
          </w:rPr>
          <w:delText>间接跳转到动态链接器中。动态连接器使用两条栈条目确定</w:delText>
        </w:r>
        <w:r w:rsidDel="00CD4B09">
          <w:rPr>
            <w:rFonts w:hint="eastAsia"/>
          </w:rPr>
          <w:delText>printf</w:delText>
        </w:r>
        <w:r w:rsidDel="00CD4B09">
          <w:rPr>
            <w:rFonts w:hint="eastAsia"/>
          </w:rPr>
          <w:delText>函数的运行时位置，用这个地址重写</w:delText>
        </w:r>
        <w:r w:rsidDel="00CD4B09">
          <w:rPr>
            <w:rFonts w:hint="eastAsia"/>
          </w:rPr>
          <w:delText>GOT</w:delText>
        </w:r>
        <w:r w:rsidDel="00CD4B09">
          <w:delText>[5]</w:delText>
        </w:r>
        <w:r w:rsidDel="00CD4B09">
          <w:rPr>
            <w:rFonts w:hint="eastAsia"/>
          </w:rPr>
          <w:delText>，再把控制传递给</w:delText>
        </w:r>
        <w:r w:rsidDel="00CD4B09">
          <w:rPr>
            <w:rFonts w:hint="eastAsia"/>
          </w:rPr>
          <w:delText>printf</w:delText>
        </w:r>
        <w:r w:rsidDel="00CD4B09">
          <w:rPr>
            <w:rFonts w:hint="eastAsia"/>
          </w:rPr>
          <w:delText>函数。</w:delText>
        </w:r>
      </w:del>
    </w:p>
    <w:p w14:paraId="2BE6BC37" w14:textId="77777777" w:rsidR="00D902A9" w:rsidDel="00CD4B09" w:rsidRDefault="00D902A9" w:rsidP="00810362">
      <w:pPr>
        <w:rPr>
          <w:del w:id="729" w:author="admin" w:date="2020-06-05T11:30:00Z"/>
        </w:rPr>
      </w:pPr>
      <w:del w:id="730" w:author="admin" w:date="2020-06-05T11:30:00Z">
        <w:r w:rsidDel="00CD4B09">
          <w:rPr>
            <w:rFonts w:hint="eastAsia"/>
          </w:rPr>
          <w:delText xml:space="preserve"> </w:delText>
        </w:r>
        <w:r w:rsidDel="00CD4B09">
          <w:delText xml:space="preserve">  </w:delText>
        </w:r>
        <w:r w:rsidDel="00CD4B09">
          <w:rPr>
            <w:rFonts w:hint="eastAsia"/>
          </w:rPr>
          <w:delText>还是对于</w:delText>
        </w:r>
        <w:r w:rsidDel="00CD4B09">
          <w:rPr>
            <w:rFonts w:hint="eastAsia"/>
          </w:rPr>
          <w:delText>printf</w:delText>
        </w:r>
        <w:r w:rsidDel="00CD4B09">
          <w:rPr>
            <w:rFonts w:hint="eastAsia"/>
          </w:rPr>
          <w:delText>函数，对于第二次调用。和前面一样，控制传递到</w:delText>
        </w:r>
        <w:r w:rsidDel="00CD4B09">
          <w:rPr>
            <w:rFonts w:hint="eastAsia"/>
          </w:rPr>
          <w:delText>PLT</w:delText>
        </w:r>
        <w:r w:rsidDel="00CD4B09">
          <w:delText>[3]</w:delText>
        </w:r>
        <w:r w:rsidR="0096324E" w:rsidDel="00CD4B09">
          <w:rPr>
            <w:rFonts w:hint="eastAsia"/>
          </w:rPr>
          <w:delText>，不过这次通过</w:delText>
        </w:r>
        <w:r w:rsidR="0096324E" w:rsidDel="00CD4B09">
          <w:rPr>
            <w:rFonts w:hint="eastAsia"/>
          </w:rPr>
          <w:delText>GOT</w:delText>
        </w:r>
        <w:r w:rsidR="0096324E" w:rsidDel="00CD4B09">
          <w:delText>[5]</w:delText>
        </w:r>
        <w:r w:rsidR="0096324E" w:rsidDel="00CD4B09">
          <w:rPr>
            <w:rFonts w:hint="eastAsia"/>
          </w:rPr>
          <w:delText>的间接跳转，会将控制直接转移到</w:delText>
        </w:r>
        <w:r w:rsidR="0096324E" w:rsidDel="00CD4B09">
          <w:rPr>
            <w:rFonts w:hint="eastAsia"/>
          </w:rPr>
          <w:delText>printf</w:delText>
        </w:r>
        <w:r w:rsidR="0096324E" w:rsidDel="00CD4B09">
          <w:rPr>
            <w:rFonts w:hint="eastAsia"/>
          </w:rPr>
          <w:delText>函数。</w:delText>
        </w:r>
        <w:r w:rsidR="00501678" w:rsidDel="00CD4B09">
          <w:rPr>
            <w:rFonts w:hint="eastAsia"/>
          </w:rPr>
          <w:delText>（如截图）</w:delText>
        </w:r>
      </w:del>
    </w:p>
    <w:p w14:paraId="4DCF4CD1" w14:textId="77777777" w:rsidR="00501678" w:rsidRPr="00501678" w:rsidDel="00CD4B09" w:rsidRDefault="00A07C5E" w:rsidP="00501678">
      <w:pPr>
        <w:spacing w:line="240" w:lineRule="auto"/>
        <w:jc w:val="left"/>
        <w:rPr>
          <w:del w:id="731" w:author="admin" w:date="2020-06-05T11:30:00Z"/>
          <w:rFonts w:ascii="宋体" w:hAnsi="宋体" w:cs="宋体"/>
          <w:kern w:val="0"/>
        </w:rPr>
      </w:pPr>
      <w:del w:id="732" w:author="admin" w:date="2020-06-05T11:30:00Z">
        <w:r w:rsidRPr="00501678" w:rsidDel="00CD4B09">
          <w:rPr>
            <w:rFonts w:ascii="宋体" w:hAnsi="宋体" w:cs="宋体"/>
            <w:noProof/>
            <w:kern w:val="0"/>
          </w:rPr>
          <w:drawing>
            <wp:inline distT="0" distB="0" distL="0" distR="0" wp14:anchorId="152284A4" wp14:editId="68473A3A">
              <wp:extent cx="6453505" cy="535940"/>
              <wp:effectExtent l="0" t="0" r="0" b="0"/>
              <wp:docPr id="46" name="图片 46" descr="FH06{ITN7S4{YA28MF48F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H06{ITN7S4{YA28MF48FR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53505" cy="535940"/>
                      </a:xfrm>
                      <a:prstGeom prst="rect">
                        <a:avLst/>
                      </a:prstGeom>
                      <a:noFill/>
                      <a:ln>
                        <a:noFill/>
                      </a:ln>
                    </pic:spPr>
                  </pic:pic>
                </a:graphicData>
              </a:graphic>
            </wp:inline>
          </w:drawing>
        </w:r>
      </w:del>
    </w:p>
    <w:p w14:paraId="24C2C8AA" w14:textId="77777777" w:rsidR="00501678" w:rsidRPr="00501678" w:rsidDel="00CD4B09" w:rsidRDefault="00A07C5E" w:rsidP="00501678">
      <w:pPr>
        <w:spacing w:line="240" w:lineRule="auto"/>
        <w:jc w:val="left"/>
        <w:rPr>
          <w:del w:id="733" w:author="admin" w:date="2020-06-05T11:30:00Z"/>
          <w:rFonts w:ascii="宋体" w:hAnsi="宋体" w:cs="宋体"/>
          <w:kern w:val="0"/>
        </w:rPr>
      </w:pPr>
      <w:del w:id="734" w:author="admin" w:date="2020-06-05T11:30:00Z">
        <w:r w:rsidRPr="00501678" w:rsidDel="00CD4B09">
          <w:rPr>
            <w:rFonts w:ascii="宋体" w:hAnsi="宋体" w:cs="宋体"/>
            <w:noProof/>
            <w:kern w:val="0"/>
          </w:rPr>
          <w:drawing>
            <wp:inline distT="0" distB="0" distL="0" distR="0" wp14:anchorId="0F91BB2F" wp14:editId="64C6B411">
              <wp:extent cx="6453505" cy="525780"/>
              <wp:effectExtent l="0" t="0" r="0" b="0"/>
              <wp:docPr id="47" name="图片 47" descr="(HYFDMXRV6}[YSZKZE(3G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YFDMXRV6}[YSZKZE(3G1V"/>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3505" cy="525780"/>
                      </a:xfrm>
                      <a:prstGeom prst="rect">
                        <a:avLst/>
                      </a:prstGeom>
                      <a:noFill/>
                      <a:ln>
                        <a:noFill/>
                      </a:ln>
                    </pic:spPr>
                  </pic:pic>
                </a:graphicData>
              </a:graphic>
            </wp:inline>
          </w:drawing>
        </w:r>
      </w:del>
    </w:p>
    <w:p w14:paraId="5F98FA52" w14:textId="77777777" w:rsidR="00501678" w:rsidRPr="00501678" w:rsidDel="00CD4B09" w:rsidRDefault="00A07C5E" w:rsidP="00501678">
      <w:pPr>
        <w:spacing w:line="240" w:lineRule="auto"/>
        <w:jc w:val="left"/>
        <w:rPr>
          <w:del w:id="735" w:author="admin" w:date="2020-06-05T11:30:00Z"/>
          <w:rFonts w:ascii="宋体" w:hAnsi="宋体" w:cs="宋体"/>
          <w:kern w:val="0"/>
        </w:rPr>
      </w:pPr>
      <w:del w:id="736" w:author="admin" w:date="2020-06-05T11:30:00Z">
        <w:r w:rsidRPr="00501678" w:rsidDel="00CD4B09">
          <w:rPr>
            <w:rFonts w:ascii="宋体" w:hAnsi="宋体" w:cs="宋体"/>
            <w:noProof/>
            <w:kern w:val="0"/>
          </w:rPr>
          <w:drawing>
            <wp:inline distT="0" distB="0" distL="0" distR="0" wp14:anchorId="35F6E0A5" wp14:editId="5B14E611">
              <wp:extent cx="6453505" cy="483235"/>
              <wp:effectExtent l="0" t="0" r="0" b="0"/>
              <wp:docPr id="48" name="图片 48" descr="2)9Y7QGTX$U({2L)C0$IT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9Y7QGTX$U({2L)C0$IT0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3505" cy="483235"/>
                      </a:xfrm>
                      <a:prstGeom prst="rect">
                        <a:avLst/>
                      </a:prstGeom>
                      <a:noFill/>
                      <a:ln>
                        <a:noFill/>
                      </a:ln>
                    </pic:spPr>
                  </pic:pic>
                </a:graphicData>
              </a:graphic>
            </wp:inline>
          </w:drawing>
        </w:r>
      </w:del>
    </w:p>
    <w:p w14:paraId="0AC81075" w14:textId="77777777" w:rsidR="00501678" w:rsidDel="00CD4B09" w:rsidRDefault="00725FA4" w:rsidP="00725FA4">
      <w:pPr>
        <w:jc w:val="center"/>
        <w:rPr>
          <w:del w:id="737" w:author="admin" w:date="2020-06-05T11:30:00Z"/>
        </w:rPr>
      </w:pPr>
      <w:del w:id="738" w:author="admin" w:date="2020-06-05T11:30:00Z">
        <w:r w:rsidDel="00CD4B09">
          <w:rPr>
            <w:rFonts w:hint="eastAsia"/>
          </w:rPr>
          <w:delText>针对</w:delText>
        </w:r>
        <w:r w:rsidDel="00CD4B09">
          <w:rPr>
            <w:rFonts w:hint="eastAsia"/>
          </w:rPr>
          <w:delText>printf</w:delText>
        </w:r>
        <w:r w:rsidR="004566D0" w:rsidDel="00CD4B09">
          <w:rPr>
            <w:rFonts w:hint="eastAsia"/>
          </w:rPr>
          <w:delText>共享库函数</w:delText>
        </w:r>
      </w:del>
    </w:p>
    <w:p w14:paraId="382C04DD" w14:textId="77777777" w:rsidR="0096324E" w:rsidRPr="00E05C17" w:rsidDel="00CD4B09" w:rsidRDefault="0096324E" w:rsidP="00810362">
      <w:pPr>
        <w:rPr>
          <w:del w:id="739" w:author="admin" w:date="2020-06-05T11:30:00Z"/>
        </w:rPr>
      </w:pPr>
      <w:del w:id="740" w:author="admin" w:date="2020-06-05T11:30:00Z">
        <w:r w:rsidDel="00CD4B09">
          <w:rPr>
            <w:rFonts w:hint="eastAsia"/>
          </w:rPr>
          <w:delText xml:space="preserve"> </w:delText>
        </w:r>
        <w:r w:rsidDel="00CD4B09">
          <w:delText xml:space="preserve">  </w:delText>
        </w:r>
        <w:r w:rsidDel="00CD4B09">
          <w:rPr>
            <w:rFonts w:hint="eastAsia"/>
          </w:rPr>
          <w:delText>其他函数与之类似，不再详述了。</w:delText>
        </w:r>
      </w:del>
    </w:p>
    <w:p w14:paraId="0BC35A25" w14:textId="77777777" w:rsidR="00710116" w:rsidRPr="00DB31E6" w:rsidDel="00CD4B09" w:rsidRDefault="00A07C5E" w:rsidP="00DB31E6">
      <w:pPr>
        <w:jc w:val="center"/>
        <w:rPr>
          <w:del w:id="741" w:author="admin" w:date="2020-06-05T11:30:00Z"/>
          <w:rFonts w:ascii="宋体" w:hAnsi="宋体" w:cs="宋体"/>
          <w:kern w:val="0"/>
        </w:rPr>
      </w:pPr>
      <w:del w:id="742" w:author="admin" w:date="2020-06-05T11:30:00Z">
        <w:r w:rsidRPr="00DB31E6" w:rsidDel="00CD4B09">
          <w:rPr>
            <w:rFonts w:ascii="宋体" w:hAnsi="宋体" w:cs="宋体"/>
            <w:noProof/>
            <w:kern w:val="0"/>
          </w:rPr>
          <w:drawing>
            <wp:inline distT="0" distB="0" distL="0" distR="0" wp14:anchorId="4BCB08FF" wp14:editId="4724EAEA">
              <wp:extent cx="6453505" cy="1860550"/>
              <wp:effectExtent l="0" t="0" r="0" b="0"/>
              <wp:docPr id="49" name="图片 49" descr="G%[$IL_JJS63LG4YKL}G1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L_JJS63LG4YKL}G11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3505" cy="1860550"/>
                      </a:xfrm>
                      <a:prstGeom prst="rect">
                        <a:avLst/>
                      </a:prstGeom>
                      <a:noFill/>
                      <a:ln>
                        <a:noFill/>
                      </a:ln>
                    </pic:spPr>
                  </pic:pic>
                </a:graphicData>
              </a:graphic>
            </wp:inline>
          </w:drawing>
        </w:r>
      </w:del>
    </w:p>
    <w:p w14:paraId="6065F855" w14:textId="77777777" w:rsidR="00545107" w:rsidRPr="00545107" w:rsidDel="00CD4B09" w:rsidRDefault="00A07C5E" w:rsidP="00545107">
      <w:pPr>
        <w:spacing w:line="240" w:lineRule="auto"/>
        <w:jc w:val="left"/>
        <w:rPr>
          <w:del w:id="743" w:author="admin" w:date="2020-06-05T11:30:00Z"/>
          <w:rFonts w:ascii="宋体" w:hAnsi="宋体" w:cs="宋体"/>
          <w:kern w:val="0"/>
        </w:rPr>
      </w:pPr>
      <w:del w:id="744" w:author="admin" w:date="2020-06-05T11:30:00Z">
        <w:r w:rsidRPr="00545107" w:rsidDel="00CD4B09">
          <w:rPr>
            <w:rFonts w:ascii="宋体" w:hAnsi="宋体" w:cs="宋体"/>
            <w:noProof/>
            <w:kern w:val="0"/>
          </w:rPr>
          <w:drawing>
            <wp:inline distT="0" distB="0" distL="0" distR="0" wp14:anchorId="6E54E966" wp14:editId="4A8AD874">
              <wp:extent cx="6537325" cy="756920"/>
              <wp:effectExtent l="0" t="0" r="0" b="0"/>
              <wp:docPr id="50" name="图片 50" descr="V4I@WX)}[56[VPHZ_@4`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4I@WX)}[56[VPHZ_@4`D)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37325" cy="756920"/>
                      </a:xfrm>
                      <a:prstGeom prst="rect">
                        <a:avLst/>
                      </a:prstGeom>
                      <a:noFill/>
                      <a:ln>
                        <a:noFill/>
                      </a:ln>
                    </pic:spPr>
                  </pic:pic>
                </a:graphicData>
              </a:graphic>
            </wp:inline>
          </w:drawing>
        </w:r>
      </w:del>
    </w:p>
    <w:p w14:paraId="42F4CC3D" w14:textId="77777777" w:rsidR="00710116" w:rsidRPr="00C4173C" w:rsidDel="00CD4B09" w:rsidRDefault="00710116" w:rsidP="00DB31E6">
      <w:pPr>
        <w:jc w:val="center"/>
        <w:rPr>
          <w:del w:id="745" w:author="admin" w:date="2020-06-05T11:30:00Z"/>
        </w:rPr>
      </w:pPr>
      <w:del w:id="746" w:author="admin" w:date="2020-06-05T11:30:00Z">
        <w:r w:rsidDel="00CD4B09">
          <w:rPr>
            <w:rFonts w:hint="eastAsia"/>
          </w:rPr>
          <w:delText>截图，重定位节</w:delText>
        </w:r>
        <w:r w:rsidDel="00CD4B09">
          <w:rPr>
            <w:rFonts w:hint="eastAsia"/>
          </w:rPr>
          <w:delText>.</w:delText>
        </w:r>
        <w:r w:rsidDel="00CD4B09">
          <w:delText>rela.text</w:delText>
        </w:r>
        <w:r w:rsidR="00545107" w:rsidDel="00CD4B09">
          <w:rPr>
            <w:rFonts w:hint="eastAsia"/>
          </w:rPr>
          <w:delText>和</w:delText>
        </w:r>
        <w:r w:rsidR="00545107" w:rsidDel="00CD4B09">
          <w:rPr>
            <w:rFonts w:hint="eastAsia"/>
          </w:rPr>
          <w:delText>.</w:delText>
        </w:r>
        <w:r w:rsidR="00545107" w:rsidDel="00CD4B09">
          <w:delText>rela.eh_frame</w:delText>
        </w:r>
      </w:del>
    </w:p>
    <w:p w14:paraId="444C2790" w14:textId="77777777" w:rsidR="000B6263" w:rsidRDefault="000B6263">
      <w:pPr>
        <w:pStyle w:val="2"/>
      </w:pPr>
      <w:bookmarkStart w:id="747" w:name="_Toc42249205"/>
      <w:r>
        <w:rPr>
          <w:rFonts w:hint="eastAsia"/>
        </w:rPr>
        <w:t>4.</w:t>
      </w:r>
      <w:del w:id="748" w:author="admin" w:date="2020-06-05T11:30:00Z">
        <w:r w:rsidDel="00CD4B09">
          <w:rPr>
            <w:rFonts w:hint="eastAsia"/>
          </w:rPr>
          <w:delText xml:space="preserve">4 </w:delText>
        </w:r>
      </w:del>
      <w:ins w:id="749" w:author="admin" w:date="2020-06-05T11:30:00Z">
        <w:r w:rsidR="00CD4B09">
          <w:t>3</w:t>
        </w:r>
        <w:r w:rsidR="00CD4B09">
          <w:rPr>
            <w:rFonts w:hint="eastAsia"/>
          </w:rPr>
          <w:t xml:space="preserve"> </w:t>
        </w:r>
      </w:ins>
      <w:proofErr w:type="spellStart"/>
      <w:r>
        <w:rPr>
          <w:rFonts w:hint="eastAsia"/>
        </w:rPr>
        <w:t>Hello.o</w:t>
      </w:r>
      <w:proofErr w:type="spellEnd"/>
      <w:r>
        <w:rPr>
          <w:rFonts w:hint="eastAsia"/>
        </w:rPr>
        <w:t>的结果解析</w:t>
      </w:r>
      <w:bookmarkEnd w:id="747"/>
    </w:p>
    <w:p w14:paraId="38968C44" w14:textId="77777777" w:rsidR="007C4EC7" w:rsidRDefault="00655B34" w:rsidP="002E0CD8">
      <w:pPr>
        <w:pStyle w:val="aa"/>
        <w:numPr>
          <w:ilvl w:val="0"/>
          <w:numId w:val="16"/>
        </w:numPr>
        <w:adjustRightInd w:val="0"/>
        <w:snapToGrid w:val="0"/>
        <w:ind w:firstLineChars="0"/>
        <w:rPr>
          <w:b/>
        </w:rPr>
      </w:pPr>
      <w:r w:rsidRPr="00655B34">
        <w:rPr>
          <w:rFonts w:hint="eastAsia"/>
          <w:b/>
        </w:rPr>
        <w:t>命令行输入</w:t>
      </w:r>
      <w:r>
        <w:rPr>
          <w:rFonts w:hint="eastAsia"/>
          <w:b/>
        </w:rPr>
        <w:t>：</w:t>
      </w:r>
      <w:proofErr w:type="spellStart"/>
      <w:r>
        <w:rPr>
          <w:rFonts w:hint="eastAsia"/>
          <w:b/>
        </w:rPr>
        <w:t>o</w:t>
      </w:r>
      <w:r>
        <w:rPr>
          <w:b/>
        </w:rPr>
        <w:t>bjdump</w:t>
      </w:r>
      <w:proofErr w:type="spellEnd"/>
      <w:r>
        <w:rPr>
          <w:b/>
        </w:rPr>
        <w:t xml:space="preserve"> -d -r </w:t>
      </w:r>
      <w:proofErr w:type="spellStart"/>
      <w:r>
        <w:rPr>
          <w:b/>
        </w:rPr>
        <w:t>hello.o</w:t>
      </w:r>
      <w:proofErr w:type="spellEnd"/>
      <w:r>
        <w:rPr>
          <w:b/>
        </w:rPr>
        <w:t xml:space="preserve"> </w:t>
      </w:r>
      <w:r w:rsidR="00972DAC">
        <w:rPr>
          <w:b/>
        </w:rPr>
        <w:t>&gt;hello.asm</w:t>
      </w:r>
      <w:r w:rsidR="007C4EC7" w:rsidRPr="007C4EC7">
        <w:rPr>
          <w:rFonts w:hint="eastAsia"/>
        </w:rPr>
        <w:t>（</w:t>
      </w:r>
      <w:r w:rsidR="007C4EC7">
        <w:rPr>
          <w:rFonts w:hint="eastAsia"/>
        </w:rPr>
        <w:t>附上截图</w:t>
      </w:r>
      <w:r w:rsidR="007C4EC7" w:rsidRPr="007C4EC7">
        <w:rPr>
          <w:rFonts w:hint="eastAsia"/>
        </w:rPr>
        <w:t>）</w:t>
      </w:r>
    </w:p>
    <w:p w14:paraId="028FD517" w14:textId="77777777" w:rsidR="002E0CD8" w:rsidRPr="002E0CD8" w:rsidRDefault="00A07C5E" w:rsidP="002E0CD8">
      <w:pPr>
        <w:spacing w:line="240" w:lineRule="auto"/>
        <w:ind w:left="480"/>
        <w:jc w:val="center"/>
        <w:rPr>
          <w:rFonts w:ascii="宋体" w:hAnsi="宋体" w:cs="宋体"/>
          <w:kern w:val="0"/>
        </w:rPr>
      </w:pPr>
      <w:r w:rsidRPr="002E0CD8">
        <w:rPr>
          <w:rFonts w:ascii="宋体" w:hAnsi="宋体" w:cs="宋体"/>
          <w:noProof/>
          <w:kern w:val="0"/>
        </w:rPr>
        <w:drawing>
          <wp:inline distT="0" distB="0" distL="0" distR="0" wp14:anchorId="4B9EB148" wp14:editId="2203FA83">
            <wp:extent cx="6148705" cy="3458210"/>
            <wp:effectExtent l="0" t="0" r="0" b="0"/>
            <wp:docPr id="51" name="图片 51" descr="~17DMDHC3A_{9)WDP$D]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7DMDHC3A_{9)WDP$D]A]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8705" cy="3458210"/>
                    </a:xfrm>
                    <a:prstGeom prst="rect">
                      <a:avLst/>
                    </a:prstGeom>
                    <a:noFill/>
                    <a:ln>
                      <a:noFill/>
                    </a:ln>
                  </pic:spPr>
                </pic:pic>
              </a:graphicData>
            </a:graphic>
          </wp:inline>
        </w:drawing>
      </w:r>
    </w:p>
    <w:p w14:paraId="62EE724D" w14:textId="77777777" w:rsidR="00B368EB" w:rsidRDefault="002E0CD8" w:rsidP="00B368EB">
      <w:pPr>
        <w:pStyle w:val="aa"/>
        <w:adjustRightInd w:val="0"/>
        <w:snapToGrid w:val="0"/>
        <w:ind w:left="900" w:firstLineChars="0" w:firstLine="0"/>
        <w:jc w:val="center"/>
        <w:rPr>
          <w:b/>
        </w:rPr>
      </w:pPr>
      <w:r>
        <w:rPr>
          <w:rFonts w:hint="eastAsia"/>
          <w:b/>
        </w:rPr>
        <w:t>截图：</w:t>
      </w:r>
      <w:proofErr w:type="spellStart"/>
      <w:r>
        <w:rPr>
          <w:rFonts w:hint="eastAsia"/>
          <w:b/>
        </w:rPr>
        <w:t>o</w:t>
      </w:r>
      <w:r>
        <w:rPr>
          <w:b/>
        </w:rPr>
        <w:t>bjdump</w:t>
      </w:r>
      <w:proofErr w:type="spellEnd"/>
      <w:r>
        <w:rPr>
          <w:b/>
        </w:rPr>
        <w:t xml:space="preserve"> -d -r </w:t>
      </w:r>
      <w:proofErr w:type="spellStart"/>
      <w:proofErr w:type="gramStart"/>
      <w:r>
        <w:rPr>
          <w:b/>
        </w:rPr>
        <w:t>hello.o</w:t>
      </w:r>
      <w:proofErr w:type="spellEnd"/>
      <w:proofErr w:type="gramEnd"/>
      <w:r>
        <w:rPr>
          <w:b/>
        </w:rPr>
        <w:t xml:space="preserve"> &gt;hello.asm</w:t>
      </w:r>
    </w:p>
    <w:p w14:paraId="70A3CE7C" w14:textId="77777777" w:rsidR="00643FF0" w:rsidRDefault="00B368EB" w:rsidP="00643FF0">
      <w:pPr>
        <w:pStyle w:val="aa"/>
        <w:numPr>
          <w:ilvl w:val="0"/>
          <w:numId w:val="16"/>
        </w:numPr>
        <w:adjustRightInd w:val="0"/>
        <w:snapToGrid w:val="0"/>
        <w:ind w:firstLineChars="0"/>
        <w:rPr>
          <w:b/>
        </w:rPr>
      </w:pPr>
      <w:r>
        <w:rPr>
          <w:rFonts w:hint="eastAsia"/>
          <w:b/>
        </w:rPr>
        <w:t>分析</w:t>
      </w:r>
      <w:proofErr w:type="spellStart"/>
      <w:r>
        <w:rPr>
          <w:rFonts w:hint="eastAsia"/>
          <w:b/>
        </w:rPr>
        <w:t>hello</w:t>
      </w:r>
      <w:r>
        <w:rPr>
          <w:b/>
        </w:rPr>
        <w:t>.o</w:t>
      </w:r>
      <w:proofErr w:type="spellEnd"/>
      <w:r>
        <w:rPr>
          <w:rFonts w:hint="eastAsia"/>
          <w:b/>
        </w:rPr>
        <w:t>的反汇编代码（即</w:t>
      </w:r>
      <w:r w:rsidR="00612024">
        <w:rPr>
          <w:rFonts w:hint="eastAsia"/>
          <w:b/>
        </w:rPr>
        <w:t>分析</w:t>
      </w:r>
      <w:r>
        <w:rPr>
          <w:rFonts w:hint="eastAsia"/>
          <w:b/>
        </w:rPr>
        <w:t>hello</w:t>
      </w:r>
      <w:r>
        <w:rPr>
          <w:b/>
        </w:rPr>
        <w:t>.asm</w:t>
      </w:r>
      <w:r>
        <w:rPr>
          <w:rFonts w:hint="eastAsia"/>
          <w:b/>
        </w:rPr>
        <w:t>文本文件）</w:t>
      </w:r>
      <w:r w:rsidR="008C0067">
        <w:rPr>
          <w:rFonts w:hint="eastAsia"/>
          <w:b/>
        </w:rPr>
        <w:t>与</w:t>
      </w:r>
      <w:proofErr w:type="spellStart"/>
      <w:r w:rsidR="008C0067">
        <w:rPr>
          <w:rFonts w:hint="eastAsia"/>
          <w:b/>
        </w:rPr>
        <w:t>hello</w:t>
      </w:r>
      <w:r w:rsidR="008C0067">
        <w:rPr>
          <w:b/>
        </w:rPr>
        <w:t>.s</w:t>
      </w:r>
      <w:proofErr w:type="spellEnd"/>
      <w:r w:rsidR="008C0067">
        <w:rPr>
          <w:rFonts w:hint="eastAsia"/>
          <w:b/>
        </w:rPr>
        <w:t>文件的区别（</w:t>
      </w:r>
      <w:r w:rsidR="00E950A8">
        <w:rPr>
          <w:rFonts w:hint="eastAsia"/>
          <w:b/>
        </w:rPr>
        <w:t>总体</w:t>
      </w:r>
      <w:r w:rsidR="008C0067">
        <w:rPr>
          <w:rFonts w:hint="eastAsia"/>
          <w:b/>
        </w:rPr>
        <w:t>大致相同</w:t>
      </w:r>
      <w:r w:rsidR="00E950A8">
        <w:rPr>
          <w:rFonts w:hint="eastAsia"/>
          <w:b/>
        </w:rPr>
        <w:t>，只有小部分区别</w:t>
      </w:r>
      <w:r w:rsidR="008C0067">
        <w:rPr>
          <w:rFonts w:hint="eastAsia"/>
          <w:b/>
        </w:rPr>
        <w:t>）</w:t>
      </w:r>
    </w:p>
    <w:p w14:paraId="57356C13" w14:textId="77777777" w:rsidR="00643FF0" w:rsidRPr="00504C13" w:rsidRDefault="008C0067" w:rsidP="00C63AEE">
      <w:pPr>
        <w:pStyle w:val="aa"/>
        <w:numPr>
          <w:ilvl w:val="0"/>
          <w:numId w:val="17"/>
        </w:numPr>
        <w:adjustRightInd w:val="0"/>
        <w:snapToGrid w:val="0"/>
        <w:ind w:firstLineChars="0"/>
        <w:rPr>
          <w:b/>
        </w:rPr>
      </w:pPr>
      <w:r>
        <w:rPr>
          <w:rFonts w:hint="eastAsia"/>
          <w:b/>
        </w:rPr>
        <w:t>分支转移</w:t>
      </w:r>
      <w:r w:rsidR="00E80874">
        <w:rPr>
          <w:rFonts w:hint="eastAsia"/>
          <w:b/>
        </w:rPr>
        <w:t>：</w:t>
      </w:r>
      <w:proofErr w:type="spellStart"/>
      <w:r>
        <w:rPr>
          <w:rFonts w:hint="eastAsia"/>
        </w:rPr>
        <w:t>hello</w:t>
      </w:r>
      <w:r>
        <w:t>.s</w:t>
      </w:r>
      <w:proofErr w:type="spellEnd"/>
      <w:r>
        <w:rPr>
          <w:rFonts w:hint="eastAsia"/>
        </w:rPr>
        <w:t>文件中</w:t>
      </w:r>
      <w:r w:rsidR="0039332B">
        <w:rPr>
          <w:rFonts w:hint="eastAsia"/>
        </w:rPr>
        <w:t>分支转移是使用段名称</w:t>
      </w:r>
      <w:r w:rsidR="00D5313D">
        <w:rPr>
          <w:rFonts w:hint="eastAsia"/>
        </w:rPr>
        <w:t>进行跳转的</w:t>
      </w:r>
      <w:r w:rsidR="00C63AEE">
        <w:rPr>
          <w:rFonts w:hint="eastAsia"/>
        </w:rPr>
        <w:t>（附截图</w:t>
      </w:r>
      <w:r w:rsidR="00504C13">
        <w:rPr>
          <w:rFonts w:hint="eastAsia"/>
        </w:rPr>
        <w:t>1</w:t>
      </w:r>
      <w:r w:rsidR="00C63AEE">
        <w:rPr>
          <w:rFonts w:hint="eastAsia"/>
        </w:rPr>
        <w:t>），而</w:t>
      </w:r>
      <w:proofErr w:type="spellStart"/>
      <w:r w:rsidR="00C63AEE">
        <w:rPr>
          <w:rFonts w:hint="eastAsia"/>
        </w:rPr>
        <w:t>hello</w:t>
      </w:r>
      <w:r w:rsidR="00C63AEE">
        <w:t>.o</w:t>
      </w:r>
      <w:proofErr w:type="spellEnd"/>
      <w:r w:rsidR="00E80874">
        <w:rPr>
          <w:rFonts w:hint="eastAsia"/>
        </w:rPr>
        <w:t>文件中分支转移是通过地址进行跳转的</w:t>
      </w:r>
      <w:r w:rsidR="00504C13">
        <w:rPr>
          <w:rFonts w:hint="eastAsia"/>
        </w:rPr>
        <w:t>（附截图</w:t>
      </w:r>
      <w:r w:rsidR="00504C13">
        <w:rPr>
          <w:rFonts w:hint="eastAsia"/>
        </w:rPr>
        <w:t>2</w:t>
      </w:r>
      <w:r w:rsidR="00504C13">
        <w:rPr>
          <w:rFonts w:hint="eastAsia"/>
        </w:rPr>
        <w:t>）。</w:t>
      </w:r>
    </w:p>
    <w:p w14:paraId="377FE6A6" w14:textId="77777777" w:rsidR="00504C13" w:rsidRDefault="00A07C5E" w:rsidP="00504C13">
      <w:pPr>
        <w:spacing w:line="240" w:lineRule="auto"/>
        <w:ind w:left="900"/>
        <w:jc w:val="center"/>
        <w:rPr>
          <w:rFonts w:ascii="宋体" w:hAnsi="宋体" w:cs="宋体"/>
          <w:kern w:val="0"/>
        </w:rPr>
      </w:pPr>
      <w:r w:rsidRPr="00504C13">
        <w:rPr>
          <w:rFonts w:ascii="宋体" w:hAnsi="宋体" w:cs="宋体"/>
          <w:noProof/>
          <w:kern w:val="0"/>
        </w:rPr>
        <w:drawing>
          <wp:inline distT="0" distB="0" distL="0" distR="0" wp14:anchorId="0DAE47E3" wp14:editId="72089033">
            <wp:extent cx="3216275" cy="651510"/>
            <wp:effectExtent l="0" t="0" r="0" b="0"/>
            <wp:docPr id="52" name="图片 52" descr="N)$SZ2~@38(F4HA${X@IS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SZ2~@38(F4HA${X@ISZ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6275" cy="651510"/>
                    </a:xfrm>
                    <a:prstGeom prst="rect">
                      <a:avLst/>
                    </a:prstGeom>
                    <a:noFill/>
                    <a:ln>
                      <a:noFill/>
                    </a:ln>
                  </pic:spPr>
                </pic:pic>
              </a:graphicData>
            </a:graphic>
          </wp:inline>
        </w:drawing>
      </w:r>
    </w:p>
    <w:p w14:paraId="40C04EAA" w14:textId="77777777" w:rsidR="00504C13" w:rsidRPr="00504C13" w:rsidRDefault="00504C13" w:rsidP="00504C13">
      <w:pPr>
        <w:spacing w:line="240" w:lineRule="auto"/>
        <w:ind w:left="900"/>
        <w:jc w:val="center"/>
        <w:rPr>
          <w:rFonts w:ascii="宋体" w:hAnsi="宋体" w:cs="宋体"/>
          <w:kern w:val="0"/>
        </w:rPr>
      </w:pPr>
      <w:r>
        <w:rPr>
          <w:rFonts w:ascii="宋体" w:hAnsi="宋体" w:cs="宋体" w:hint="eastAsia"/>
          <w:kern w:val="0"/>
        </w:rPr>
        <w:t>截图1：</w:t>
      </w:r>
      <w:proofErr w:type="spellStart"/>
      <w:r w:rsidRPr="00BE2327">
        <w:rPr>
          <w:kern w:val="0"/>
        </w:rPr>
        <w:t>hello.s</w:t>
      </w:r>
      <w:proofErr w:type="spellEnd"/>
      <w:r>
        <w:rPr>
          <w:rFonts w:ascii="宋体" w:hAnsi="宋体" w:cs="宋体" w:hint="eastAsia"/>
          <w:kern w:val="0"/>
        </w:rPr>
        <w:t>分支跳转</w:t>
      </w:r>
    </w:p>
    <w:p w14:paraId="2C9699DD" w14:textId="77777777" w:rsidR="00BE2327" w:rsidRPr="00BE2327" w:rsidRDefault="00A07C5E" w:rsidP="00BE2327">
      <w:pPr>
        <w:spacing w:line="240" w:lineRule="auto"/>
        <w:jc w:val="center"/>
        <w:rPr>
          <w:rFonts w:ascii="宋体" w:hAnsi="宋体" w:cs="宋体"/>
          <w:kern w:val="0"/>
        </w:rPr>
      </w:pPr>
      <w:r w:rsidRPr="00BE2327">
        <w:rPr>
          <w:rFonts w:ascii="宋体" w:hAnsi="宋体" w:cs="宋体"/>
          <w:noProof/>
          <w:kern w:val="0"/>
        </w:rPr>
        <w:drawing>
          <wp:inline distT="0" distB="0" distL="0" distR="0" wp14:anchorId="4D90F255" wp14:editId="4CAD7FD1">
            <wp:extent cx="4729480" cy="1208405"/>
            <wp:effectExtent l="0" t="0" r="0" b="0"/>
            <wp:docPr id="53" name="图片 53" descr="J]XZP9K56}]`[EL4K2UVN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XZP9K56}]`[EL4K2UVNK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9480" cy="1208405"/>
                    </a:xfrm>
                    <a:prstGeom prst="rect">
                      <a:avLst/>
                    </a:prstGeom>
                    <a:noFill/>
                    <a:ln>
                      <a:noFill/>
                    </a:ln>
                  </pic:spPr>
                </pic:pic>
              </a:graphicData>
            </a:graphic>
          </wp:inline>
        </w:drawing>
      </w:r>
    </w:p>
    <w:p w14:paraId="28997F6A" w14:textId="77777777" w:rsidR="00504C13" w:rsidRPr="00BE2327" w:rsidRDefault="00BE2327" w:rsidP="00BE2327">
      <w:pPr>
        <w:pStyle w:val="aa"/>
        <w:adjustRightInd w:val="0"/>
        <w:snapToGrid w:val="0"/>
        <w:ind w:left="1320" w:firstLineChars="0" w:firstLine="0"/>
        <w:jc w:val="center"/>
      </w:pPr>
      <w:r w:rsidRPr="00BE2327">
        <w:rPr>
          <w:rFonts w:hint="eastAsia"/>
        </w:rPr>
        <w:t>截图</w:t>
      </w:r>
      <w:r w:rsidRPr="00BE2327">
        <w:rPr>
          <w:rFonts w:hint="eastAsia"/>
        </w:rPr>
        <w:t>2</w:t>
      </w:r>
      <w:r w:rsidRPr="00BE2327">
        <w:rPr>
          <w:rFonts w:hint="eastAsia"/>
        </w:rPr>
        <w:t>：</w:t>
      </w:r>
      <w:proofErr w:type="spellStart"/>
      <w:r w:rsidRPr="00BE2327">
        <w:rPr>
          <w:rFonts w:hint="eastAsia"/>
        </w:rPr>
        <w:t>hello</w:t>
      </w:r>
      <w:r w:rsidRPr="00BE2327">
        <w:t>.o</w:t>
      </w:r>
      <w:proofErr w:type="spellEnd"/>
      <w:r w:rsidRPr="00BE2327">
        <w:rPr>
          <w:rFonts w:hint="eastAsia"/>
        </w:rPr>
        <w:t>分支转移</w:t>
      </w:r>
    </w:p>
    <w:p w14:paraId="23B9CDF7" w14:textId="77777777" w:rsidR="00504C13" w:rsidRPr="00BE2327" w:rsidRDefault="00E80874" w:rsidP="00504C13">
      <w:pPr>
        <w:pStyle w:val="aa"/>
        <w:numPr>
          <w:ilvl w:val="0"/>
          <w:numId w:val="17"/>
        </w:numPr>
        <w:adjustRightInd w:val="0"/>
        <w:snapToGrid w:val="0"/>
        <w:ind w:firstLineChars="0"/>
        <w:rPr>
          <w:b/>
        </w:rPr>
      </w:pPr>
      <w:r>
        <w:rPr>
          <w:rFonts w:hint="eastAsia"/>
          <w:b/>
        </w:rPr>
        <w:t>函数调用：</w:t>
      </w:r>
      <w:proofErr w:type="spellStart"/>
      <w:r w:rsidRPr="00E80874">
        <w:rPr>
          <w:rFonts w:hint="eastAsia"/>
        </w:rPr>
        <w:t>hello</w:t>
      </w:r>
      <w:r w:rsidRPr="00E80874">
        <w:t>.s</w:t>
      </w:r>
      <w:proofErr w:type="spellEnd"/>
      <w:r>
        <w:rPr>
          <w:rFonts w:hint="eastAsia"/>
        </w:rPr>
        <w:t>文件中，函数调用</w:t>
      </w:r>
      <w:r>
        <w:rPr>
          <w:rFonts w:hint="eastAsia"/>
        </w:rPr>
        <w:t>call</w:t>
      </w:r>
      <w:r>
        <w:rPr>
          <w:rFonts w:hint="eastAsia"/>
        </w:rPr>
        <w:t>后跟的是函数名称（附截图</w:t>
      </w:r>
      <w:r w:rsidR="00BE2327">
        <w:rPr>
          <w:rFonts w:hint="eastAsia"/>
        </w:rPr>
        <w:t>3</w:t>
      </w:r>
      <w:r>
        <w:rPr>
          <w:rFonts w:hint="eastAsia"/>
        </w:rPr>
        <w:t>）；而在我们的</w:t>
      </w:r>
      <w:proofErr w:type="spellStart"/>
      <w:r>
        <w:rPr>
          <w:rFonts w:hint="eastAsia"/>
        </w:rPr>
        <w:t>hello</w:t>
      </w:r>
      <w:r>
        <w:t>.</w:t>
      </w:r>
      <w:r>
        <w:rPr>
          <w:rFonts w:hint="eastAsia"/>
        </w:rPr>
        <w:t>o</w:t>
      </w:r>
      <w:proofErr w:type="spellEnd"/>
      <w:r>
        <w:rPr>
          <w:rFonts w:hint="eastAsia"/>
        </w:rPr>
        <w:t>文件中，</w:t>
      </w:r>
      <w:r>
        <w:rPr>
          <w:rFonts w:hint="eastAsia"/>
        </w:rPr>
        <w:t>call</w:t>
      </w:r>
      <w:r>
        <w:rPr>
          <w:rFonts w:hint="eastAsia"/>
        </w:rPr>
        <w:t>后跟的是下一条指令。而同时因</w:t>
      </w:r>
      <w:r>
        <w:rPr>
          <w:rFonts w:hint="eastAsia"/>
        </w:rPr>
        <w:lastRenderedPageBreak/>
        <w:t>为这些函数都是共享库函数</w:t>
      </w:r>
      <w:r w:rsidR="00B41EE0">
        <w:rPr>
          <w:rFonts w:hint="eastAsia"/>
        </w:rPr>
        <w:t>，</w:t>
      </w:r>
      <w:r w:rsidR="0076050E">
        <w:rPr>
          <w:rFonts w:hint="eastAsia"/>
        </w:rPr>
        <w:t>这时候</w:t>
      </w:r>
      <w:r w:rsidR="00914641">
        <w:rPr>
          <w:rFonts w:hint="eastAsia"/>
        </w:rPr>
        <w:t>地址是不确定的，因此</w:t>
      </w:r>
      <w:r w:rsidR="00914641">
        <w:rPr>
          <w:rFonts w:hint="eastAsia"/>
        </w:rPr>
        <w:t>call</w:t>
      </w:r>
      <w:r w:rsidR="00914641">
        <w:rPr>
          <w:rFonts w:hint="eastAsia"/>
        </w:rPr>
        <w:t>指令将</w:t>
      </w:r>
      <w:r w:rsidR="00914641" w:rsidRPr="00914641">
        <w:rPr>
          <w:rFonts w:hint="eastAsia"/>
        </w:rPr>
        <w:t>相对地址设置为全</w:t>
      </w:r>
      <w:r w:rsidR="00914641" w:rsidRPr="00914641">
        <w:rPr>
          <w:rFonts w:hint="eastAsia"/>
        </w:rPr>
        <w:t>0</w:t>
      </w:r>
      <w:r w:rsidR="00914641" w:rsidRPr="00914641">
        <w:rPr>
          <w:rFonts w:hint="eastAsia"/>
        </w:rPr>
        <w:t>（目标地址正是下一条指令），然后在</w:t>
      </w:r>
      <w:r w:rsidR="00914641">
        <w:rPr>
          <w:rFonts w:hint="eastAsia"/>
        </w:rPr>
        <w:t>.</w:t>
      </w:r>
      <w:proofErr w:type="spellStart"/>
      <w:r w:rsidR="00914641">
        <w:rPr>
          <w:rFonts w:hint="eastAsia"/>
        </w:rPr>
        <w:t>rela.text</w:t>
      </w:r>
      <w:proofErr w:type="spellEnd"/>
      <w:r w:rsidR="00914641">
        <w:rPr>
          <w:rFonts w:hint="eastAsia"/>
        </w:rPr>
        <w:t>节中为其添加重定位条目，等待</w:t>
      </w:r>
      <w:r w:rsidR="00914641" w:rsidRPr="00914641">
        <w:rPr>
          <w:rFonts w:hint="eastAsia"/>
        </w:rPr>
        <w:t>链接的进一步确定</w:t>
      </w:r>
      <w:r w:rsidR="00BE2327">
        <w:rPr>
          <w:rFonts w:hint="eastAsia"/>
        </w:rPr>
        <w:t>（截图</w:t>
      </w:r>
      <w:r w:rsidR="00BE2327">
        <w:rPr>
          <w:rFonts w:hint="eastAsia"/>
        </w:rPr>
        <w:t>4</w:t>
      </w:r>
      <w:r w:rsidR="00BE2327">
        <w:rPr>
          <w:rFonts w:hint="eastAsia"/>
        </w:rPr>
        <w:t>）</w:t>
      </w:r>
      <w:r w:rsidR="00914641">
        <w:rPr>
          <w:rFonts w:hint="eastAsia"/>
        </w:rPr>
        <w:t>。</w:t>
      </w:r>
    </w:p>
    <w:p w14:paraId="2A1F4902" w14:textId="77777777" w:rsidR="001E30B8" w:rsidRPr="001E30B8" w:rsidRDefault="00A07C5E" w:rsidP="001E30B8">
      <w:pPr>
        <w:spacing w:line="240" w:lineRule="auto"/>
        <w:ind w:left="1320"/>
        <w:jc w:val="center"/>
        <w:rPr>
          <w:rFonts w:ascii="宋体" w:hAnsi="宋体" w:cs="宋体"/>
          <w:kern w:val="0"/>
        </w:rPr>
      </w:pPr>
      <w:r w:rsidRPr="001E30B8">
        <w:rPr>
          <w:rFonts w:ascii="宋体" w:hAnsi="宋体" w:cs="宋体"/>
          <w:noProof/>
          <w:kern w:val="0"/>
        </w:rPr>
        <w:drawing>
          <wp:inline distT="0" distB="0" distL="0" distR="0" wp14:anchorId="370D6612" wp14:editId="18117EA8">
            <wp:extent cx="3016250" cy="483235"/>
            <wp:effectExtent l="0" t="0" r="0" b="0"/>
            <wp:docPr id="54" name="图片 54" descr="TW9P)F`86`)RKY1H(2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W9P)F`86`)RKY1H(2B{(E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0" cy="483235"/>
                    </a:xfrm>
                    <a:prstGeom prst="rect">
                      <a:avLst/>
                    </a:prstGeom>
                    <a:noFill/>
                    <a:ln>
                      <a:noFill/>
                    </a:ln>
                  </pic:spPr>
                </pic:pic>
              </a:graphicData>
            </a:graphic>
          </wp:inline>
        </w:drawing>
      </w:r>
    </w:p>
    <w:p w14:paraId="0D40A81F" w14:textId="77777777" w:rsidR="00BE2327" w:rsidRDefault="001E30B8" w:rsidP="001E30B8">
      <w:pPr>
        <w:pStyle w:val="aa"/>
        <w:adjustRightInd w:val="0"/>
        <w:snapToGrid w:val="0"/>
        <w:ind w:left="1320" w:firstLineChars="0" w:firstLine="0"/>
        <w:jc w:val="center"/>
      </w:pPr>
      <w:r w:rsidRPr="001E30B8">
        <w:rPr>
          <w:rFonts w:hint="eastAsia"/>
        </w:rPr>
        <w:t>截图</w:t>
      </w:r>
      <w:r w:rsidRPr="001E30B8">
        <w:rPr>
          <w:rFonts w:hint="eastAsia"/>
        </w:rPr>
        <w:t>3</w:t>
      </w:r>
      <w:r>
        <w:rPr>
          <w:rFonts w:hint="eastAsia"/>
        </w:rPr>
        <w:t>：</w:t>
      </w:r>
      <w:proofErr w:type="spellStart"/>
      <w:r>
        <w:rPr>
          <w:rFonts w:hint="eastAsia"/>
        </w:rPr>
        <w:t>hello.s</w:t>
      </w:r>
      <w:proofErr w:type="spellEnd"/>
      <w:r>
        <w:rPr>
          <w:rFonts w:hint="eastAsia"/>
        </w:rPr>
        <w:t>调用函数</w:t>
      </w:r>
    </w:p>
    <w:p w14:paraId="047E714D" w14:textId="77777777" w:rsidR="00357A90" w:rsidRPr="00357A90" w:rsidRDefault="00A07C5E" w:rsidP="00F40802">
      <w:pPr>
        <w:spacing w:line="240" w:lineRule="auto"/>
        <w:jc w:val="center"/>
        <w:rPr>
          <w:rFonts w:ascii="宋体" w:hAnsi="宋体" w:cs="宋体"/>
          <w:kern w:val="0"/>
        </w:rPr>
      </w:pPr>
      <w:r w:rsidRPr="00357A90">
        <w:rPr>
          <w:rFonts w:ascii="宋体" w:hAnsi="宋体" w:cs="宋体"/>
          <w:noProof/>
          <w:kern w:val="0"/>
        </w:rPr>
        <w:drawing>
          <wp:inline distT="0" distB="0" distL="0" distR="0" wp14:anchorId="7234BCC2" wp14:editId="6C3A547C">
            <wp:extent cx="5223510" cy="882650"/>
            <wp:effectExtent l="0" t="0" r="0" b="0"/>
            <wp:docPr id="55" name="图片 55" descr="D~CEUMTRS1AD@CAFJ27Z_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CEUMTRS1AD@CAFJ27Z_O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3510" cy="882650"/>
                    </a:xfrm>
                    <a:prstGeom prst="rect">
                      <a:avLst/>
                    </a:prstGeom>
                    <a:noFill/>
                    <a:ln>
                      <a:noFill/>
                    </a:ln>
                  </pic:spPr>
                </pic:pic>
              </a:graphicData>
            </a:graphic>
          </wp:inline>
        </w:drawing>
      </w:r>
    </w:p>
    <w:p w14:paraId="01CD47C1" w14:textId="77777777" w:rsidR="001E30B8" w:rsidRPr="001E30B8" w:rsidRDefault="00F40802" w:rsidP="001E30B8">
      <w:pPr>
        <w:pStyle w:val="aa"/>
        <w:adjustRightInd w:val="0"/>
        <w:snapToGrid w:val="0"/>
        <w:ind w:left="1320" w:firstLineChars="0" w:firstLine="0"/>
        <w:jc w:val="center"/>
      </w:pPr>
      <w:r>
        <w:rPr>
          <w:rFonts w:hint="eastAsia"/>
        </w:rPr>
        <w:t>截图</w:t>
      </w:r>
      <w:r>
        <w:rPr>
          <w:rFonts w:hint="eastAsia"/>
        </w:rPr>
        <w:t>4</w:t>
      </w:r>
      <w:r>
        <w:rPr>
          <w:rFonts w:hint="eastAsia"/>
        </w:rPr>
        <w:t>：</w:t>
      </w:r>
      <w:proofErr w:type="spellStart"/>
      <w:r>
        <w:rPr>
          <w:rFonts w:hint="eastAsia"/>
        </w:rPr>
        <w:t>hello</w:t>
      </w:r>
      <w:r>
        <w:t>.o</w:t>
      </w:r>
      <w:proofErr w:type="spellEnd"/>
      <w:r>
        <w:rPr>
          <w:rFonts w:hint="eastAsia"/>
        </w:rPr>
        <w:t>调用函数</w:t>
      </w:r>
    </w:p>
    <w:p w14:paraId="3B46741B" w14:textId="77777777" w:rsidR="00EE45E2" w:rsidRPr="00EE45E2" w:rsidRDefault="00BE2327" w:rsidP="00C61E71">
      <w:pPr>
        <w:pStyle w:val="aa"/>
        <w:numPr>
          <w:ilvl w:val="0"/>
          <w:numId w:val="17"/>
        </w:numPr>
        <w:adjustRightInd w:val="0"/>
        <w:snapToGrid w:val="0"/>
        <w:ind w:firstLineChars="0"/>
        <w:rPr>
          <w:b/>
        </w:rPr>
      </w:pPr>
      <w:r w:rsidRPr="00EE45E2">
        <w:rPr>
          <w:rFonts w:hint="eastAsia"/>
          <w:b/>
        </w:rPr>
        <w:t>全局变量：</w:t>
      </w:r>
      <w:proofErr w:type="spellStart"/>
      <w:r w:rsidRPr="00BE2327">
        <w:rPr>
          <w:rFonts w:hint="eastAsia"/>
        </w:rPr>
        <w:t>h</w:t>
      </w:r>
      <w:r w:rsidRPr="00BE2327">
        <w:t>ello.s</w:t>
      </w:r>
      <w:proofErr w:type="spellEnd"/>
      <w:r w:rsidRPr="00BE2327">
        <w:rPr>
          <w:rFonts w:hint="eastAsia"/>
        </w:rPr>
        <w:t>文件中</w:t>
      </w:r>
      <w:r>
        <w:rPr>
          <w:rFonts w:hint="eastAsia"/>
        </w:rPr>
        <w:t>，</w:t>
      </w:r>
      <w:r w:rsidR="00937A13">
        <w:rPr>
          <w:rFonts w:hint="eastAsia"/>
        </w:rPr>
        <w:t>全局变量是通过语句：段地址</w:t>
      </w:r>
      <w:r w:rsidR="00937A13">
        <w:rPr>
          <w:rFonts w:hint="eastAsia"/>
        </w:rPr>
        <w:t>+%rip</w:t>
      </w:r>
      <w:r w:rsidR="00937A13">
        <w:rPr>
          <w:rFonts w:hint="eastAsia"/>
        </w:rPr>
        <w:t>完成的（截图</w:t>
      </w:r>
      <w:r w:rsidR="00937A13">
        <w:rPr>
          <w:rFonts w:hint="eastAsia"/>
        </w:rPr>
        <w:t>5</w:t>
      </w:r>
      <w:r w:rsidR="00937A13">
        <w:rPr>
          <w:rFonts w:hint="eastAsia"/>
        </w:rPr>
        <w:t>）；对于</w:t>
      </w:r>
      <w:proofErr w:type="spellStart"/>
      <w:r w:rsidR="00937A13">
        <w:rPr>
          <w:rFonts w:hint="eastAsia"/>
        </w:rPr>
        <w:t>hello</w:t>
      </w:r>
      <w:r w:rsidR="00937A13">
        <w:t>.o</w:t>
      </w:r>
      <w:proofErr w:type="spellEnd"/>
      <w:r w:rsidR="00937A13">
        <w:rPr>
          <w:rFonts w:hint="eastAsia"/>
        </w:rPr>
        <w:t>的反汇编来说，则是：</w:t>
      </w:r>
      <w:r w:rsidR="00937A13">
        <w:rPr>
          <w:rFonts w:hint="eastAsia"/>
        </w:rPr>
        <w:t>0</w:t>
      </w:r>
      <w:r w:rsidR="00937A13">
        <w:t>+</w:t>
      </w:r>
      <w:r w:rsidR="00937A13">
        <w:rPr>
          <w:rFonts w:hint="eastAsia"/>
        </w:rPr>
        <w:t>%rip</w:t>
      </w:r>
      <w:r w:rsidR="00937A13">
        <w:rPr>
          <w:rFonts w:hint="eastAsia"/>
        </w:rPr>
        <w:t>，因为</w:t>
      </w:r>
      <w:r w:rsidR="00937A13">
        <w:rPr>
          <w:rFonts w:hint="eastAsia"/>
        </w:rPr>
        <w:t>.</w:t>
      </w:r>
      <w:proofErr w:type="spellStart"/>
      <w:r w:rsidR="00937A13">
        <w:rPr>
          <w:rFonts w:hint="eastAsia"/>
        </w:rPr>
        <w:t>rodata</w:t>
      </w:r>
      <w:proofErr w:type="spellEnd"/>
      <w:r w:rsidR="00937A13">
        <w:rPr>
          <w:rFonts w:hint="eastAsia"/>
        </w:rPr>
        <w:t>节中的数据是在运行时确定的，也需要重定位，现在填</w:t>
      </w:r>
      <w:r w:rsidR="00937A13">
        <w:rPr>
          <w:rFonts w:hint="eastAsia"/>
        </w:rPr>
        <w:t>0</w:t>
      </w:r>
      <w:r w:rsidR="00937A13">
        <w:rPr>
          <w:rFonts w:hint="eastAsia"/>
        </w:rPr>
        <w:t>占位，并为其在</w:t>
      </w:r>
      <w:r w:rsidR="00135E9F">
        <w:rPr>
          <w:rFonts w:hint="eastAsia"/>
        </w:rPr>
        <w:t>.</w:t>
      </w:r>
      <w:proofErr w:type="spellStart"/>
      <w:r w:rsidR="00135E9F">
        <w:rPr>
          <w:rFonts w:hint="eastAsia"/>
        </w:rPr>
        <w:t>rela</w:t>
      </w:r>
      <w:r w:rsidR="00135E9F">
        <w:t>.text</w:t>
      </w:r>
      <w:proofErr w:type="spellEnd"/>
      <w:r w:rsidR="00135E9F">
        <w:rPr>
          <w:rFonts w:hint="eastAsia"/>
        </w:rPr>
        <w:t>节中添加重定位条目</w:t>
      </w:r>
      <w:r w:rsidR="00DF6762">
        <w:rPr>
          <w:rFonts w:hint="eastAsia"/>
        </w:rPr>
        <w:t>（截图</w:t>
      </w:r>
      <w:r w:rsidR="00DF6762">
        <w:rPr>
          <w:rFonts w:hint="eastAsia"/>
        </w:rPr>
        <w:t>6</w:t>
      </w:r>
      <w:r w:rsidR="00DF6762">
        <w:rPr>
          <w:rFonts w:hint="eastAsia"/>
        </w:rPr>
        <w:t>）</w:t>
      </w:r>
      <w:r w:rsidR="00135E9F">
        <w:rPr>
          <w:rFonts w:hint="eastAsia"/>
        </w:rPr>
        <w:t>。</w:t>
      </w:r>
    </w:p>
    <w:p w14:paraId="18E1041C" w14:textId="77777777" w:rsidR="005931A0" w:rsidRDefault="00A07C5E" w:rsidP="005931A0">
      <w:pPr>
        <w:spacing w:line="240" w:lineRule="auto"/>
        <w:ind w:left="900"/>
        <w:jc w:val="center"/>
        <w:rPr>
          <w:rFonts w:ascii="宋体" w:hAnsi="宋体" w:cs="宋体"/>
          <w:kern w:val="0"/>
        </w:rPr>
      </w:pPr>
      <w:r w:rsidRPr="005931A0">
        <w:rPr>
          <w:rFonts w:ascii="宋体" w:hAnsi="宋体" w:cs="宋体"/>
          <w:noProof/>
          <w:kern w:val="0"/>
        </w:rPr>
        <w:drawing>
          <wp:inline distT="0" distB="0" distL="0" distR="0" wp14:anchorId="14C81C8D" wp14:editId="5BFBF84E">
            <wp:extent cx="3500120" cy="1240155"/>
            <wp:effectExtent l="0" t="0" r="0" b="0"/>
            <wp:docPr id="56" name="图片 56" descr="GT)VS1~]8@$J$Z)0(C}B8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T)VS1~]8@$J$Z)0(C}B8L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0120" cy="1240155"/>
                    </a:xfrm>
                    <a:prstGeom prst="rect">
                      <a:avLst/>
                    </a:prstGeom>
                    <a:noFill/>
                    <a:ln>
                      <a:noFill/>
                    </a:ln>
                  </pic:spPr>
                </pic:pic>
              </a:graphicData>
            </a:graphic>
          </wp:inline>
        </w:drawing>
      </w:r>
    </w:p>
    <w:p w14:paraId="0B67578E" w14:textId="77777777" w:rsidR="005931A0" w:rsidRDefault="005931A0" w:rsidP="00A575ED">
      <w:pPr>
        <w:spacing w:line="240" w:lineRule="auto"/>
        <w:ind w:left="900"/>
        <w:jc w:val="center"/>
        <w:rPr>
          <w:rFonts w:ascii="宋体" w:hAnsi="宋体" w:cs="宋体"/>
          <w:kern w:val="0"/>
        </w:rPr>
      </w:pPr>
      <w:r>
        <w:rPr>
          <w:rFonts w:ascii="宋体" w:hAnsi="宋体" w:cs="宋体" w:hint="eastAsia"/>
          <w:kern w:val="0"/>
        </w:rPr>
        <w:t>截图5：</w:t>
      </w:r>
      <w:proofErr w:type="spellStart"/>
      <w:r>
        <w:rPr>
          <w:rFonts w:ascii="宋体" w:hAnsi="宋体" w:cs="宋体" w:hint="eastAsia"/>
          <w:kern w:val="0"/>
        </w:rPr>
        <w:t>hello</w:t>
      </w:r>
      <w:r>
        <w:rPr>
          <w:rFonts w:ascii="宋体" w:hAnsi="宋体" w:cs="宋体"/>
          <w:kern w:val="0"/>
        </w:rPr>
        <w:t>.s</w:t>
      </w:r>
      <w:proofErr w:type="spellEnd"/>
      <w:r>
        <w:rPr>
          <w:rFonts w:ascii="宋体" w:hAnsi="宋体" w:cs="宋体" w:hint="eastAsia"/>
          <w:kern w:val="0"/>
        </w:rPr>
        <w:t>访问</w:t>
      </w:r>
      <w:r w:rsidR="00843FE7">
        <w:rPr>
          <w:rFonts w:ascii="宋体" w:hAnsi="宋体" w:cs="宋体" w:hint="eastAsia"/>
          <w:kern w:val="0"/>
        </w:rPr>
        <w:t>变量</w:t>
      </w:r>
    </w:p>
    <w:p w14:paraId="16968A9A" w14:textId="77777777" w:rsidR="001330A5" w:rsidRDefault="00A07C5E" w:rsidP="001330A5">
      <w:pPr>
        <w:spacing w:line="240" w:lineRule="auto"/>
        <w:rPr>
          <w:rFonts w:ascii="宋体" w:hAnsi="宋体" w:cs="宋体"/>
          <w:kern w:val="0"/>
        </w:rPr>
      </w:pPr>
      <w:r w:rsidRPr="001330A5">
        <w:rPr>
          <w:rFonts w:ascii="宋体" w:hAnsi="宋体" w:cs="宋体"/>
          <w:noProof/>
          <w:kern w:val="0"/>
        </w:rPr>
        <w:drawing>
          <wp:inline distT="0" distB="0" distL="0" distR="0" wp14:anchorId="6C71B32E" wp14:editId="60F3ECA9">
            <wp:extent cx="6001385" cy="473075"/>
            <wp:effectExtent l="0" t="0" r="0" b="0"/>
            <wp:docPr id="57" name="图片 57" descr="LM)FTY5WRLX2LHC}E8)~O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M)FTY5WRLX2LHC}E8)~OU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1385" cy="473075"/>
                    </a:xfrm>
                    <a:prstGeom prst="rect">
                      <a:avLst/>
                    </a:prstGeom>
                    <a:noFill/>
                    <a:ln>
                      <a:noFill/>
                    </a:ln>
                  </pic:spPr>
                </pic:pic>
              </a:graphicData>
            </a:graphic>
          </wp:inline>
        </w:drawing>
      </w:r>
    </w:p>
    <w:p w14:paraId="284FE946" w14:textId="77777777" w:rsidR="00EE45E2" w:rsidRPr="00A575ED" w:rsidRDefault="001330A5" w:rsidP="00A575ED">
      <w:pPr>
        <w:spacing w:line="240" w:lineRule="auto"/>
        <w:jc w:val="center"/>
        <w:rPr>
          <w:rFonts w:ascii="宋体" w:hAnsi="宋体" w:cs="宋体"/>
          <w:kern w:val="0"/>
        </w:rPr>
      </w:pPr>
      <w:r>
        <w:rPr>
          <w:rFonts w:ascii="宋体" w:hAnsi="宋体" w:cs="宋体" w:hint="eastAsia"/>
          <w:kern w:val="0"/>
        </w:rPr>
        <w:t>截图6：</w:t>
      </w:r>
      <w:proofErr w:type="spellStart"/>
      <w:r>
        <w:rPr>
          <w:rFonts w:ascii="宋体" w:hAnsi="宋体" w:cs="宋体" w:hint="eastAsia"/>
          <w:kern w:val="0"/>
        </w:rPr>
        <w:t>hello</w:t>
      </w:r>
      <w:r>
        <w:rPr>
          <w:rFonts w:ascii="宋体" w:hAnsi="宋体" w:cs="宋体"/>
          <w:kern w:val="0"/>
        </w:rPr>
        <w:t>.o</w:t>
      </w:r>
      <w:proofErr w:type="spellEnd"/>
      <w:r>
        <w:rPr>
          <w:rFonts w:ascii="宋体" w:hAnsi="宋体" w:cs="宋体" w:hint="eastAsia"/>
          <w:kern w:val="0"/>
        </w:rPr>
        <w:t>访问变量</w:t>
      </w:r>
    </w:p>
    <w:p w14:paraId="1CB4E62B" w14:textId="77777777" w:rsidR="001E30B8" w:rsidRDefault="001E30B8" w:rsidP="001E30B8">
      <w:pPr>
        <w:pStyle w:val="aa"/>
        <w:numPr>
          <w:ilvl w:val="0"/>
          <w:numId w:val="16"/>
        </w:numPr>
        <w:adjustRightInd w:val="0"/>
        <w:snapToGrid w:val="0"/>
        <w:ind w:firstLineChars="0"/>
        <w:rPr>
          <w:b/>
        </w:rPr>
      </w:pPr>
      <w:r>
        <w:rPr>
          <w:rFonts w:hint="eastAsia"/>
          <w:b/>
        </w:rPr>
        <w:t>说明机器语言</w:t>
      </w:r>
    </w:p>
    <w:p w14:paraId="62EEBAE3" w14:textId="77777777" w:rsidR="001E30B8" w:rsidRDefault="001E30B8" w:rsidP="001E30B8">
      <w:pPr>
        <w:pStyle w:val="aa"/>
        <w:adjustRightInd w:val="0"/>
        <w:snapToGrid w:val="0"/>
        <w:ind w:left="900" w:firstLineChars="0" w:firstLine="0"/>
      </w:pPr>
      <w:r>
        <w:rPr>
          <w:rFonts w:hint="eastAsia"/>
        </w:rPr>
        <w:t>机器语言：</w:t>
      </w:r>
      <w:r w:rsidRPr="001E30B8">
        <w:rPr>
          <w:rFonts w:hint="eastAsia"/>
        </w:rPr>
        <w:t>二进制的机器指令</w:t>
      </w:r>
      <w:r>
        <w:rPr>
          <w:rFonts w:hint="eastAsia"/>
        </w:rPr>
        <w:t>的集合；</w:t>
      </w:r>
    </w:p>
    <w:p w14:paraId="7B848A4D" w14:textId="77777777" w:rsidR="001E30B8" w:rsidRDefault="001E30B8" w:rsidP="001E30B8">
      <w:pPr>
        <w:pStyle w:val="aa"/>
        <w:adjustRightInd w:val="0"/>
        <w:snapToGrid w:val="0"/>
        <w:ind w:left="900" w:firstLineChars="0" w:firstLine="0"/>
      </w:pPr>
      <w:r>
        <w:rPr>
          <w:rFonts w:hint="eastAsia"/>
        </w:rPr>
        <w:t>机器指令：</w:t>
      </w:r>
      <w:r w:rsidR="003C4000">
        <w:rPr>
          <w:rFonts w:hint="eastAsia"/>
        </w:rPr>
        <w:t>由操作码和操作数构成的；</w:t>
      </w:r>
    </w:p>
    <w:p w14:paraId="26BAA522" w14:textId="77777777" w:rsidR="003C4000" w:rsidRDefault="00E37060" w:rsidP="001E30B8">
      <w:pPr>
        <w:pStyle w:val="aa"/>
        <w:adjustRightInd w:val="0"/>
        <w:snapToGrid w:val="0"/>
        <w:ind w:left="900" w:firstLineChars="0" w:firstLine="0"/>
      </w:pPr>
      <w:r>
        <w:rPr>
          <w:rFonts w:hint="eastAsia"/>
        </w:rPr>
        <w:t>机器语言：灵活、直接执行和速度快</w:t>
      </w:r>
      <w:r w:rsidR="00035983">
        <w:rPr>
          <w:rFonts w:hint="eastAsia"/>
        </w:rPr>
        <w:t>。</w:t>
      </w:r>
    </w:p>
    <w:p w14:paraId="615DD840" w14:textId="77777777" w:rsidR="001E30B8" w:rsidRDefault="00F51B33" w:rsidP="001E30B8">
      <w:pPr>
        <w:pStyle w:val="aa"/>
        <w:adjustRightInd w:val="0"/>
        <w:snapToGrid w:val="0"/>
        <w:ind w:left="900" w:firstLineChars="0" w:firstLine="0"/>
      </w:pPr>
      <w:r>
        <w:rPr>
          <w:rFonts w:hint="eastAsia"/>
        </w:rPr>
        <w:t>汇编语言：</w:t>
      </w:r>
      <w:r w:rsidR="001E30B8">
        <w:rPr>
          <w:rFonts w:hint="eastAsia"/>
        </w:rPr>
        <w:t>主体是汇编指令，</w:t>
      </w:r>
      <w:r w:rsidR="001E30B8" w:rsidRPr="001E30B8">
        <w:rPr>
          <w:rFonts w:hint="eastAsia"/>
        </w:rPr>
        <w:t>是机器指令便于记忆的</w:t>
      </w:r>
      <w:r w:rsidR="001E30B8">
        <w:rPr>
          <w:rFonts w:hint="eastAsia"/>
        </w:rPr>
        <w:t>表示形式</w:t>
      </w:r>
      <w:r w:rsidR="00194917">
        <w:rPr>
          <w:rFonts w:hint="eastAsia"/>
        </w:rPr>
        <w:t>，为了方便程序员读懂和记忆的语言指令。</w:t>
      </w:r>
    </w:p>
    <w:p w14:paraId="683DF35A" w14:textId="77777777" w:rsidR="001E30B8" w:rsidRPr="001E30B8" w:rsidRDefault="001E30B8" w:rsidP="001E30B8">
      <w:pPr>
        <w:pStyle w:val="aa"/>
        <w:adjustRightInd w:val="0"/>
        <w:snapToGrid w:val="0"/>
        <w:ind w:left="900" w:firstLineChars="0" w:firstLine="0"/>
      </w:pPr>
      <w:r>
        <w:rPr>
          <w:rFonts w:hint="eastAsia"/>
        </w:rPr>
        <w:t>汇编指令和机器指令在</w:t>
      </w:r>
      <w:r w:rsidRPr="001E30B8">
        <w:rPr>
          <w:rFonts w:hint="eastAsia"/>
        </w:rPr>
        <w:t>指令的表示方法上</w:t>
      </w:r>
      <w:r>
        <w:rPr>
          <w:rFonts w:hint="eastAsia"/>
        </w:rPr>
        <w:t>有所不同。</w:t>
      </w:r>
    </w:p>
    <w:p w14:paraId="2BADB750" w14:textId="77777777" w:rsidR="000B6263" w:rsidRDefault="000B6263">
      <w:pPr>
        <w:pStyle w:val="2"/>
      </w:pPr>
      <w:bookmarkStart w:id="750" w:name="_Toc42249206"/>
      <w:r>
        <w:rPr>
          <w:rFonts w:hint="eastAsia"/>
        </w:rPr>
        <w:t>4.5 本章小结</w:t>
      </w:r>
      <w:bookmarkEnd w:id="750"/>
    </w:p>
    <w:p w14:paraId="425E35F4" w14:textId="77777777" w:rsidR="00D811CC" w:rsidRPr="00C728D0" w:rsidRDefault="0011453B" w:rsidP="0011453B">
      <w:pPr>
        <w:pStyle w:val="aa"/>
        <w:adjustRightInd w:val="0"/>
        <w:snapToGrid w:val="0"/>
        <w:ind w:firstLine="480"/>
      </w:pPr>
      <w:r>
        <w:rPr>
          <w:rFonts w:hint="eastAsia"/>
        </w:rPr>
        <w:lastRenderedPageBreak/>
        <w:t>本章对汇编结果进行了详尽的介绍。与我们的</w:t>
      </w:r>
      <w:proofErr w:type="spellStart"/>
      <w:r>
        <w:rPr>
          <w:rFonts w:hint="eastAsia"/>
        </w:rPr>
        <w:t>hello</w:t>
      </w:r>
      <w:r>
        <w:t>.o</w:t>
      </w:r>
      <w:proofErr w:type="spellEnd"/>
      <w:r>
        <w:rPr>
          <w:rFonts w:hint="eastAsia"/>
        </w:rPr>
        <w:t>文件相结合，介绍了汇编的概念与作用，以及在</w:t>
      </w:r>
      <w:r>
        <w:rPr>
          <w:rFonts w:hint="eastAsia"/>
        </w:rPr>
        <w:t>Ubuntu</w:t>
      </w:r>
      <w:r>
        <w:rPr>
          <w:rFonts w:hint="eastAsia"/>
        </w:rPr>
        <w:t>下汇编的命令。同时本章主要部分在于对可重定位目标</w:t>
      </w:r>
      <w:r>
        <w:rPr>
          <w:rFonts w:hint="eastAsia"/>
        </w:rPr>
        <w:t>elf</w:t>
      </w:r>
      <w:r>
        <w:rPr>
          <w:rFonts w:hint="eastAsia"/>
        </w:rPr>
        <w:t>格式进行了详细的分析，侧重点在重定位项目上。</w:t>
      </w:r>
      <w:r w:rsidR="00520C4A">
        <w:rPr>
          <w:rFonts w:hint="eastAsia"/>
        </w:rPr>
        <w:t>同时对</w:t>
      </w:r>
      <w:proofErr w:type="spellStart"/>
      <w:r w:rsidR="00520C4A">
        <w:rPr>
          <w:rFonts w:hint="eastAsia"/>
        </w:rPr>
        <w:t>h</w:t>
      </w:r>
      <w:r w:rsidR="00520C4A">
        <w:t>ello.o</w:t>
      </w:r>
      <w:proofErr w:type="spellEnd"/>
      <w:r w:rsidR="00520C4A">
        <w:rPr>
          <w:rFonts w:hint="eastAsia"/>
        </w:rPr>
        <w:t>文件进行反汇编，将</w:t>
      </w:r>
      <w:r w:rsidR="00520C4A">
        <w:rPr>
          <w:rFonts w:hint="eastAsia"/>
        </w:rPr>
        <w:t>hello</w:t>
      </w:r>
      <w:r w:rsidR="00520C4A">
        <w:t>.asm</w:t>
      </w:r>
      <w:r w:rsidR="00520C4A">
        <w:rPr>
          <w:rFonts w:hint="eastAsia"/>
        </w:rPr>
        <w:t>（我的反汇编文件）与</w:t>
      </w:r>
      <w:r w:rsidR="0056480F">
        <w:rPr>
          <w:rFonts w:hint="eastAsia"/>
        </w:rPr>
        <w:t>之前生成的</w:t>
      </w:r>
      <w:proofErr w:type="spellStart"/>
      <w:r w:rsidR="0056480F">
        <w:rPr>
          <w:rFonts w:hint="eastAsia"/>
        </w:rPr>
        <w:t>hello</w:t>
      </w:r>
      <w:r w:rsidR="0056480F">
        <w:t>.s</w:t>
      </w:r>
      <w:proofErr w:type="spellEnd"/>
      <w:r w:rsidR="0056480F">
        <w:rPr>
          <w:rFonts w:hint="eastAsia"/>
        </w:rPr>
        <w:t>文件进行了对比。使得我们对该内容有了更加深入地理解。</w:t>
      </w:r>
    </w:p>
    <w:p w14:paraId="3348ACD4" w14:textId="77777777" w:rsidR="00C728D0" w:rsidRDefault="00C728D0" w:rsidP="00C728D0">
      <w:pPr>
        <w:pStyle w:val="1"/>
      </w:pPr>
      <w:bookmarkStart w:id="751" w:name="_Toc42249207"/>
      <w:r w:rsidRPr="00C728D0">
        <w:rPr>
          <w:rFonts w:hAnsi="黑体" w:hint="eastAsia"/>
        </w:rPr>
        <w:t xml:space="preserve">第5章 </w:t>
      </w:r>
      <w:r>
        <w:rPr>
          <w:rFonts w:hAnsi="黑体"/>
        </w:rPr>
        <w:t xml:space="preserve"> </w:t>
      </w:r>
      <w:r w:rsidRPr="00C728D0">
        <w:rPr>
          <w:rFonts w:hAnsi="黑体" w:hint="eastAsia"/>
        </w:rPr>
        <w:t>链接</w:t>
      </w:r>
      <w:bookmarkEnd w:id="751"/>
    </w:p>
    <w:p w14:paraId="061B1D08" w14:textId="77777777" w:rsidR="000B6263" w:rsidRDefault="000B6263" w:rsidP="00843FE7">
      <w:pPr>
        <w:pStyle w:val="2"/>
        <w:spacing w:line="300" w:lineRule="auto"/>
        <w:rPr>
          <w:color w:val="FF0000"/>
        </w:rPr>
      </w:pPr>
      <w:bookmarkStart w:id="752" w:name="_Toc42249208"/>
      <w:r>
        <w:rPr>
          <w:rFonts w:hint="eastAsia"/>
        </w:rPr>
        <w:t>5.1 链接的概念与作用</w:t>
      </w:r>
      <w:bookmarkEnd w:id="752"/>
    </w:p>
    <w:p w14:paraId="5935717B" w14:textId="77777777" w:rsidR="00843FE7" w:rsidRPr="00843FE7" w:rsidRDefault="00843FE7" w:rsidP="001229BE">
      <w:pPr>
        <w:pStyle w:val="ae"/>
        <w:numPr>
          <w:ilvl w:val="0"/>
          <w:numId w:val="16"/>
        </w:numPr>
        <w:adjustRightInd w:val="0"/>
        <w:snapToGrid w:val="0"/>
        <w:spacing w:after="0"/>
        <w:ind w:leftChars="0"/>
        <w:rPr>
          <w:b/>
        </w:rPr>
      </w:pPr>
      <w:r w:rsidRPr="00843FE7">
        <w:rPr>
          <w:rFonts w:hint="eastAsia"/>
          <w:b/>
        </w:rPr>
        <w:t>概念</w:t>
      </w:r>
    </w:p>
    <w:p w14:paraId="724F50A6" w14:textId="77777777" w:rsidR="00843FE7" w:rsidRDefault="001229BE" w:rsidP="00843FE7">
      <w:pPr>
        <w:pStyle w:val="ae"/>
        <w:adjustRightInd w:val="0"/>
        <w:snapToGrid w:val="0"/>
        <w:spacing w:after="0"/>
        <w:ind w:left="480"/>
      </w:pPr>
      <w:r>
        <w:rPr>
          <w:rFonts w:hint="eastAsia"/>
        </w:rPr>
        <w:t xml:space="preserve"> </w:t>
      </w:r>
      <w:r>
        <w:t xml:space="preserve">   </w:t>
      </w:r>
      <w:r w:rsidR="00843FE7">
        <w:rPr>
          <w:rFonts w:hint="eastAsia"/>
        </w:rPr>
        <w:t>是将各种代码和数据片段收集并组合为单一文件的过程</w:t>
      </w:r>
      <w:r w:rsidR="001330A5">
        <w:rPr>
          <w:rFonts w:hint="eastAsia"/>
        </w:rPr>
        <w:t>，这个文件可以被加载（复制）到内存并执行</w:t>
      </w:r>
      <w:r>
        <w:rPr>
          <w:rFonts w:hint="eastAsia"/>
        </w:rPr>
        <w:t>。</w:t>
      </w:r>
    </w:p>
    <w:p w14:paraId="67D5EFC1" w14:textId="77777777" w:rsidR="001229BE" w:rsidRDefault="001229BE" w:rsidP="001229BE">
      <w:pPr>
        <w:pStyle w:val="ae"/>
        <w:numPr>
          <w:ilvl w:val="0"/>
          <w:numId w:val="16"/>
        </w:numPr>
        <w:adjustRightInd w:val="0"/>
        <w:snapToGrid w:val="0"/>
        <w:spacing w:after="0"/>
        <w:ind w:leftChars="0"/>
        <w:rPr>
          <w:b/>
        </w:rPr>
      </w:pPr>
      <w:r>
        <w:rPr>
          <w:rFonts w:hint="eastAsia"/>
          <w:b/>
        </w:rPr>
        <w:t>作用</w:t>
      </w:r>
    </w:p>
    <w:p w14:paraId="155BBE45" w14:textId="77777777" w:rsidR="001229BE" w:rsidRDefault="001229BE" w:rsidP="00843FE7">
      <w:pPr>
        <w:pStyle w:val="ae"/>
        <w:adjustRightInd w:val="0"/>
        <w:snapToGrid w:val="0"/>
        <w:spacing w:after="0"/>
        <w:ind w:left="480"/>
      </w:pPr>
      <w:r>
        <w:rPr>
          <w:rFonts w:hint="eastAsia"/>
        </w:rPr>
        <w:t xml:space="preserve"> </w:t>
      </w:r>
      <w:r>
        <w:t xml:space="preserve">   </w:t>
      </w:r>
      <w:r>
        <w:rPr>
          <w:rFonts w:hint="eastAsia"/>
        </w:rPr>
        <w:t>1</w:t>
      </w:r>
      <w:r>
        <w:rPr>
          <w:rFonts w:hint="eastAsia"/>
        </w:rPr>
        <w:t>）链接可以执行于编译时，也就是源代码被翻译成机器代码时；也可以执行于加载时，即程序被加载器加载到内存并执行时；甚至执行于运行时，也就是由应用程序来执行。</w:t>
      </w:r>
    </w:p>
    <w:p w14:paraId="7B9F19E8" w14:textId="77777777" w:rsidR="001229BE" w:rsidRPr="001229BE" w:rsidRDefault="001229BE" w:rsidP="00843FE7">
      <w:pPr>
        <w:pStyle w:val="ae"/>
        <w:adjustRightInd w:val="0"/>
        <w:snapToGrid w:val="0"/>
        <w:spacing w:after="0"/>
        <w:ind w:left="480"/>
      </w:pPr>
      <w:r>
        <w:rPr>
          <w:rFonts w:hint="eastAsia"/>
        </w:rPr>
        <w:t xml:space="preserve"> </w:t>
      </w:r>
      <w:r>
        <w:t xml:space="preserve">   2</w:t>
      </w:r>
      <w:r>
        <w:rPr>
          <w:rFonts w:hint="eastAsia"/>
        </w:rPr>
        <w:t>）链接使得分离编译（</w:t>
      </w:r>
      <w:proofErr w:type="spellStart"/>
      <w:r>
        <w:rPr>
          <w:rFonts w:hint="eastAsia"/>
        </w:rPr>
        <w:t>seperate</w:t>
      </w:r>
      <w:proofErr w:type="spellEnd"/>
      <w:r>
        <w:t xml:space="preserve"> </w:t>
      </w:r>
      <w:proofErr w:type="spellStart"/>
      <w:r>
        <w:rPr>
          <w:rFonts w:hint="eastAsia"/>
        </w:rPr>
        <w:t>compila</w:t>
      </w:r>
      <w:proofErr w:type="spellEnd"/>
      <w:r>
        <w:rPr>
          <w:rFonts w:hint="eastAsia"/>
        </w:rPr>
        <w:t>）成为可能。</w:t>
      </w:r>
      <w:r w:rsidR="00781D50">
        <w:rPr>
          <w:rFonts w:hint="eastAsia"/>
        </w:rPr>
        <w:t>更便于我们维护管理</w:t>
      </w:r>
      <w:r w:rsidR="00E32A03">
        <w:rPr>
          <w:rFonts w:hint="eastAsia"/>
        </w:rPr>
        <w:t>，我们可以独立的修改和编译我们需要修改的小的模块。</w:t>
      </w:r>
    </w:p>
    <w:p w14:paraId="21B1C601" w14:textId="77777777" w:rsidR="000B6263" w:rsidRDefault="000B6263">
      <w:pPr>
        <w:pStyle w:val="2"/>
      </w:pPr>
      <w:bookmarkStart w:id="753" w:name="_Toc42249209"/>
      <w:r>
        <w:rPr>
          <w:rFonts w:hint="eastAsia"/>
        </w:rPr>
        <w:t>5.2 在Ubuntu下链接的命令</w:t>
      </w:r>
      <w:bookmarkEnd w:id="753"/>
    </w:p>
    <w:p w14:paraId="3C05DD6B" w14:textId="77777777" w:rsidR="007254D4" w:rsidRDefault="00B94732" w:rsidP="007254D4">
      <w:pPr>
        <w:pStyle w:val="aa"/>
        <w:numPr>
          <w:ilvl w:val="0"/>
          <w:numId w:val="16"/>
        </w:numPr>
        <w:adjustRightInd w:val="0"/>
        <w:snapToGrid w:val="0"/>
        <w:ind w:firstLineChars="0"/>
        <w:rPr>
          <w:b/>
        </w:rPr>
      </w:pPr>
      <w:r w:rsidRPr="00B94732">
        <w:rPr>
          <w:rFonts w:hint="eastAsia"/>
          <w:b/>
        </w:rPr>
        <w:t>命令行</w:t>
      </w:r>
    </w:p>
    <w:p w14:paraId="480C2F88" w14:textId="77777777" w:rsidR="000B6263" w:rsidRDefault="00F7460C" w:rsidP="003829AF">
      <w:pPr>
        <w:pStyle w:val="aa"/>
        <w:adjustRightInd w:val="0"/>
        <w:snapToGrid w:val="0"/>
        <w:ind w:left="900" w:firstLineChars="0" w:firstLine="0"/>
        <w:jc w:val="left"/>
      </w:pPr>
      <w:r>
        <w:rPr>
          <w:rFonts w:hint="eastAsia"/>
          <w:b/>
        </w:rPr>
        <w:t>方法</w:t>
      </w:r>
      <w:r>
        <w:rPr>
          <w:rFonts w:hint="eastAsia"/>
          <w:b/>
        </w:rPr>
        <w:t>1</w:t>
      </w:r>
      <w:r w:rsidR="003829AF" w:rsidRPr="00F7460C">
        <w:rPr>
          <w:rFonts w:hint="eastAsia"/>
          <w:b/>
        </w:rPr>
        <w:t>：</w:t>
      </w:r>
      <w:proofErr w:type="spellStart"/>
      <w:proofErr w:type="gramStart"/>
      <w:r w:rsidR="007254D4">
        <w:t>ld</w:t>
      </w:r>
      <w:proofErr w:type="spellEnd"/>
      <w:r w:rsidR="003829AF">
        <w:t xml:space="preserve"> </w:t>
      </w:r>
      <w:r w:rsidR="007254D4">
        <w:t xml:space="preserve"> -</w:t>
      </w:r>
      <w:proofErr w:type="gramEnd"/>
      <w:r w:rsidR="007254D4">
        <w:t xml:space="preserve">o </w:t>
      </w:r>
      <w:r w:rsidR="003829AF">
        <w:t xml:space="preserve"> </w:t>
      </w:r>
      <w:r w:rsidR="007254D4" w:rsidRPr="007254D4">
        <w:t xml:space="preserve">hello </w:t>
      </w:r>
      <w:r w:rsidR="003829AF">
        <w:t xml:space="preserve"> </w:t>
      </w:r>
      <w:r w:rsidR="007254D4" w:rsidRPr="007254D4">
        <w:t>-dynamic-linker</w:t>
      </w:r>
      <w:r w:rsidR="003829AF">
        <w:t xml:space="preserve"> </w:t>
      </w:r>
      <w:r w:rsidR="007254D4" w:rsidRPr="007254D4">
        <w:t xml:space="preserve"> /lib64/ld-linux-x86-64.so.2 /</w:t>
      </w:r>
      <w:proofErr w:type="spellStart"/>
      <w:r w:rsidR="007254D4" w:rsidRPr="007254D4">
        <w:t>usr</w:t>
      </w:r>
      <w:proofErr w:type="spellEnd"/>
      <w:r w:rsidR="007254D4" w:rsidRPr="007254D4">
        <w:t>/lib/x86_64-linux-gnu/crt1.o /</w:t>
      </w:r>
      <w:proofErr w:type="spellStart"/>
      <w:r w:rsidR="007254D4" w:rsidRPr="007254D4">
        <w:t>usr</w:t>
      </w:r>
      <w:proofErr w:type="spellEnd"/>
      <w:r w:rsidR="007254D4" w:rsidRPr="007254D4">
        <w:t>/lib/x86_64-linux-gnu/</w:t>
      </w:r>
      <w:proofErr w:type="spellStart"/>
      <w:r w:rsidR="007254D4" w:rsidRPr="007254D4">
        <w:t>crti.o</w:t>
      </w:r>
      <w:proofErr w:type="spellEnd"/>
      <w:r w:rsidR="007254D4" w:rsidRPr="007254D4">
        <w:t xml:space="preserve"> </w:t>
      </w:r>
      <w:proofErr w:type="spellStart"/>
      <w:r w:rsidR="007254D4" w:rsidRPr="007254D4">
        <w:t>hello.o</w:t>
      </w:r>
      <w:proofErr w:type="spellEnd"/>
      <w:r w:rsidR="007254D4" w:rsidRPr="007254D4">
        <w:t xml:space="preserve"> /usr/lib/x86_64-linux-gnu/libc.so</w:t>
      </w:r>
      <w:r w:rsidR="007254D4">
        <w:t xml:space="preserve"> /</w:t>
      </w:r>
      <w:proofErr w:type="spellStart"/>
      <w:r w:rsidR="007254D4">
        <w:t>usr</w:t>
      </w:r>
      <w:proofErr w:type="spellEnd"/>
      <w:r w:rsidR="007254D4">
        <w:t>/lib/x86_64-linux-gnu/</w:t>
      </w:r>
      <w:proofErr w:type="spellStart"/>
      <w:r w:rsidR="007254D4">
        <w:t>crtn</w:t>
      </w:r>
      <w:r w:rsidR="00E81440">
        <w:t>.o</w:t>
      </w:r>
      <w:proofErr w:type="spellEnd"/>
    </w:p>
    <w:p w14:paraId="16885032" w14:textId="77777777" w:rsidR="00F7460C" w:rsidRPr="00E278D6" w:rsidRDefault="00F7460C" w:rsidP="003829AF">
      <w:pPr>
        <w:pStyle w:val="aa"/>
        <w:adjustRightInd w:val="0"/>
        <w:snapToGrid w:val="0"/>
        <w:ind w:left="900" w:firstLineChars="0" w:firstLine="0"/>
        <w:jc w:val="left"/>
      </w:pPr>
      <w:r w:rsidRPr="00F7460C">
        <w:rPr>
          <w:rFonts w:hint="eastAsia"/>
          <w:b/>
        </w:rPr>
        <w:t>方法</w:t>
      </w:r>
      <w:r w:rsidRPr="00F7460C">
        <w:rPr>
          <w:rFonts w:hint="eastAsia"/>
          <w:b/>
        </w:rPr>
        <w:t>2</w:t>
      </w:r>
      <w:r>
        <w:rPr>
          <w:rFonts w:hint="eastAsia"/>
          <w:b/>
        </w:rPr>
        <w:t>：</w:t>
      </w:r>
      <w:proofErr w:type="spellStart"/>
      <w:r w:rsidR="00E278D6" w:rsidRPr="00E278D6">
        <w:rPr>
          <w:rFonts w:hint="eastAsia"/>
        </w:rPr>
        <w:t>gcc</w:t>
      </w:r>
      <w:proofErr w:type="spellEnd"/>
      <w:r w:rsidR="00E278D6">
        <w:rPr>
          <w:b/>
        </w:rPr>
        <w:t xml:space="preserve"> </w:t>
      </w:r>
      <w:proofErr w:type="spellStart"/>
      <w:proofErr w:type="gramStart"/>
      <w:r w:rsidR="00E278D6">
        <w:rPr>
          <w:rFonts w:hint="eastAsia"/>
        </w:rPr>
        <w:t>hell</w:t>
      </w:r>
      <w:r w:rsidR="00E278D6">
        <w:t>o.o</w:t>
      </w:r>
      <w:proofErr w:type="spellEnd"/>
      <w:proofErr w:type="gramEnd"/>
      <w:r w:rsidR="00E278D6">
        <w:t xml:space="preserve"> -o hello</w:t>
      </w:r>
      <w:r w:rsidR="00E278D6" w:rsidRPr="00E278D6">
        <w:t xml:space="preserve"> </w:t>
      </w:r>
    </w:p>
    <w:p w14:paraId="06795533" w14:textId="77777777" w:rsidR="00E81440" w:rsidRDefault="00E81440" w:rsidP="00E81440">
      <w:pPr>
        <w:pStyle w:val="aa"/>
        <w:numPr>
          <w:ilvl w:val="0"/>
          <w:numId w:val="16"/>
        </w:numPr>
        <w:adjustRightInd w:val="0"/>
        <w:snapToGrid w:val="0"/>
        <w:ind w:firstLineChars="0"/>
      </w:pPr>
      <w:r>
        <w:rPr>
          <w:rFonts w:hint="eastAsia"/>
        </w:rPr>
        <w:t>命令行截图</w:t>
      </w:r>
    </w:p>
    <w:p w14:paraId="77C6407E" w14:textId="77777777" w:rsidR="00E81440" w:rsidRDefault="00A07C5E" w:rsidP="003829AF">
      <w:pPr>
        <w:spacing w:line="240" w:lineRule="auto"/>
        <w:ind w:left="480"/>
        <w:jc w:val="left"/>
        <w:rPr>
          <w:rFonts w:ascii="宋体" w:hAnsi="宋体" w:cs="宋体"/>
          <w:kern w:val="0"/>
        </w:rPr>
      </w:pPr>
      <w:r w:rsidRPr="00693BA8">
        <w:rPr>
          <w:rFonts w:ascii="宋体" w:hAnsi="宋体" w:cs="宋体"/>
          <w:noProof/>
          <w:kern w:val="0"/>
        </w:rPr>
        <w:lastRenderedPageBreak/>
        <w:drawing>
          <wp:inline distT="0" distB="0" distL="0" distR="0" wp14:anchorId="08CB0077" wp14:editId="6EDD8C60">
            <wp:extent cx="5707380" cy="2764155"/>
            <wp:effectExtent l="0" t="0" r="0" b="0"/>
            <wp:docPr id="58" name="图片 58" descr="BMC`PGI}COMYA}JZ0BZSZ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MC`PGI}COMYA}JZ0BZSZX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7380" cy="2764155"/>
                    </a:xfrm>
                    <a:prstGeom prst="rect">
                      <a:avLst/>
                    </a:prstGeom>
                    <a:noFill/>
                    <a:ln>
                      <a:noFill/>
                    </a:ln>
                  </pic:spPr>
                </pic:pic>
              </a:graphicData>
            </a:graphic>
          </wp:inline>
        </w:drawing>
      </w:r>
    </w:p>
    <w:p w14:paraId="0BA5201B" w14:textId="77777777" w:rsidR="00400651" w:rsidRPr="00400651" w:rsidRDefault="00400651" w:rsidP="00400651">
      <w:pPr>
        <w:spacing w:line="240" w:lineRule="auto"/>
        <w:ind w:left="480"/>
        <w:jc w:val="center"/>
        <w:rPr>
          <w:rFonts w:ascii="宋体" w:hAnsi="宋体" w:cs="宋体"/>
          <w:kern w:val="0"/>
        </w:rPr>
      </w:pPr>
      <w:r>
        <w:rPr>
          <w:rFonts w:ascii="宋体" w:hAnsi="宋体" w:cs="宋体" w:hint="eastAsia"/>
          <w:kern w:val="0"/>
        </w:rPr>
        <w:t>方法1截图</w:t>
      </w:r>
      <w:r w:rsidR="00A07C5E" w:rsidRPr="00400651">
        <w:rPr>
          <w:rFonts w:ascii="宋体" w:hAnsi="宋体" w:cs="宋体"/>
          <w:noProof/>
          <w:kern w:val="0"/>
        </w:rPr>
        <w:drawing>
          <wp:inline distT="0" distB="0" distL="0" distR="0" wp14:anchorId="445F3317" wp14:editId="1337C8B5">
            <wp:extent cx="5707380" cy="3205480"/>
            <wp:effectExtent l="0" t="0" r="0" b="0"/>
            <wp:docPr id="59" name="图片 59" descr="LZ5NJETTWY_0636BIER@3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Z5NJETTWY_0636BIER@33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7380" cy="3205480"/>
                    </a:xfrm>
                    <a:prstGeom prst="rect">
                      <a:avLst/>
                    </a:prstGeom>
                    <a:noFill/>
                    <a:ln>
                      <a:noFill/>
                    </a:ln>
                  </pic:spPr>
                </pic:pic>
              </a:graphicData>
            </a:graphic>
          </wp:inline>
        </w:drawing>
      </w:r>
    </w:p>
    <w:p w14:paraId="58CD68E0" w14:textId="77777777" w:rsidR="00400651" w:rsidRPr="003829AF" w:rsidRDefault="00400651" w:rsidP="00400651">
      <w:pPr>
        <w:spacing w:line="240" w:lineRule="auto"/>
        <w:ind w:left="480"/>
        <w:jc w:val="center"/>
        <w:rPr>
          <w:rFonts w:ascii="宋体" w:hAnsi="宋体" w:cs="宋体"/>
          <w:kern w:val="0"/>
        </w:rPr>
      </w:pPr>
      <w:r>
        <w:rPr>
          <w:rFonts w:ascii="宋体" w:hAnsi="宋体" w:cs="宋体" w:hint="eastAsia"/>
          <w:kern w:val="0"/>
        </w:rPr>
        <w:t>方法2截图</w:t>
      </w:r>
    </w:p>
    <w:p w14:paraId="5B3D34A3" w14:textId="77777777" w:rsidR="000B6263" w:rsidDel="00CD4B09" w:rsidRDefault="000B6263">
      <w:pPr>
        <w:pStyle w:val="2"/>
        <w:rPr>
          <w:del w:id="754" w:author="admin" w:date="2020-06-05T11:30:00Z"/>
        </w:rPr>
      </w:pPr>
      <w:del w:id="755" w:author="admin" w:date="2020-06-05T11:30:00Z">
        <w:r w:rsidDel="00CD4B09">
          <w:rPr>
            <w:rFonts w:hint="eastAsia"/>
          </w:rPr>
          <w:delText>5.3 可执行目标文件hello的格式</w:delText>
        </w:r>
      </w:del>
    </w:p>
    <w:p w14:paraId="56193432" w14:textId="77777777" w:rsidR="00395444" w:rsidDel="00CD4B09" w:rsidRDefault="00400651" w:rsidP="00395444">
      <w:pPr>
        <w:numPr>
          <w:ilvl w:val="0"/>
          <w:numId w:val="16"/>
        </w:numPr>
        <w:rPr>
          <w:del w:id="756" w:author="admin" w:date="2020-06-05T11:30:00Z"/>
        </w:rPr>
      </w:pPr>
      <w:del w:id="757" w:author="admin" w:date="2020-06-05T11:30:00Z">
        <w:r w:rsidRPr="00395444" w:rsidDel="00CD4B09">
          <w:rPr>
            <w:rFonts w:hint="eastAsia"/>
            <w:b/>
          </w:rPr>
          <w:delText>获取</w:delText>
        </w:r>
        <w:r w:rsidRPr="00395444" w:rsidDel="00CD4B09">
          <w:rPr>
            <w:rFonts w:hint="eastAsia"/>
            <w:b/>
          </w:rPr>
          <w:delText>hello</w:delText>
        </w:r>
        <w:r w:rsidRPr="00395444" w:rsidDel="00CD4B09">
          <w:rPr>
            <w:rFonts w:hint="eastAsia"/>
            <w:b/>
          </w:rPr>
          <w:delText>的</w:delText>
        </w:r>
        <w:r w:rsidRPr="00395444" w:rsidDel="00CD4B09">
          <w:rPr>
            <w:rFonts w:hint="eastAsia"/>
            <w:b/>
          </w:rPr>
          <w:delText>elf</w:delText>
        </w:r>
        <w:r w:rsidRPr="00395444" w:rsidDel="00CD4B09">
          <w:rPr>
            <w:rFonts w:hint="eastAsia"/>
            <w:b/>
          </w:rPr>
          <w:delText>格式文件</w:delText>
        </w:r>
        <w:r w:rsidDel="00CD4B09">
          <w:rPr>
            <w:rFonts w:hint="eastAsia"/>
          </w:rPr>
          <w:delText>：</w:delText>
        </w:r>
        <w:r w:rsidDel="00CD4B09">
          <w:rPr>
            <w:rFonts w:hint="eastAsia"/>
          </w:rPr>
          <w:delText>r</w:delText>
        </w:r>
        <w:r w:rsidDel="00CD4B09">
          <w:delText>eadelf -a hello &gt;hello_elf</w:delText>
        </w:r>
        <w:r w:rsidDel="00CD4B09">
          <w:rPr>
            <w:rFonts w:hint="eastAsia"/>
          </w:rPr>
          <w:delText>（这里输出的文件区别于前面的</w:delText>
        </w:r>
        <w:r w:rsidDel="00CD4B09">
          <w:rPr>
            <w:rFonts w:hint="eastAsia"/>
          </w:rPr>
          <w:delText>hello</w:delText>
        </w:r>
        <w:r w:rsidDel="00CD4B09">
          <w:delText>.elf</w:delText>
        </w:r>
        <w:r w:rsidDel="00CD4B09">
          <w:rPr>
            <w:rFonts w:hint="eastAsia"/>
          </w:rPr>
          <w:delText>）</w:delText>
        </w:r>
        <w:r w:rsidR="00395444" w:rsidDel="00CD4B09">
          <w:rPr>
            <w:rFonts w:hint="eastAsia"/>
          </w:rPr>
          <w:delText>，附上截图</w:delText>
        </w:r>
        <w:r w:rsidR="00395444" w:rsidDel="00CD4B09">
          <w:rPr>
            <w:rFonts w:hint="eastAsia"/>
          </w:rPr>
          <w:delText>1</w:delText>
        </w:r>
        <w:r w:rsidR="00DE2371" w:rsidDel="00CD4B09">
          <w:rPr>
            <w:rFonts w:hint="eastAsia"/>
          </w:rPr>
          <w:delText>。</w:delText>
        </w:r>
      </w:del>
    </w:p>
    <w:p w14:paraId="1FF439FB" w14:textId="77777777" w:rsidR="00395444" w:rsidDel="00CD4B09" w:rsidRDefault="00A07C5E" w:rsidP="00DE2371">
      <w:pPr>
        <w:spacing w:line="240" w:lineRule="auto"/>
        <w:ind w:left="900"/>
        <w:jc w:val="center"/>
        <w:rPr>
          <w:del w:id="758" w:author="admin" w:date="2020-06-05T11:30:00Z"/>
          <w:rFonts w:ascii="宋体" w:hAnsi="宋体" w:cs="宋体"/>
          <w:kern w:val="0"/>
        </w:rPr>
      </w:pPr>
      <w:del w:id="759" w:author="admin" w:date="2020-06-05T11:30:00Z">
        <w:r w:rsidRPr="00395444" w:rsidDel="00CD4B09">
          <w:rPr>
            <w:rFonts w:ascii="宋体" w:hAnsi="宋体" w:cs="宋体"/>
            <w:noProof/>
            <w:kern w:val="0"/>
          </w:rPr>
          <w:drawing>
            <wp:inline distT="0" distB="0" distL="0" distR="0" wp14:anchorId="5E1B88F1" wp14:editId="61616070">
              <wp:extent cx="5622925" cy="3163570"/>
              <wp:effectExtent l="0" t="0" r="0" b="0"/>
              <wp:docPr id="60" name="图片 60" descr=")$$D[~_OB_[1GB588XTAT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_OB_[1GB588XTAT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2925" cy="3163570"/>
                      </a:xfrm>
                      <a:prstGeom prst="rect">
                        <a:avLst/>
                      </a:prstGeom>
                      <a:noFill/>
                      <a:ln>
                        <a:noFill/>
                      </a:ln>
                    </pic:spPr>
                  </pic:pic>
                </a:graphicData>
              </a:graphic>
            </wp:inline>
          </w:drawing>
        </w:r>
      </w:del>
    </w:p>
    <w:p w14:paraId="77612786" w14:textId="77777777" w:rsidR="00DE2371" w:rsidDel="00CD4B09" w:rsidRDefault="00395444" w:rsidP="00DE2371">
      <w:pPr>
        <w:spacing w:line="240" w:lineRule="auto"/>
        <w:ind w:left="900"/>
        <w:jc w:val="center"/>
        <w:rPr>
          <w:del w:id="760" w:author="admin" w:date="2020-06-05T11:30:00Z"/>
          <w:rFonts w:ascii="宋体" w:hAnsi="宋体" w:cs="宋体"/>
          <w:kern w:val="0"/>
        </w:rPr>
      </w:pPr>
      <w:del w:id="761" w:author="admin" w:date="2020-06-05T11:30:00Z">
        <w:r w:rsidDel="00CD4B09">
          <w:rPr>
            <w:rFonts w:ascii="宋体" w:hAnsi="宋体" w:cs="宋体" w:hint="eastAsia"/>
            <w:kern w:val="0"/>
          </w:rPr>
          <w:delText>截图1：hello的ELF格式</w:delText>
        </w:r>
      </w:del>
    </w:p>
    <w:p w14:paraId="65363B9C" w14:textId="77777777" w:rsidR="00DE2371" w:rsidDel="00CD4B09" w:rsidRDefault="00033F31" w:rsidP="00DE2371">
      <w:pPr>
        <w:numPr>
          <w:ilvl w:val="0"/>
          <w:numId w:val="16"/>
        </w:numPr>
        <w:spacing w:line="240" w:lineRule="auto"/>
        <w:rPr>
          <w:del w:id="762" w:author="admin" w:date="2020-06-05T11:30:00Z"/>
          <w:rFonts w:ascii="宋体" w:hAnsi="宋体" w:cs="宋体"/>
          <w:kern w:val="0"/>
        </w:rPr>
      </w:pPr>
      <w:del w:id="763" w:author="admin" w:date="2020-06-05T11:30:00Z">
        <w:r w:rsidDel="00CD4B09">
          <w:rPr>
            <w:rFonts w:ascii="宋体" w:hAnsi="宋体" w:cs="宋体" w:hint="eastAsia"/>
            <w:kern w:val="0"/>
          </w:rPr>
          <w:delText>各节</w:delText>
        </w:r>
        <w:r w:rsidR="00F74A8B" w:rsidDel="00CD4B09">
          <w:rPr>
            <w:rFonts w:ascii="宋体" w:hAnsi="宋体" w:cs="宋体" w:hint="eastAsia"/>
            <w:kern w:val="0"/>
          </w:rPr>
          <w:delText>的基本信息均在</w:delText>
        </w:r>
        <w:r w:rsidDel="00CD4B09">
          <w:rPr>
            <w:rFonts w:ascii="宋体" w:hAnsi="宋体" w:cs="宋体" w:hint="eastAsia"/>
            <w:kern w:val="0"/>
          </w:rPr>
          <w:delText>节头表</w:delText>
        </w:r>
        <w:r w:rsidR="004B30E4" w:rsidDel="00CD4B09">
          <w:rPr>
            <w:rFonts w:ascii="宋体" w:hAnsi="宋体" w:cs="宋体" w:hint="eastAsia"/>
            <w:kern w:val="0"/>
          </w:rPr>
          <w:delText>（描述目标文件的节）</w:delText>
        </w:r>
        <w:r w:rsidDel="00CD4B09">
          <w:rPr>
            <w:rFonts w:ascii="宋体" w:hAnsi="宋体" w:cs="宋体" w:hint="eastAsia"/>
            <w:kern w:val="0"/>
          </w:rPr>
          <w:delText>中进行了声明</w:delText>
        </w:r>
        <w:r w:rsidR="00EF25EC" w:rsidDel="00CD4B09">
          <w:rPr>
            <w:rFonts w:ascii="宋体" w:hAnsi="宋体" w:cs="宋体" w:hint="eastAsia"/>
            <w:kern w:val="0"/>
          </w:rPr>
          <w:delText>。</w:delText>
        </w:r>
        <w:r w:rsidR="006E4AED" w:rsidDel="00CD4B09">
          <w:rPr>
            <w:rFonts w:ascii="宋体" w:hAnsi="宋体" w:cs="宋体" w:hint="eastAsia"/>
            <w:kern w:val="0"/>
          </w:rPr>
          <w:delText>节头表</w:delText>
        </w:r>
        <w:r w:rsidR="00EF25EC" w:rsidDel="00CD4B09">
          <w:rPr>
            <w:rFonts w:ascii="宋体" w:hAnsi="宋体" w:cs="宋体" w:hint="eastAsia"/>
            <w:kern w:val="0"/>
          </w:rPr>
          <w:delText>（包括名称，大小，类型，全体大小，地址，旗标，</w:delText>
        </w:r>
        <w:r w:rsidR="009E32FD" w:rsidDel="00CD4B09">
          <w:rPr>
            <w:rFonts w:ascii="宋体" w:hAnsi="宋体" w:cs="宋体" w:hint="eastAsia"/>
            <w:kern w:val="0"/>
          </w:rPr>
          <w:delText>偏移量，对齐等信息</w:delText>
        </w:r>
        <w:r w:rsidR="00EF25EC" w:rsidDel="00CD4B09">
          <w:rPr>
            <w:rFonts w:ascii="宋体" w:hAnsi="宋体" w:cs="宋体" w:hint="eastAsia"/>
            <w:kern w:val="0"/>
          </w:rPr>
          <w:delText>）</w:delText>
        </w:r>
        <w:r w:rsidR="006E4AED" w:rsidDel="00CD4B09">
          <w:rPr>
            <w:rFonts w:ascii="宋体" w:hAnsi="宋体" w:cs="宋体" w:hint="eastAsia"/>
            <w:kern w:val="0"/>
          </w:rPr>
          <w:delText>，下面是它的截图。</w:delText>
        </w:r>
      </w:del>
    </w:p>
    <w:p w14:paraId="6C99BA4B" w14:textId="77777777" w:rsidR="00053017" w:rsidRPr="00053017" w:rsidDel="00CD4B09" w:rsidRDefault="00A07C5E" w:rsidP="00053017">
      <w:pPr>
        <w:spacing w:line="240" w:lineRule="auto"/>
        <w:ind w:left="480"/>
        <w:rPr>
          <w:del w:id="764" w:author="admin" w:date="2020-06-05T11:30:00Z"/>
          <w:rFonts w:ascii="宋体" w:hAnsi="宋体" w:cs="宋体"/>
          <w:kern w:val="0"/>
        </w:rPr>
      </w:pPr>
      <w:del w:id="765" w:author="admin" w:date="2020-06-05T11:30:00Z">
        <w:r w:rsidRPr="00053017" w:rsidDel="00CD4B09">
          <w:rPr>
            <w:rFonts w:ascii="宋体" w:hAnsi="宋体" w:cs="宋体"/>
            <w:noProof/>
            <w:kern w:val="0"/>
          </w:rPr>
          <w:drawing>
            <wp:inline distT="0" distB="0" distL="0" distR="0" wp14:anchorId="6FBD8F30" wp14:editId="562B10DC">
              <wp:extent cx="5328920" cy="3163570"/>
              <wp:effectExtent l="0" t="0" r="0" b="0"/>
              <wp:docPr id="61" name="图片 61" descr="()F_IUXXKL`PUS64$A3E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_IUXXKL`PUS64$A3EO%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920" cy="3163570"/>
                      </a:xfrm>
                      <a:prstGeom prst="rect">
                        <a:avLst/>
                      </a:prstGeom>
                      <a:noFill/>
                      <a:ln>
                        <a:noFill/>
                      </a:ln>
                    </pic:spPr>
                  </pic:pic>
                </a:graphicData>
              </a:graphic>
            </wp:inline>
          </w:drawing>
        </w:r>
      </w:del>
    </w:p>
    <w:p w14:paraId="608CBB4B" w14:textId="77777777" w:rsidR="00EF25EC" w:rsidDel="00CD4B09" w:rsidRDefault="00053017" w:rsidP="00053017">
      <w:pPr>
        <w:spacing w:line="240" w:lineRule="auto"/>
        <w:ind w:left="900"/>
        <w:jc w:val="center"/>
        <w:rPr>
          <w:del w:id="766" w:author="admin" w:date="2020-06-05T11:30:00Z"/>
          <w:rFonts w:ascii="宋体" w:hAnsi="宋体" w:cs="宋体"/>
          <w:kern w:val="0"/>
        </w:rPr>
      </w:pPr>
      <w:del w:id="767" w:author="admin" w:date="2020-06-05T11:30:00Z">
        <w:r w:rsidDel="00CD4B09">
          <w:rPr>
            <w:rFonts w:ascii="宋体" w:hAnsi="宋体" w:cs="宋体" w:hint="eastAsia"/>
            <w:kern w:val="0"/>
          </w:rPr>
          <w:delText>截图1，节头表截图上半部分</w:delText>
        </w:r>
      </w:del>
    </w:p>
    <w:p w14:paraId="11FA0364" w14:textId="77777777" w:rsidR="00053017" w:rsidDel="00CD4B09" w:rsidRDefault="00A07C5E" w:rsidP="009F7741">
      <w:pPr>
        <w:spacing w:line="240" w:lineRule="auto"/>
        <w:jc w:val="center"/>
        <w:rPr>
          <w:del w:id="768" w:author="admin" w:date="2020-06-05T11:30:00Z"/>
          <w:rFonts w:ascii="宋体" w:hAnsi="宋体" w:cs="宋体"/>
          <w:kern w:val="0"/>
        </w:rPr>
      </w:pPr>
      <w:del w:id="769" w:author="admin" w:date="2020-06-05T11:30:00Z">
        <w:r w:rsidRPr="008E68EA" w:rsidDel="00CD4B09">
          <w:rPr>
            <w:rFonts w:ascii="宋体" w:hAnsi="宋体" w:cs="宋体"/>
            <w:noProof/>
            <w:kern w:val="0"/>
          </w:rPr>
          <w:drawing>
            <wp:inline distT="0" distB="0" distL="0" distR="0" wp14:anchorId="4D329B77" wp14:editId="29831260">
              <wp:extent cx="5202555" cy="4256405"/>
              <wp:effectExtent l="0" t="0" r="0" b="0"/>
              <wp:docPr id="62" name="图片 62" descr="P]36W9CAM6ML_L1TC7C0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36W9CAM6ML_L1TC7C0RG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2555" cy="4256405"/>
                      </a:xfrm>
                      <a:prstGeom prst="rect">
                        <a:avLst/>
                      </a:prstGeom>
                      <a:noFill/>
                      <a:ln>
                        <a:noFill/>
                      </a:ln>
                    </pic:spPr>
                  </pic:pic>
                </a:graphicData>
              </a:graphic>
            </wp:inline>
          </w:drawing>
        </w:r>
      </w:del>
    </w:p>
    <w:p w14:paraId="3F60D052" w14:textId="77777777" w:rsidR="00053017" w:rsidRPr="00395444" w:rsidDel="00CD4B09" w:rsidRDefault="00053017" w:rsidP="00053017">
      <w:pPr>
        <w:spacing w:line="240" w:lineRule="auto"/>
        <w:ind w:left="900"/>
        <w:jc w:val="center"/>
        <w:rPr>
          <w:del w:id="770" w:author="admin" w:date="2020-06-05T11:30:00Z"/>
          <w:rFonts w:ascii="宋体" w:hAnsi="宋体" w:cs="宋体"/>
          <w:kern w:val="0"/>
        </w:rPr>
      </w:pPr>
      <w:del w:id="771" w:author="admin" w:date="2020-06-05T11:30:00Z">
        <w:r w:rsidDel="00CD4B09">
          <w:rPr>
            <w:rFonts w:ascii="宋体" w:hAnsi="宋体" w:cs="宋体" w:hint="eastAsia"/>
            <w:kern w:val="0"/>
          </w:rPr>
          <w:delText>截图2，节头表截图下半部分</w:delText>
        </w:r>
      </w:del>
    </w:p>
    <w:p w14:paraId="0024AE16" w14:textId="77777777" w:rsidR="00400651" w:rsidDel="00CD4B09" w:rsidRDefault="000B6263" w:rsidP="009F7741">
      <w:pPr>
        <w:pStyle w:val="2"/>
        <w:rPr>
          <w:del w:id="772" w:author="admin" w:date="2020-06-05T11:30:00Z"/>
        </w:rPr>
      </w:pPr>
      <w:del w:id="773" w:author="admin" w:date="2020-06-05T11:30:00Z">
        <w:r w:rsidDel="00CD4B09">
          <w:rPr>
            <w:rFonts w:hint="eastAsia"/>
          </w:rPr>
          <w:delText xml:space="preserve">5.4 hello的虚拟地址空间    </w:delText>
        </w:r>
      </w:del>
    </w:p>
    <w:p w14:paraId="1A3742BC" w14:textId="77777777" w:rsidR="000B6263" w:rsidDel="00CD4B09" w:rsidRDefault="009F7741" w:rsidP="00542EEE">
      <w:pPr>
        <w:numPr>
          <w:ilvl w:val="0"/>
          <w:numId w:val="16"/>
        </w:numPr>
        <w:jc w:val="left"/>
        <w:rPr>
          <w:del w:id="774" w:author="admin" w:date="2020-06-05T11:30:00Z"/>
        </w:rPr>
      </w:pPr>
      <w:del w:id="775" w:author="admin" w:date="2020-06-05T11:30:00Z">
        <w:r w:rsidDel="00CD4B09">
          <w:rPr>
            <w:rFonts w:hint="eastAsia"/>
          </w:rPr>
          <w:delText>第</w:delText>
        </w:r>
        <w:r w:rsidDel="00CD4B09">
          <w:rPr>
            <w:rFonts w:hint="eastAsia"/>
          </w:rPr>
          <w:delText>1</w:delText>
        </w:r>
        <w:r w:rsidDel="00CD4B09">
          <w:rPr>
            <w:rFonts w:hint="eastAsia"/>
          </w:rPr>
          <w:delText>步，找到我的</w:delText>
        </w:r>
        <w:r w:rsidDel="00CD4B09">
          <w:rPr>
            <w:rFonts w:hint="eastAsia"/>
          </w:rPr>
          <w:delText>edb</w:delText>
        </w:r>
        <w:r w:rsidDel="00CD4B09">
          <w:rPr>
            <w:rFonts w:hint="eastAsia"/>
          </w:rPr>
          <w:delText>位置，在文件中打开</w:delText>
        </w:r>
        <w:r w:rsidDel="00CD4B09">
          <w:rPr>
            <w:rFonts w:hint="eastAsia"/>
          </w:rPr>
          <w:delText>edb</w:delText>
        </w:r>
        <w:r w:rsidDel="00CD4B09">
          <w:rPr>
            <w:rFonts w:hint="eastAsia"/>
          </w:rPr>
          <w:delText>，具体操作如截图</w:delText>
        </w:r>
        <w:r w:rsidDel="00CD4B09">
          <w:rPr>
            <w:rFonts w:hint="eastAsia"/>
          </w:rPr>
          <w:delText>1.</w:delText>
        </w:r>
      </w:del>
    </w:p>
    <w:p w14:paraId="5507D760" w14:textId="77777777" w:rsidR="009F7741" w:rsidDel="00CD4B09" w:rsidRDefault="00A07C5E" w:rsidP="00542EEE">
      <w:pPr>
        <w:spacing w:line="240" w:lineRule="auto"/>
        <w:ind w:left="900"/>
        <w:jc w:val="center"/>
        <w:rPr>
          <w:del w:id="776" w:author="admin" w:date="2020-06-05T11:30:00Z"/>
          <w:rFonts w:ascii="宋体" w:hAnsi="宋体" w:cs="宋体"/>
          <w:kern w:val="0"/>
        </w:rPr>
      </w:pPr>
      <w:del w:id="777" w:author="admin" w:date="2020-06-05T11:30:00Z">
        <w:r w:rsidRPr="009F7741" w:rsidDel="00CD4B09">
          <w:rPr>
            <w:rFonts w:ascii="宋体" w:hAnsi="宋体" w:cs="宋体"/>
            <w:noProof/>
            <w:kern w:val="0"/>
          </w:rPr>
          <w:drawing>
            <wp:inline distT="0" distB="0" distL="0" distR="0" wp14:anchorId="2464C72A" wp14:editId="49396B60">
              <wp:extent cx="5486400" cy="1944370"/>
              <wp:effectExtent l="0" t="0" r="0" b="0"/>
              <wp:docPr id="63" name="图片 63" descr="Y]_)UGJWK%8`B3DM`@7I5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Y]_)UGJWK%8`B3DM`@7I5I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944370"/>
                      </a:xfrm>
                      <a:prstGeom prst="rect">
                        <a:avLst/>
                      </a:prstGeom>
                      <a:noFill/>
                      <a:ln>
                        <a:noFill/>
                      </a:ln>
                    </pic:spPr>
                  </pic:pic>
                </a:graphicData>
              </a:graphic>
            </wp:inline>
          </w:drawing>
        </w:r>
      </w:del>
    </w:p>
    <w:p w14:paraId="28DE651C" w14:textId="77777777" w:rsidR="00CA3490" w:rsidRPr="009F7741" w:rsidDel="00CD4B09" w:rsidRDefault="00CA3490" w:rsidP="00542EEE">
      <w:pPr>
        <w:spacing w:line="240" w:lineRule="auto"/>
        <w:ind w:left="900"/>
        <w:jc w:val="center"/>
        <w:rPr>
          <w:del w:id="778" w:author="admin" w:date="2020-06-05T11:30:00Z"/>
          <w:rFonts w:ascii="宋体" w:hAnsi="宋体" w:cs="宋体"/>
          <w:kern w:val="0"/>
        </w:rPr>
      </w:pPr>
      <w:del w:id="779" w:author="admin" w:date="2020-06-05T11:30:00Z">
        <w:r w:rsidDel="00CD4B09">
          <w:rPr>
            <w:rFonts w:ascii="宋体" w:hAnsi="宋体" w:cs="宋体" w:hint="eastAsia"/>
            <w:kern w:val="0"/>
          </w:rPr>
          <w:delText>截图1，找到并打开edb</w:delText>
        </w:r>
      </w:del>
    </w:p>
    <w:p w14:paraId="76D9AA0D" w14:textId="77777777" w:rsidR="00CA3490" w:rsidDel="00CD4B09" w:rsidRDefault="00542EEE" w:rsidP="00CA3490">
      <w:pPr>
        <w:numPr>
          <w:ilvl w:val="0"/>
          <w:numId w:val="16"/>
        </w:numPr>
        <w:rPr>
          <w:del w:id="780" w:author="admin" w:date="2020-06-05T11:30:00Z"/>
        </w:rPr>
      </w:pPr>
      <w:del w:id="781" w:author="admin" w:date="2020-06-05T11:30:00Z">
        <w:r w:rsidDel="00CD4B09">
          <w:rPr>
            <w:rFonts w:hint="eastAsia"/>
          </w:rPr>
          <w:delText>第</w:delText>
        </w:r>
        <w:r w:rsidDel="00CD4B09">
          <w:rPr>
            <w:rFonts w:hint="eastAsia"/>
          </w:rPr>
          <w:delText>2</w:delText>
        </w:r>
        <w:r w:rsidDel="00CD4B09">
          <w:rPr>
            <w:rFonts w:hint="eastAsia"/>
          </w:rPr>
          <w:delText>步，</w:delText>
        </w:r>
        <w:r w:rsidR="00A120A8" w:rsidDel="00CD4B09">
          <w:rPr>
            <w:rFonts w:hint="eastAsia"/>
          </w:rPr>
          <w:delText>在</w:delText>
        </w:r>
        <w:r w:rsidR="00A120A8" w:rsidDel="00CD4B09">
          <w:rPr>
            <w:rFonts w:hint="eastAsia"/>
          </w:rPr>
          <w:delText>edb</w:delText>
        </w:r>
        <w:r w:rsidR="00A120A8" w:rsidDel="00CD4B09">
          <w:rPr>
            <w:rFonts w:hint="eastAsia"/>
          </w:rPr>
          <w:delText>中找到</w:delText>
        </w:r>
        <w:r w:rsidR="00CA3490" w:rsidDel="00CD4B09">
          <w:rPr>
            <w:rFonts w:hint="eastAsia"/>
          </w:rPr>
          <w:delText>并加载</w:delText>
        </w:r>
        <w:r w:rsidR="00A120A8" w:rsidDel="00CD4B09">
          <w:rPr>
            <w:rFonts w:hint="eastAsia"/>
          </w:rPr>
          <w:delText>hello</w:delText>
        </w:r>
        <w:r w:rsidR="00A120A8" w:rsidDel="00CD4B09">
          <w:rPr>
            <w:rFonts w:hint="eastAsia"/>
          </w:rPr>
          <w:delText>可执行文件</w:delText>
        </w:r>
        <w:r w:rsidR="00CA3490" w:rsidDel="00CD4B09">
          <w:rPr>
            <w:rFonts w:hint="eastAsia"/>
          </w:rPr>
          <w:delText>，操作后如截图</w:delText>
        </w:r>
        <w:r w:rsidR="00CA3490" w:rsidDel="00CD4B09">
          <w:rPr>
            <w:rFonts w:hint="eastAsia"/>
          </w:rPr>
          <w:delText>2</w:delText>
        </w:r>
        <w:r w:rsidR="00CA3490" w:rsidDel="00CD4B09">
          <w:rPr>
            <w:rFonts w:hint="eastAsia"/>
          </w:rPr>
          <w:delText>。</w:delText>
        </w:r>
      </w:del>
    </w:p>
    <w:p w14:paraId="175DAE7C" w14:textId="77777777" w:rsidR="00CA3490" w:rsidRPr="00CA3490" w:rsidDel="00CD4B09" w:rsidRDefault="00A07C5E" w:rsidP="00CA3490">
      <w:pPr>
        <w:spacing w:line="240" w:lineRule="auto"/>
        <w:ind w:left="900"/>
        <w:jc w:val="center"/>
        <w:rPr>
          <w:del w:id="782" w:author="admin" w:date="2020-06-05T11:30:00Z"/>
          <w:rFonts w:ascii="宋体" w:hAnsi="宋体" w:cs="宋体"/>
          <w:kern w:val="0"/>
        </w:rPr>
      </w:pPr>
      <w:del w:id="783" w:author="admin" w:date="2020-06-05T11:30:00Z">
        <w:r w:rsidRPr="00CA3490" w:rsidDel="00CD4B09">
          <w:rPr>
            <w:rFonts w:ascii="宋体" w:hAnsi="宋体" w:cs="宋体"/>
            <w:noProof/>
            <w:kern w:val="0"/>
          </w:rPr>
          <w:drawing>
            <wp:inline distT="0" distB="0" distL="0" distR="0" wp14:anchorId="3AD928E7" wp14:editId="3802F664">
              <wp:extent cx="5318125" cy="2364740"/>
              <wp:effectExtent l="0" t="0" r="0" b="0"/>
              <wp:docPr id="64" name="图片 64" descr="8Z)Q~R4)0BI6~G33[IYEY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8Z)Q~R4)0BI6~G33[IYEY9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18125" cy="2364740"/>
                      </a:xfrm>
                      <a:prstGeom prst="rect">
                        <a:avLst/>
                      </a:prstGeom>
                      <a:noFill/>
                      <a:ln>
                        <a:noFill/>
                      </a:ln>
                    </pic:spPr>
                  </pic:pic>
                </a:graphicData>
              </a:graphic>
            </wp:inline>
          </w:drawing>
        </w:r>
      </w:del>
    </w:p>
    <w:p w14:paraId="7FFB84F6" w14:textId="77777777" w:rsidR="00CA3490" w:rsidDel="00CD4B09" w:rsidRDefault="00CA3490" w:rsidP="00CA3490">
      <w:pPr>
        <w:ind w:left="900"/>
        <w:jc w:val="center"/>
        <w:rPr>
          <w:del w:id="784" w:author="admin" w:date="2020-06-05T11:30:00Z"/>
        </w:rPr>
      </w:pPr>
      <w:del w:id="785" w:author="admin" w:date="2020-06-05T11:30:00Z">
        <w:r w:rsidDel="00CD4B09">
          <w:rPr>
            <w:rFonts w:hint="eastAsia"/>
          </w:rPr>
          <w:delText>截图</w:delText>
        </w:r>
        <w:r w:rsidDel="00CD4B09">
          <w:rPr>
            <w:rFonts w:hint="eastAsia"/>
          </w:rPr>
          <w:delText>2</w:delText>
        </w:r>
        <w:r w:rsidDel="00CD4B09">
          <w:rPr>
            <w:rFonts w:hint="eastAsia"/>
          </w:rPr>
          <w:delText>，打开</w:delText>
        </w:r>
        <w:r w:rsidDel="00CD4B09">
          <w:rPr>
            <w:rFonts w:hint="eastAsia"/>
          </w:rPr>
          <w:delText>hello</w:delText>
        </w:r>
        <w:r w:rsidDel="00CD4B09">
          <w:rPr>
            <w:rFonts w:hint="eastAsia"/>
          </w:rPr>
          <w:delText>文件</w:delText>
        </w:r>
      </w:del>
    </w:p>
    <w:p w14:paraId="6F28E13A" w14:textId="77777777" w:rsidR="00CA3490" w:rsidDel="00CD4B09" w:rsidRDefault="00DB5A30" w:rsidP="00CA3490">
      <w:pPr>
        <w:numPr>
          <w:ilvl w:val="0"/>
          <w:numId w:val="16"/>
        </w:numPr>
        <w:rPr>
          <w:del w:id="786" w:author="admin" w:date="2020-06-05T11:30:00Z"/>
        </w:rPr>
      </w:pPr>
      <w:del w:id="787" w:author="admin" w:date="2020-06-05T11:30:00Z">
        <w:r w:rsidDel="00CD4B09">
          <w:rPr>
            <w:rFonts w:hint="eastAsia"/>
          </w:rPr>
          <w:delText>第</w:delText>
        </w:r>
        <w:r w:rsidDel="00CD4B09">
          <w:rPr>
            <w:rFonts w:hint="eastAsia"/>
          </w:rPr>
          <w:delText>3</w:delText>
        </w:r>
        <w:r w:rsidDel="00CD4B09">
          <w:rPr>
            <w:rFonts w:hint="eastAsia"/>
          </w:rPr>
          <w:delText>步，</w:delText>
        </w:r>
        <w:r w:rsidR="00AD4556" w:rsidDel="00CD4B09">
          <w:rPr>
            <w:rFonts w:hint="eastAsia"/>
          </w:rPr>
          <w:delText>观察</w:delText>
        </w:r>
        <w:r w:rsidR="00AD4556" w:rsidDel="00CD4B09">
          <w:rPr>
            <w:rFonts w:hint="eastAsia"/>
          </w:rPr>
          <w:delText>edb</w:delText>
        </w:r>
        <w:r w:rsidR="00AD4556" w:rsidDel="00CD4B09">
          <w:rPr>
            <w:rFonts w:hint="eastAsia"/>
          </w:rPr>
          <w:delText>的</w:delText>
        </w:r>
        <w:r w:rsidR="00AD4556" w:rsidDel="00CD4B09">
          <w:rPr>
            <w:rFonts w:hint="eastAsia"/>
          </w:rPr>
          <w:delText>Data</w:delText>
        </w:r>
        <w:r w:rsidR="00AD4556" w:rsidDel="00CD4B09">
          <w:delText xml:space="preserve"> </w:delText>
        </w:r>
        <w:r w:rsidR="00AD4556" w:rsidDel="00CD4B09">
          <w:rPr>
            <w:rFonts w:hint="eastAsia"/>
          </w:rPr>
          <w:delText>Dump</w:delText>
        </w:r>
        <w:r w:rsidR="00AD4556" w:rsidDel="00CD4B09">
          <w:rPr>
            <w:rFonts w:hint="eastAsia"/>
          </w:rPr>
          <w:delText>窗口。</w:delText>
        </w:r>
        <w:r w:rsidR="00414F6E" w:rsidDel="00CD4B09">
          <w:rPr>
            <w:rFonts w:hint="eastAsia"/>
          </w:rPr>
          <w:delText>窗口显示虚拟地址由</w:delText>
        </w:r>
        <w:r w:rsidR="00414F6E" w:rsidDel="00CD4B09">
          <w:rPr>
            <w:rFonts w:hint="eastAsia"/>
          </w:rPr>
          <w:delText>0</w:delText>
        </w:r>
        <w:r w:rsidR="00414F6E" w:rsidDel="00CD4B09">
          <w:delText>x400000</w:delText>
        </w:r>
        <w:r w:rsidR="00414F6E" w:rsidDel="00CD4B09">
          <w:rPr>
            <w:rFonts w:hint="eastAsia"/>
          </w:rPr>
          <w:delText>开始，到</w:delText>
        </w:r>
        <w:r w:rsidR="00414F6E" w:rsidDel="00CD4B09">
          <w:rPr>
            <w:rFonts w:hint="eastAsia"/>
          </w:rPr>
          <w:delText>0</w:delText>
        </w:r>
        <w:r w:rsidR="00414F6E" w:rsidDel="00CD4B09">
          <w:delText>x400fff</w:delText>
        </w:r>
        <w:r w:rsidR="00414F6E" w:rsidDel="00CD4B09">
          <w:rPr>
            <w:rFonts w:hint="eastAsia"/>
          </w:rPr>
          <w:delText>结束</w:delText>
        </w:r>
        <w:r w:rsidR="00C95207" w:rsidDel="00CD4B09">
          <w:rPr>
            <w:rFonts w:hint="eastAsia"/>
          </w:rPr>
          <w:delText>，这之间的每一个节对应</w:delText>
        </w:r>
        <w:r w:rsidR="00C95207" w:rsidDel="00CD4B09">
          <w:rPr>
            <w:rFonts w:hint="eastAsia"/>
          </w:rPr>
          <w:delText>5</w:delText>
        </w:r>
        <w:r w:rsidR="00C95207" w:rsidDel="00CD4B09">
          <w:delText>.3</w:delText>
        </w:r>
        <w:r w:rsidR="00C95207" w:rsidDel="00CD4B09">
          <w:rPr>
            <w:rFonts w:hint="eastAsia"/>
          </w:rPr>
          <w:delText>中的每一个节头表的声明</w:delText>
        </w:r>
        <w:r w:rsidR="001C46CC" w:rsidDel="00CD4B09">
          <w:rPr>
            <w:rFonts w:hint="eastAsia"/>
          </w:rPr>
          <w:delText>，如截图</w:delText>
        </w:r>
        <w:r w:rsidR="001C46CC" w:rsidDel="00CD4B09">
          <w:rPr>
            <w:rFonts w:hint="eastAsia"/>
          </w:rPr>
          <w:delText>3</w:delText>
        </w:r>
        <w:r w:rsidR="00C95207" w:rsidDel="00CD4B09">
          <w:rPr>
            <w:rFonts w:hint="eastAsia"/>
          </w:rPr>
          <w:delText>。</w:delText>
        </w:r>
      </w:del>
    </w:p>
    <w:p w14:paraId="0E5564AF" w14:textId="77777777" w:rsidR="000A71AA" w:rsidRPr="000A71AA" w:rsidDel="00CD4B09" w:rsidRDefault="00A07C5E" w:rsidP="000A71AA">
      <w:pPr>
        <w:spacing w:line="240" w:lineRule="auto"/>
        <w:ind w:left="900"/>
        <w:jc w:val="center"/>
        <w:rPr>
          <w:del w:id="788" w:author="admin" w:date="2020-06-05T11:30:00Z"/>
          <w:rFonts w:ascii="宋体" w:hAnsi="宋体" w:cs="宋体"/>
          <w:kern w:val="0"/>
        </w:rPr>
      </w:pPr>
      <w:del w:id="789" w:author="admin" w:date="2020-06-05T11:30:00Z">
        <w:r w:rsidRPr="000A71AA" w:rsidDel="00CD4B09">
          <w:rPr>
            <w:rFonts w:ascii="宋体" w:hAnsi="宋体" w:cs="宋体"/>
            <w:noProof/>
            <w:kern w:val="0"/>
          </w:rPr>
          <w:drawing>
            <wp:inline distT="0" distB="0" distL="0" distR="0" wp14:anchorId="64B33750" wp14:editId="4A5DE1DC">
              <wp:extent cx="5265420" cy="2018030"/>
              <wp:effectExtent l="0" t="0" r="0" b="0"/>
              <wp:docPr id="65" name="图片 65" descr="28E~283BI_GA]I1QS$TQD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8E~283BI_GA]I1QS$TQD8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5420" cy="2018030"/>
                      </a:xfrm>
                      <a:prstGeom prst="rect">
                        <a:avLst/>
                      </a:prstGeom>
                      <a:noFill/>
                      <a:ln>
                        <a:noFill/>
                      </a:ln>
                    </pic:spPr>
                  </pic:pic>
                </a:graphicData>
              </a:graphic>
            </wp:inline>
          </w:drawing>
        </w:r>
      </w:del>
    </w:p>
    <w:p w14:paraId="7D0455BA" w14:textId="77777777" w:rsidR="000A71AA" w:rsidDel="00CD4B09" w:rsidRDefault="000A71AA" w:rsidP="00EE6F23">
      <w:pPr>
        <w:ind w:left="900"/>
        <w:jc w:val="center"/>
        <w:rPr>
          <w:del w:id="790" w:author="admin" w:date="2020-06-05T11:30:00Z"/>
        </w:rPr>
      </w:pPr>
      <w:del w:id="791" w:author="admin" w:date="2020-06-05T11:30:00Z">
        <w:r w:rsidDel="00CD4B09">
          <w:rPr>
            <w:rFonts w:hint="eastAsia"/>
          </w:rPr>
          <w:delText>截图</w:delText>
        </w:r>
        <w:r w:rsidDel="00CD4B09">
          <w:rPr>
            <w:rFonts w:hint="eastAsia"/>
          </w:rPr>
          <w:delText>3</w:delText>
        </w:r>
        <w:r w:rsidDel="00CD4B09">
          <w:rPr>
            <w:rFonts w:hint="eastAsia"/>
          </w:rPr>
          <w:delText>，</w:delText>
        </w:r>
        <w:r w:rsidDel="00CD4B09">
          <w:rPr>
            <w:rFonts w:hint="eastAsia"/>
          </w:rPr>
          <w:delText>edb</w:delText>
        </w:r>
        <w:r w:rsidDel="00CD4B09">
          <w:rPr>
            <w:rFonts w:hint="eastAsia"/>
          </w:rPr>
          <w:delText>的</w:delText>
        </w:r>
        <w:r w:rsidDel="00CD4B09">
          <w:rPr>
            <w:rFonts w:hint="eastAsia"/>
          </w:rPr>
          <w:delText>Data</w:delText>
        </w:r>
        <w:r w:rsidDel="00CD4B09">
          <w:delText xml:space="preserve"> </w:delText>
        </w:r>
        <w:r w:rsidDel="00CD4B09">
          <w:rPr>
            <w:rFonts w:hint="eastAsia"/>
          </w:rPr>
          <w:delText>Dump</w:delText>
        </w:r>
        <w:r w:rsidDel="00CD4B09">
          <w:rPr>
            <w:rFonts w:hint="eastAsia"/>
          </w:rPr>
          <w:delText>窗口</w:delText>
        </w:r>
      </w:del>
    </w:p>
    <w:p w14:paraId="2A59BDB4" w14:textId="77777777" w:rsidR="00EE6F23" w:rsidDel="00CD4B09" w:rsidRDefault="00DB5A30" w:rsidP="003B1CFA">
      <w:pPr>
        <w:numPr>
          <w:ilvl w:val="0"/>
          <w:numId w:val="16"/>
        </w:numPr>
        <w:jc w:val="left"/>
        <w:rPr>
          <w:del w:id="792" w:author="admin" w:date="2020-06-05T11:30:00Z"/>
        </w:rPr>
      </w:pPr>
      <w:del w:id="793" w:author="admin" w:date="2020-06-05T11:30:00Z">
        <w:r w:rsidDel="00CD4B09">
          <w:rPr>
            <w:rFonts w:hint="eastAsia"/>
          </w:rPr>
          <w:delText>第</w:delText>
        </w:r>
        <w:r w:rsidDel="00CD4B09">
          <w:rPr>
            <w:rFonts w:hint="eastAsia"/>
          </w:rPr>
          <w:delText>4</w:delText>
        </w:r>
        <w:r w:rsidDel="00CD4B09">
          <w:rPr>
            <w:rFonts w:hint="eastAsia"/>
          </w:rPr>
          <w:delText>步，</w:delText>
        </w:r>
        <w:r w:rsidR="00EE6F23" w:rsidDel="00CD4B09">
          <w:rPr>
            <w:rFonts w:hint="eastAsia"/>
          </w:rPr>
          <w:delText>观察</w:delText>
        </w:r>
        <w:r w:rsidR="00EE6F23" w:rsidDel="00CD4B09">
          <w:rPr>
            <w:rFonts w:hint="eastAsia"/>
          </w:rPr>
          <w:delText>edb</w:delText>
        </w:r>
        <w:r w:rsidR="00EE6F23" w:rsidDel="00CD4B09">
          <w:rPr>
            <w:rFonts w:hint="eastAsia"/>
          </w:rPr>
          <w:delText>的</w:delText>
        </w:r>
        <w:r w:rsidR="007325DF" w:rsidDel="00CD4B09">
          <w:rPr>
            <w:rFonts w:hint="eastAsia"/>
          </w:rPr>
          <w:delText>S</w:delText>
        </w:r>
        <w:r w:rsidR="00EE6F23" w:rsidDel="00CD4B09">
          <w:rPr>
            <w:rFonts w:hint="eastAsia"/>
          </w:rPr>
          <w:delText>ympols</w:delText>
        </w:r>
        <w:r w:rsidR="00EE6F23" w:rsidDel="00CD4B09">
          <w:rPr>
            <w:rFonts w:hint="eastAsia"/>
          </w:rPr>
          <w:delText>小窗口。我们发现确实从虚拟地址</w:delText>
        </w:r>
        <w:r w:rsidR="003B1CFA" w:rsidDel="00CD4B09">
          <w:rPr>
            <w:rFonts w:hint="eastAsia"/>
          </w:rPr>
          <w:delText>从</w:delText>
        </w:r>
        <w:r w:rsidR="003B1CFA" w:rsidDel="00CD4B09">
          <w:rPr>
            <w:rFonts w:hint="eastAsia"/>
          </w:rPr>
          <w:delText>0</w:delText>
        </w:r>
        <w:r w:rsidR="003B1CFA" w:rsidDel="00CD4B09">
          <w:delText>x400000</w:delText>
        </w:r>
        <w:r w:rsidR="003B1CFA" w:rsidDel="00CD4B09">
          <w:rPr>
            <w:rFonts w:hint="eastAsia"/>
          </w:rPr>
          <w:delText>开始和</w:delText>
        </w:r>
        <w:r w:rsidR="003B1CFA" w:rsidDel="00CD4B09">
          <w:rPr>
            <w:rFonts w:hint="eastAsia"/>
          </w:rPr>
          <w:delText>5</w:delText>
        </w:r>
        <w:r w:rsidR="003B1CFA" w:rsidDel="00CD4B09">
          <w:delText>.3</w:delText>
        </w:r>
        <w:r w:rsidR="003B1CFA" w:rsidDel="00CD4B09">
          <w:rPr>
            <w:rFonts w:hint="eastAsia"/>
          </w:rPr>
          <w:delText>节中的节头表是一一对应的</w:delText>
        </w:r>
        <w:r w:rsidR="0086301A" w:rsidDel="00CD4B09">
          <w:rPr>
            <w:rFonts w:hint="eastAsia"/>
          </w:rPr>
          <w:delText>（从</w:delText>
        </w:r>
        <w:r w:rsidR="0086301A" w:rsidDel="00CD4B09">
          <w:rPr>
            <w:rFonts w:hint="eastAsia"/>
          </w:rPr>
          <w:delText>.</w:delText>
        </w:r>
        <w:r w:rsidR="0086301A" w:rsidDel="00CD4B09">
          <w:delText>interp</w:delText>
        </w:r>
        <w:r w:rsidR="0086301A" w:rsidDel="00CD4B09">
          <w:rPr>
            <w:rFonts w:hint="eastAsia"/>
          </w:rPr>
          <w:delText>节到</w:delText>
        </w:r>
        <w:r w:rsidR="0086301A" w:rsidDel="00CD4B09">
          <w:rPr>
            <w:rFonts w:hint="eastAsia"/>
          </w:rPr>
          <w:delText>.</w:delText>
        </w:r>
        <w:r w:rsidR="0086301A" w:rsidDel="00CD4B09">
          <w:delText>.en_frame</w:delText>
        </w:r>
        <w:r w:rsidDel="00CD4B09">
          <w:rPr>
            <w:rFonts w:hint="eastAsia"/>
          </w:rPr>
          <w:delText>对应</w:delText>
        </w:r>
        <w:r w:rsidR="0086301A" w:rsidDel="00CD4B09">
          <w:rPr>
            <w:rFonts w:hint="eastAsia"/>
          </w:rPr>
          <w:delText>）</w:delText>
        </w:r>
        <w:r w:rsidR="00EE6F23" w:rsidDel="00CD4B09">
          <w:rPr>
            <w:rFonts w:hint="eastAsia"/>
          </w:rPr>
          <w:delText>，</w:delText>
        </w:r>
        <w:r w:rsidR="003B1CFA" w:rsidDel="00CD4B09">
          <w:rPr>
            <w:rFonts w:hint="eastAsia"/>
          </w:rPr>
          <w:delText>如截图</w:delText>
        </w:r>
        <w:r w:rsidR="003B1CFA" w:rsidDel="00CD4B09">
          <w:rPr>
            <w:rFonts w:hint="eastAsia"/>
          </w:rPr>
          <w:delText>4</w:delText>
        </w:r>
        <w:r w:rsidR="00D367B3" w:rsidDel="00CD4B09">
          <w:rPr>
            <w:rFonts w:hint="eastAsia"/>
          </w:rPr>
          <w:delText>。</w:delText>
        </w:r>
      </w:del>
    </w:p>
    <w:p w14:paraId="4FCF630E" w14:textId="77777777" w:rsidR="004279D3" w:rsidDel="00CD4B09" w:rsidRDefault="00A07C5E" w:rsidP="004279D3">
      <w:pPr>
        <w:spacing w:line="240" w:lineRule="auto"/>
        <w:ind w:left="900"/>
        <w:jc w:val="left"/>
        <w:rPr>
          <w:del w:id="794" w:author="admin" w:date="2020-06-05T11:30:00Z"/>
          <w:kern w:val="0"/>
        </w:rPr>
      </w:pPr>
      <w:del w:id="795" w:author="admin" w:date="2020-06-05T11:30:00Z">
        <w:r w:rsidDel="00CD4B09">
          <w:rPr>
            <w:noProof/>
          </w:rPr>
          <w:drawing>
            <wp:inline distT="0" distB="0" distL="0" distR="0" wp14:anchorId="0EAEA10C" wp14:editId="5C6500F4">
              <wp:extent cx="5244465" cy="2637790"/>
              <wp:effectExtent l="0" t="0" r="0" b="0"/>
              <wp:docPr id="66" name="图片 66" descr="M~TK[TPMOYTO)JW~WQS]A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TK[TPMOYTO)JW~WQS]AEH"/>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4465" cy="2637790"/>
                      </a:xfrm>
                      <a:prstGeom prst="rect">
                        <a:avLst/>
                      </a:prstGeom>
                      <a:noFill/>
                      <a:ln>
                        <a:noFill/>
                      </a:ln>
                    </pic:spPr>
                  </pic:pic>
                </a:graphicData>
              </a:graphic>
            </wp:inline>
          </w:drawing>
        </w:r>
      </w:del>
    </w:p>
    <w:p w14:paraId="6217E08F" w14:textId="77777777" w:rsidR="004279D3" w:rsidDel="00CD4B09" w:rsidRDefault="004279D3" w:rsidP="004279D3">
      <w:pPr>
        <w:ind w:left="900"/>
        <w:jc w:val="center"/>
        <w:rPr>
          <w:del w:id="796" w:author="admin" w:date="2020-06-05T11:30:00Z"/>
        </w:rPr>
      </w:pPr>
      <w:del w:id="797" w:author="admin" w:date="2020-06-05T11:30:00Z">
        <w:r w:rsidDel="00CD4B09">
          <w:rPr>
            <w:rFonts w:hint="eastAsia"/>
          </w:rPr>
          <w:delText>截图</w:delText>
        </w:r>
        <w:r w:rsidDel="00CD4B09">
          <w:rPr>
            <w:rFonts w:hint="eastAsia"/>
          </w:rPr>
          <w:delText>4</w:delText>
        </w:r>
        <w:r w:rsidR="00600F28" w:rsidDel="00CD4B09">
          <w:rPr>
            <w:rFonts w:hint="eastAsia"/>
          </w:rPr>
          <w:delText>，</w:delText>
        </w:r>
        <w:r w:rsidR="00373991" w:rsidDel="00CD4B09">
          <w:rPr>
            <w:rFonts w:hint="eastAsia"/>
          </w:rPr>
          <w:delText>S</w:delText>
        </w:r>
        <w:r w:rsidR="00600F28" w:rsidDel="00CD4B09">
          <w:rPr>
            <w:rFonts w:hint="eastAsia"/>
          </w:rPr>
          <w:delText>ymbol</w:delText>
        </w:r>
        <w:r w:rsidR="00373991" w:rsidDel="00CD4B09">
          <w:rPr>
            <w:rFonts w:hint="eastAsia"/>
          </w:rPr>
          <w:delText>s</w:delText>
        </w:r>
        <w:r w:rsidR="00600F28" w:rsidDel="00CD4B09">
          <w:rPr>
            <w:rFonts w:hint="eastAsia"/>
          </w:rPr>
          <w:delText>窗口观察</w:delText>
        </w:r>
      </w:del>
    </w:p>
    <w:p w14:paraId="490EAAEF" w14:textId="77777777" w:rsidR="00CF79AF" w:rsidDel="00CD4B09" w:rsidRDefault="00DB5A30" w:rsidP="008C1F62">
      <w:pPr>
        <w:numPr>
          <w:ilvl w:val="0"/>
          <w:numId w:val="16"/>
        </w:numPr>
        <w:jc w:val="left"/>
        <w:rPr>
          <w:del w:id="798" w:author="admin" w:date="2020-06-05T11:30:00Z"/>
        </w:rPr>
      </w:pPr>
      <w:del w:id="799" w:author="admin" w:date="2020-06-05T11:30:00Z">
        <w:r w:rsidDel="00CD4B09">
          <w:rPr>
            <w:rFonts w:hint="eastAsia"/>
          </w:rPr>
          <w:delText>第</w:delText>
        </w:r>
        <w:r w:rsidDel="00CD4B09">
          <w:rPr>
            <w:rFonts w:hint="eastAsia"/>
          </w:rPr>
          <w:delText>5</w:delText>
        </w:r>
        <w:r w:rsidDel="00CD4B09">
          <w:rPr>
            <w:rFonts w:hint="eastAsia"/>
          </w:rPr>
          <w:delText>步，关于</w:delText>
        </w:r>
        <w:r w:rsidDel="00CD4B09">
          <w:rPr>
            <w:rFonts w:hint="eastAsia"/>
          </w:rPr>
          <w:delText>5</w:delText>
        </w:r>
        <w:r w:rsidDel="00CD4B09">
          <w:delText>.3</w:delText>
        </w:r>
        <w:r w:rsidDel="00CD4B09">
          <w:rPr>
            <w:rFonts w:hint="eastAsia"/>
          </w:rPr>
          <w:delText>节节头表中的</w:delText>
        </w:r>
        <w:r w:rsidDel="00CD4B09">
          <w:rPr>
            <w:rFonts w:hint="eastAsia"/>
          </w:rPr>
          <w:delText>.</w:delText>
        </w:r>
        <w:r w:rsidDel="00CD4B09">
          <w:delText>dynamic</w:delText>
        </w:r>
        <w:r w:rsidDel="00CD4B09">
          <w:rPr>
            <w:rFonts w:hint="eastAsia"/>
          </w:rPr>
          <w:delText>到</w:delText>
        </w:r>
        <w:r w:rsidDel="00CD4B09">
          <w:rPr>
            <w:rFonts w:hint="eastAsia"/>
          </w:rPr>
          <w:delText>.</w:delText>
        </w:r>
        <w:r w:rsidDel="00CD4B09">
          <w:delText>shstrtab</w:delText>
        </w:r>
        <w:r w:rsidDel="00CD4B09">
          <w:rPr>
            <w:rFonts w:hint="eastAsia"/>
          </w:rPr>
          <w:delText>的处理。</w:delText>
        </w:r>
        <w:r w:rsidR="00CF6783" w:rsidDel="00CD4B09">
          <w:rPr>
            <w:rFonts w:hint="eastAsia"/>
          </w:rPr>
          <w:delText>首先查看</w:delText>
        </w:r>
        <w:r w:rsidR="00CF6783" w:rsidDel="00CD4B09">
          <w:rPr>
            <w:rFonts w:hint="eastAsia"/>
          </w:rPr>
          <w:delText>hello</w:delText>
        </w:r>
        <w:r w:rsidR="00CF6783" w:rsidDel="00CD4B09">
          <w:rPr>
            <w:rFonts w:hint="eastAsia"/>
          </w:rPr>
          <w:delText>的</w:delText>
        </w:r>
        <w:r w:rsidR="00CF6783" w:rsidDel="00CD4B09">
          <w:rPr>
            <w:rFonts w:hint="eastAsia"/>
          </w:rPr>
          <w:delText>elf</w:delText>
        </w:r>
        <w:r w:rsidR="00CF6783" w:rsidDel="00CD4B09">
          <w:rPr>
            <w:rFonts w:hint="eastAsia"/>
          </w:rPr>
          <w:delText>格式文件重的程序头</w:delText>
        </w:r>
        <w:r w:rsidR="002B59AE" w:rsidDel="00CD4B09">
          <w:rPr>
            <w:rFonts w:hint="eastAsia"/>
          </w:rPr>
          <w:delText>，它包含的信息：</w:delText>
        </w:r>
        <w:r w:rsidR="004E24EF" w:rsidDel="00CD4B09">
          <w:rPr>
            <w:rFonts w:hint="eastAsia"/>
          </w:rPr>
          <w:delText>类型，</w:delText>
        </w:r>
        <w:r w:rsidR="002B59AE" w:rsidDel="00CD4B09">
          <w:rPr>
            <w:rFonts w:hint="eastAsia"/>
          </w:rPr>
          <w:delText>偏移，虚拟地址，物理地址，对齐，标志等</w:delText>
        </w:r>
        <w:r w:rsidR="00693155" w:rsidDel="00CD4B09">
          <w:rPr>
            <w:rFonts w:hint="eastAsia"/>
          </w:rPr>
          <w:delText>，如截图</w:delText>
        </w:r>
        <w:r w:rsidR="00693155" w:rsidDel="00CD4B09">
          <w:rPr>
            <w:rFonts w:hint="eastAsia"/>
          </w:rPr>
          <w:delText>5</w:delText>
        </w:r>
        <w:r w:rsidR="00CF79AF" w:rsidDel="00CD4B09">
          <w:rPr>
            <w:rFonts w:hint="eastAsia"/>
          </w:rPr>
          <w:delText>。</w:delText>
        </w:r>
        <w:r w:rsidR="008C1F62" w:rsidRPr="008C1F62" w:rsidDel="00CD4B09">
          <w:rPr>
            <w:rFonts w:hint="eastAsia"/>
          </w:rPr>
          <w:delText>通过</w:delText>
        </w:r>
        <w:r w:rsidR="008C1F62" w:rsidRPr="008C1F62" w:rsidDel="00CD4B09">
          <w:rPr>
            <w:rFonts w:hint="eastAsia"/>
          </w:rPr>
          <w:delText>Data Dump</w:delText>
        </w:r>
        <w:r w:rsidR="008C1F62" w:rsidDel="00CD4B09">
          <w:rPr>
            <w:rFonts w:hint="eastAsia"/>
          </w:rPr>
          <w:delText>窗口</w:delText>
        </w:r>
        <w:r w:rsidR="008C1F62" w:rsidRPr="008C1F62" w:rsidDel="00CD4B09">
          <w:rPr>
            <w:rFonts w:hint="eastAsia"/>
          </w:rPr>
          <w:delText>查看虚拟地址段</w:delText>
        </w:r>
        <w:r w:rsidR="008C1F62" w:rsidDel="00CD4B09">
          <w:rPr>
            <w:rFonts w:hint="eastAsia"/>
          </w:rPr>
          <w:delText xml:space="preserve"> 0x600000</w:delText>
        </w:r>
        <w:r w:rsidR="008C1F62" w:rsidDel="00CD4B09">
          <w:rPr>
            <w:rFonts w:hint="eastAsia"/>
          </w:rPr>
          <w:delText>到</w:delText>
        </w:r>
        <w:r w:rsidR="008C1F62" w:rsidRPr="008C1F62" w:rsidDel="00CD4B09">
          <w:rPr>
            <w:rFonts w:hint="eastAsia"/>
          </w:rPr>
          <w:delText>0x602000</w:delText>
        </w:r>
        <w:r w:rsidR="008C1F62" w:rsidDel="00CD4B09">
          <w:rPr>
            <w:rFonts w:hint="eastAsia"/>
          </w:rPr>
          <w:delText>的部分</w:delText>
        </w:r>
        <w:r w:rsidR="008C1F62" w:rsidRPr="008C1F62" w:rsidDel="00CD4B09">
          <w:rPr>
            <w:rFonts w:hint="eastAsia"/>
          </w:rPr>
          <w:delText>，在</w:delText>
        </w:r>
        <w:r w:rsidR="008C1F62" w:rsidDel="00CD4B09">
          <w:rPr>
            <w:rFonts w:hint="eastAsia"/>
          </w:rPr>
          <w:delText>0</w:delText>
        </w:r>
        <w:r w:rsidR="008C1F62" w:rsidDel="00CD4B09">
          <w:rPr>
            <w:rFonts w:hint="eastAsia"/>
          </w:rPr>
          <w:delText>到</w:delText>
        </w:r>
        <w:r w:rsidR="008C1F62" w:rsidDel="00CD4B09">
          <w:rPr>
            <w:rFonts w:hint="eastAsia"/>
          </w:rPr>
          <w:delText>fff</w:delText>
        </w:r>
        <w:r w:rsidR="008C1F62" w:rsidDel="00CD4B09">
          <w:rPr>
            <w:rFonts w:hint="eastAsia"/>
          </w:rPr>
          <w:delText>的空间中，</w:delText>
        </w:r>
        <w:r w:rsidR="008C1F62" w:rsidRPr="008C1F62" w:rsidDel="00CD4B09">
          <w:rPr>
            <w:rFonts w:hint="eastAsia"/>
          </w:rPr>
          <w:delText>与</w:delText>
        </w:r>
        <w:r w:rsidR="008C1F62" w:rsidDel="00CD4B09">
          <w:rPr>
            <w:rFonts w:hint="eastAsia"/>
          </w:rPr>
          <w:delText>0x400000</w:delText>
        </w:r>
        <w:r w:rsidR="008C1F62" w:rsidDel="00CD4B09">
          <w:rPr>
            <w:rFonts w:hint="eastAsia"/>
          </w:rPr>
          <w:delText>到</w:delText>
        </w:r>
        <w:r w:rsidR="008C1F62" w:rsidDel="00CD4B09">
          <w:rPr>
            <w:rFonts w:hint="eastAsia"/>
          </w:rPr>
          <w:delText>0x401000</w:delText>
        </w:r>
        <w:r w:rsidR="008C1F62" w:rsidDel="00CD4B09">
          <w:rPr>
            <w:rFonts w:hint="eastAsia"/>
          </w:rPr>
          <w:delText>段的存放的程序相同；而</w:delText>
        </w:r>
        <w:r w:rsidR="008C1F62" w:rsidRPr="008C1F62" w:rsidDel="00CD4B09">
          <w:rPr>
            <w:rFonts w:hint="eastAsia"/>
          </w:rPr>
          <w:delText>在</w:delText>
        </w:r>
        <w:r w:rsidR="008C1F62" w:rsidDel="00CD4B09">
          <w:rPr>
            <w:rFonts w:hint="eastAsia"/>
          </w:rPr>
          <w:delText xml:space="preserve"> fff</w:delText>
        </w:r>
        <w:r w:rsidR="008C1F62" w:rsidRPr="008C1F62" w:rsidDel="00CD4B09">
          <w:rPr>
            <w:rFonts w:hint="eastAsia"/>
          </w:rPr>
          <w:delText>之后存放的是</w:delText>
        </w:r>
        <w:r w:rsidR="008C1F62" w:rsidDel="00CD4B09">
          <w:rPr>
            <w:rFonts w:hint="eastAsia"/>
          </w:rPr>
          <w:delText>.dynamic</w:delText>
        </w:r>
        <w:r w:rsidR="008C1F62" w:rsidDel="00CD4B09">
          <w:rPr>
            <w:rFonts w:hint="eastAsia"/>
          </w:rPr>
          <w:delText>到</w:delText>
        </w:r>
        <w:r w:rsidR="008C1F62" w:rsidDel="00CD4B09">
          <w:rPr>
            <w:rFonts w:hint="eastAsia"/>
          </w:rPr>
          <w:delText>.shstrtab</w:delText>
        </w:r>
        <w:r w:rsidR="008C1F62" w:rsidRPr="008C1F62" w:rsidDel="00CD4B09">
          <w:rPr>
            <w:rFonts w:hint="eastAsia"/>
          </w:rPr>
          <w:delText>节。</w:delText>
        </w:r>
      </w:del>
    </w:p>
    <w:p w14:paraId="52C07C9F" w14:textId="77777777" w:rsidR="00CF79AF" w:rsidRPr="00CF79AF" w:rsidDel="00CD4B09" w:rsidRDefault="00A07C5E" w:rsidP="00CF79AF">
      <w:pPr>
        <w:spacing w:line="240" w:lineRule="auto"/>
        <w:ind w:left="900"/>
        <w:jc w:val="left"/>
        <w:rPr>
          <w:del w:id="800" w:author="admin" w:date="2020-06-05T11:30:00Z"/>
          <w:rFonts w:ascii="宋体" w:hAnsi="宋体" w:cs="宋体"/>
          <w:kern w:val="0"/>
        </w:rPr>
      </w:pPr>
      <w:del w:id="801" w:author="admin" w:date="2020-06-05T11:30:00Z">
        <w:r w:rsidRPr="00CF79AF" w:rsidDel="00CD4B09">
          <w:rPr>
            <w:rFonts w:ascii="宋体" w:hAnsi="宋体" w:cs="宋体"/>
            <w:noProof/>
            <w:kern w:val="0"/>
          </w:rPr>
          <w:drawing>
            <wp:inline distT="0" distB="0" distL="0" distR="0" wp14:anchorId="29E2884E" wp14:editId="7293CEE2">
              <wp:extent cx="5223510" cy="2932430"/>
              <wp:effectExtent l="0" t="0" r="0" b="0"/>
              <wp:docPr id="67" name="图片 67" descr="%7R0@`]I5KYKXA2]A$ZVK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7R0@`]I5KYKXA2]A$ZVK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3510" cy="2932430"/>
                      </a:xfrm>
                      <a:prstGeom prst="rect">
                        <a:avLst/>
                      </a:prstGeom>
                      <a:noFill/>
                      <a:ln>
                        <a:noFill/>
                      </a:ln>
                    </pic:spPr>
                  </pic:pic>
                </a:graphicData>
              </a:graphic>
            </wp:inline>
          </w:drawing>
        </w:r>
      </w:del>
    </w:p>
    <w:p w14:paraId="3D79CBE2" w14:textId="77777777" w:rsidR="00CF79AF" w:rsidDel="00CD4B09" w:rsidRDefault="00CF79AF" w:rsidP="00A37A73">
      <w:pPr>
        <w:ind w:left="900"/>
        <w:jc w:val="center"/>
        <w:rPr>
          <w:del w:id="802" w:author="admin" w:date="2020-06-05T11:30:00Z"/>
        </w:rPr>
      </w:pPr>
      <w:del w:id="803" w:author="admin" w:date="2020-06-05T11:30:00Z">
        <w:r w:rsidDel="00CD4B09">
          <w:rPr>
            <w:rFonts w:hint="eastAsia"/>
          </w:rPr>
          <w:delText>截图</w:delText>
        </w:r>
        <w:r w:rsidDel="00CD4B09">
          <w:rPr>
            <w:rFonts w:hint="eastAsia"/>
          </w:rPr>
          <w:delText>5</w:delText>
        </w:r>
        <w:r w:rsidDel="00CD4B09">
          <w:rPr>
            <w:rFonts w:hint="eastAsia"/>
          </w:rPr>
          <w:delText>，</w:delText>
        </w:r>
        <w:r w:rsidDel="00CD4B09">
          <w:rPr>
            <w:rFonts w:hint="eastAsia"/>
          </w:rPr>
          <w:delText>hello</w:delText>
        </w:r>
        <w:r w:rsidDel="00CD4B09">
          <w:rPr>
            <w:rFonts w:hint="eastAsia"/>
          </w:rPr>
          <w:delText>的</w:delText>
        </w:r>
        <w:r w:rsidDel="00CD4B09">
          <w:rPr>
            <w:rFonts w:hint="eastAsia"/>
          </w:rPr>
          <w:delText>elf</w:delText>
        </w:r>
        <w:r w:rsidDel="00CD4B09">
          <w:rPr>
            <w:rFonts w:hint="eastAsia"/>
          </w:rPr>
          <w:delText>文件中的程序头部分</w:delText>
        </w:r>
      </w:del>
    </w:p>
    <w:p w14:paraId="048F7B11" w14:textId="77777777" w:rsidR="000B6263" w:rsidRDefault="000B6263">
      <w:pPr>
        <w:pStyle w:val="2"/>
      </w:pPr>
      <w:bookmarkStart w:id="804" w:name="_Toc42249210"/>
      <w:r>
        <w:rPr>
          <w:rFonts w:hint="eastAsia"/>
        </w:rPr>
        <w:t>5.</w:t>
      </w:r>
      <w:del w:id="805" w:author="admin" w:date="2020-06-05T11:30:00Z">
        <w:r w:rsidDel="00CD4B09">
          <w:rPr>
            <w:rFonts w:hint="eastAsia"/>
          </w:rPr>
          <w:delText xml:space="preserve">5 </w:delText>
        </w:r>
      </w:del>
      <w:ins w:id="806" w:author="admin" w:date="2020-06-05T11:30:00Z">
        <w:r w:rsidR="00CD4B09">
          <w:t>3</w:t>
        </w:r>
        <w:r w:rsidR="00CD4B09">
          <w:rPr>
            <w:rFonts w:hint="eastAsia"/>
          </w:rPr>
          <w:t xml:space="preserve"> </w:t>
        </w:r>
      </w:ins>
      <w:r>
        <w:rPr>
          <w:rFonts w:hint="eastAsia"/>
        </w:rPr>
        <w:t>链接的重定位过程分析</w:t>
      </w:r>
      <w:bookmarkEnd w:id="804"/>
    </w:p>
    <w:p w14:paraId="0F70E61D" w14:textId="77777777" w:rsidR="000B6263" w:rsidRDefault="00F14A09" w:rsidP="00EB0664">
      <w:pPr>
        <w:pStyle w:val="aa"/>
        <w:numPr>
          <w:ilvl w:val="0"/>
          <w:numId w:val="16"/>
        </w:numPr>
        <w:adjustRightInd w:val="0"/>
        <w:snapToGrid w:val="0"/>
        <w:ind w:firstLineChars="0"/>
      </w:pPr>
      <w:r>
        <w:rPr>
          <w:rFonts w:hint="eastAsia"/>
        </w:rPr>
        <w:t>第</w:t>
      </w:r>
      <w:r>
        <w:rPr>
          <w:rFonts w:hint="eastAsia"/>
        </w:rPr>
        <w:t>1</w:t>
      </w:r>
      <w:r>
        <w:rPr>
          <w:rFonts w:hint="eastAsia"/>
        </w:rPr>
        <w:t>步，</w:t>
      </w:r>
      <w:r w:rsidR="00EB0664">
        <w:rPr>
          <w:rFonts w:hint="eastAsia"/>
        </w:rPr>
        <w:t>反汇编</w:t>
      </w:r>
      <w:r w:rsidR="00EB0664">
        <w:rPr>
          <w:rFonts w:hint="eastAsia"/>
        </w:rPr>
        <w:t>hello</w:t>
      </w:r>
      <w:r w:rsidR="00EB0664">
        <w:rPr>
          <w:rFonts w:hint="eastAsia"/>
        </w:rPr>
        <w:t>得到</w:t>
      </w:r>
      <w:proofErr w:type="spellStart"/>
      <w:r w:rsidR="000B6263">
        <w:rPr>
          <w:rFonts w:hint="eastAsia"/>
        </w:rPr>
        <w:t>objdump</w:t>
      </w:r>
      <w:proofErr w:type="spellEnd"/>
      <w:r w:rsidR="000B6263">
        <w:rPr>
          <w:rFonts w:hint="eastAsia"/>
        </w:rPr>
        <w:t xml:space="preserve"> -d -r hello</w:t>
      </w:r>
      <w:r w:rsidR="00A74143">
        <w:t xml:space="preserve">  </w:t>
      </w:r>
      <w:r w:rsidR="00A74143">
        <w:rPr>
          <w:rFonts w:hint="eastAsia"/>
        </w:rPr>
        <w:t>&gt;</w:t>
      </w:r>
      <w:proofErr w:type="spellStart"/>
      <w:r w:rsidR="00A74143">
        <w:t>hello</w:t>
      </w:r>
      <w:r w:rsidR="00EE6590">
        <w:t>_</w:t>
      </w:r>
      <w:r w:rsidR="00A74143">
        <w:t>asm</w:t>
      </w:r>
      <w:proofErr w:type="spellEnd"/>
      <w:r w:rsidR="000450E7">
        <w:rPr>
          <w:rFonts w:hint="eastAsia"/>
        </w:rPr>
        <w:t>（将反汇编文件输出到文件</w:t>
      </w:r>
      <w:proofErr w:type="spellStart"/>
      <w:r w:rsidR="000450E7">
        <w:rPr>
          <w:rFonts w:hint="eastAsia"/>
        </w:rPr>
        <w:t>h</w:t>
      </w:r>
      <w:r w:rsidR="000450E7">
        <w:t>ello</w:t>
      </w:r>
      <w:r w:rsidR="00FC5837">
        <w:rPr>
          <w:rFonts w:hint="eastAsia"/>
        </w:rPr>
        <w:t>_</w:t>
      </w:r>
      <w:r w:rsidR="000450E7">
        <w:t>asm</w:t>
      </w:r>
      <w:proofErr w:type="spellEnd"/>
      <w:r w:rsidR="000450E7">
        <w:rPr>
          <w:rFonts w:hint="eastAsia"/>
        </w:rPr>
        <w:t>中</w:t>
      </w:r>
      <w:r w:rsidR="00EE6590">
        <w:rPr>
          <w:rFonts w:hint="eastAsia"/>
        </w:rPr>
        <w:t>，要注意与</w:t>
      </w:r>
      <w:r w:rsidR="00EE6590">
        <w:rPr>
          <w:rFonts w:hint="eastAsia"/>
        </w:rPr>
        <w:t>hello</w:t>
      </w:r>
      <w:r w:rsidR="00EE6590">
        <w:t>.asm</w:t>
      </w:r>
      <w:r w:rsidR="00EE6590">
        <w:rPr>
          <w:rFonts w:hint="eastAsia"/>
        </w:rPr>
        <w:t>的区别</w:t>
      </w:r>
      <w:r w:rsidR="000450E7">
        <w:rPr>
          <w:rFonts w:hint="eastAsia"/>
        </w:rPr>
        <w:t>）</w:t>
      </w:r>
      <w:r w:rsidR="00AC721E">
        <w:rPr>
          <w:rFonts w:hint="eastAsia"/>
        </w:rPr>
        <w:t>，如截图</w:t>
      </w:r>
      <w:r w:rsidR="00AC721E">
        <w:rPr>
          <w:rFonts w:hint="eastAsia"/>
        </w:rPr>
        <w:t>1</w:t>
      </w:r>
      <w:r w:rsidR="00A95728">
        <w:rPr>
          <w:rFonts w:hint="eastAsia"/>
        </w:rPr>
        <w:t>。</w:t>
      </w:r>
    </w:p>
    <w:p w14:paraId="79389D14" w14:textId="77777777" w:rsidR="00A95728" w:rsidRPr="00A95728" w:rsidRDefault="00A07C5E" w:rsidP="00A95728">
      <w:pPr>
        <w:spacing w:line="240" w:lineRule="auto"/>
        <w:ind w:left="900"/>
        <w:jc w:val="left"/>
        <w:rPr>
          <w:rFonts w:ascii="宋体" w:hAnsi="宋体" w:cs="宋体"/>
          <w:kern w:val="0"/>
        </w:rPr>
      </w:pPr>
      <w:r w:rsidRPr="00A95728">
        <w:rPr>
          <w:rFonts w:ascii="宋体" w:hAnsi="宋体" w:cs="宋体"/>
          <w:noProof/>
          <w:kern w:val="0"/>
        </w:rPr>
        <w:lastRenderedPageBreak/>
        <w:drawing>
          <wp:inline distT="0" distB="0" distL="0" distR="0" wp14:anchorId="2B7496EF" wp14:editId="32CF18C8">
            <wp:extent cx="5539105" cy="3100705"/>
            <wp:effectExtent l="0" t="0" r="0" b="0"/>
            <wp:docPr id="68" name="图片 68" descr="ZF%_GLSZM$}B6A`EUK@B3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ZF%_GLSZM$}B6A`EUK@B32K"/>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9105" cy="3100705"/>
                    </a:xfrm>
                    <a:prstGeom prst="rect">
                      <a:avLst/>
                    </a:prstGeom>
                    <a:noFill/>
                    <a:ln>
                      <a:noFill/>
                    </a:ln>
                  </pic:spPr>
                </pic:pic>
              </a:graphicData>
            </a:graphic>
          </wp:inline>
        </w:drawing>
      </w:r>
    </w:p>
    <w:p w14:paraId="0BEF1176" w14:textId="77777777" w:rsidR="00A95728" w:rsidRDefault="00A95728" w:rsidP="00A95728">
      <w:pPr>
        <w:pStyle w:val="aa"/>
        <w:adjustRightInd w:val="0"/>
        <w:snapToGrid w:val="0"/>
        <w:ind w:left="900" w:firstLineChars="0" w:firstLine="0"/>
        <w:jc w:val="center"/>
      </w:pPr>
      <w:r>
        <w:rPr>
          <w:rFonts w:hint="eastAsia"/>
        </w:rPr>
        <w:t>截图</w:t>
      </w:r>
      <w:r>
        <w:rPr>
          <w:rFonts w:hint="eastAsia"/>
        </w:rPr>
        <w:t>1</w:t>
      </w:r>
      <w:r>
        <w:rPr>
          <w:rFonts w:hint="eastAsia"/>
        </w:rPr>
        <w:t>，输出</w:t>
      </w:r>
      <w:r>
        <w:rPr>
          <w:rFonts w:hint="eastAsia"/>
        </w:rPr>
        <w:t>hello</w:t>
      </w:r>
      <w:r>
        <w:rPr>
          <w:rFonts w:hint="eastAsia"/>
        </w:rPr>
        <w:t>的反汇编文件</w:t>
      </w:r>
    </w:p>
    <w:p w14:paraId="6D7DA5D2" w14:textId="77777777" w:rsidR="00D47412" w:rsidRDefault="00F14A09" w:rsidP="00F14A09">
      <w:pPr>
        <w:pStyle w:val="aa"/>
        <w:numPr>
          <w:ilvl w:val="0"/>
          <w:numId w:val="16"/>
        </w:numPr>
        <w:adjustRightInd w:val="0"/>
        <w:snapToGrid w:val="0"/>
        <w:ind w:firstLineChars="0"/>
      </w:pPr>
      <w:r>
        <w:rPr>
          <w:rFonts w:hint="eastAsia"/>
        </w:rPr>
        <w:t>第</w:t>
      </w:r>
      <w:r>
        <w:rPr>
          <w:rFonts w:hint="eastAsia"/>
        </w:rPr>
        <w:t>2</w:t>
      </w:r>
      <w:r>
        <w:rPr>
          <w:rFonts w:hint="eastAsia"/>
        </w:rPr>
        <w:t>步，</w:t>
      </w:r>
      <w:r w:rsidR="005F0808">
        <w:rPr>
          <w:rFonts w:hint="eastAsia"/>
        </w:rPr>
        <w:t>分析列举</w:t>
      </w:r>
      <w:r w:rsidR="005F0808">
        <w:rPr>
          <w:rFonts w:hint="eastAsia"/>
        </w:rPr>
        <w:t>hello</w:t>
      </w:r>
      <w:r w:rsidR="005F0808">
        <w:rPr>
          <w:rFonts w:hint="eastAsia"/>
        </w:rPr>
        <w:t>反汇编文件与</w:t>
      </w:r>
      <w:proofErr w:type="spellStart"/>
      <w:r w:rsidR="005F0808">
        <w:rPr>
          <w:rFonts w:hint="eastAsia"/>
        </w:rPr>
        <w:t>hello</w:t>
      </w:r>
      <w:r w:rsidR="005F0808">
        <w:t>.o</w:t>
      </w:r>
      <w:proofErr w:type="spellEnd"/>
      <w:r w:rsidR="002532C5">
        <w:rPr>
          <w:rFonts w:hint="eastAsia"/>
        </w:rPr>
        <w:t>反汇编</w:t>
      </w:r>
      <w:r w:rsidR="005F0808">
        <w:rPr>
          <w:rFonts w:hint="eastAsia"/>
        </w:rPr>
        <w:t>文件的区别</w:t>
      </w:r>
      <w:r w:rsidR="002532C5">
        <w:rPr>
          <w:rFonts w:hint="eastAsia"/>
        </w:rPr>
        <w:t>（即</w:t>
      </w:r>
      <w:r w:rsidR="002532C5">
        <w:rPr>
          <w:rFonts w:hint="eastAsia"/>
        </w:rPr>
        <w:t>h</w:t>
      </w:r>
      <w:r w:rsidR="002532C5">
        <w:t>ello.asm</w:t>
      </w:r>
      <w:r w:rsidR="002532C5">
        <w:rPr>
          <w:rFonts w:hint="eastAsia"/>
        </w:rPr>
        <w:t>与</w:t>
      </w:r>
      <w:proofErr w:type="spellStart"/>
      <w:r w:rsidR="002532C5">
        <w:rPr>
          <w:rFonts w:hint="eastAsia"/>
        </w:rPr>
        <w:t>hello</w:t>
      </w:r>
      <w:r w:rsidR="002532C5">
        <w:t>_asm</w:t>
      </w:r>
      <w:proofErr w:type="spellEnd"/>
      <w:r w:rsidR="005B1D7A">
        <w:rPr>
          <w:rFonts w:hint="eastAsia"/>
        </w:rPr>
        <w:t>的对比</w:t>
      </w:r>
      <w:r w:rsidR="002532C5">
        <w:rPr>
          <w:rFonts w:hint="eastAsia"/>
        </w:rPr>
        <w:t>）</w:t>
      </w:r>
      <w:r w:rsidR="005F0808">
        <w:rPr>
          <w:rFonts w:hint="eastAsia"/>
        </w:rPr>
        <w:t>。</w:t>
      </w:r>
    </w:p>
    <w:p w14:paraId="084F4DD9" w14:textId="77777777" w:rsidR="00F14A09" w:rsidRDefault="00D47412" w:rsidP="00D47412">
      <w:pPr>
        <w:pStyle w:val="aa"/>
        <w:adjustRightInd w:val="0"/>
        <w:snapToGrid w:val="0"/>
        <w:ind w:left="900" w:firstLineChars="0" w:firstLine="0"/>
      </w:pPr>
      <w:r>
        <w:rPr>
          <w:rFonts w:hint="eastAsia"/>
        </w:rPr>
        <w:t>1</w:t>
      </w:r>
      <w:r>
        <w:rPr>
          <w:rFonts w:hint="eastAsia"/>
        </w:rPr>
        <w:t>）我们发现</w:t>
      </w:r>
      <w:proofErr w:type="spellStart"/>
      <w:r>
        <w:rPr>
          <w:rFonts w:hint="eastAsia"/>
        </w:rPr>
        <w:t>hello</w:t>
      </w:r>
      <w:r>
        <w:t>_asm</w:t>
      </w:r>
      <w:proofErr w:type="spellEnd"/>
      <w:r>
        <w:rPr>
          <w:rFonts w:hint="eastAsia"/>
        </w:rPr>
        <w:t>比</w:t>
      </w:r>
      <w:r>
        <w:rPr>
          <w:rFonts w:hint="eastAsia"/>
        </w:rPr>
        <w:t>hello</w:t>
      </w:r>
      <w:r>
        <w:t>.asm</w:t>
      </w:r>
      <w:r>
        <w:rPr>
          <w:rFonts w:hint="eastAsia"/>
        </w:rPr>
        <w:t>多了许多文件节。比如</w:t>
      </w:r>
      <w:r>
        <w:rPr>
          <w:rFonts w:hint="eastAsia"/>
        </w:rPr>
        <w:t>.</w:t>
      </w:r>
      <w:proofErr w:type="spellStart"/>
      <w:r>
        <w:t>init</w:t>
      </w:r>
      <w:proofErr w:type="spellEnd"/>
      <w:r>
        <w:rPr>
          <w:rFonts w:hint="eastAsia"/>
        </w:rPr>
        <w:t>节和</w:t>
      </w:r>
      <w:r>
        <w:rPr>
          <w:rFonts w:hint="eastAsia"/>
        </w:rPr>
        <w:t>.</w:t>
      </w:r>
      <w:proofErr w:type="spellStart"/>
      <w:r>
        <w:t>plt</w:t>
      </w:r>
      <w:proofErr w:type="spellEnd"/>
      <w:r>
        <w:rPr>
          <w:rFonts w:hint="eastAsia"/>
        </w:rPr>
        <w:t>节（</w:t>
      </w:r>
      <w:proofErr w:type="spellStart"/>
      <w:r>
        <w:rPr>
          <w:rFonts w:hint="eastAsia"/>
        </w:rPr>
        <w:t>h</w:t>
      </w:r>
      <w:r>
        <w:t>ello.o</w:t>
      </w:r>
      <w:proofErr w:type="spellEnd"/>
      <w:r>
        <w:rPr>
          <w:rFonts w:hint="eastAsia"/>
        </w:rPr>
        <w:t>反汇编得到的</w:t>
      </w:r>
      <w:r>
        <w:rPr>
          <w:rFonts w:hint="eastAsia"/>
        </w:rPr>
        <w:t>h</w:t>
      </w:r>
      <w:r>
        <w:t>ello.asm</w:t>
      </w:r>
      <w:r>
        <w:rPr>
          <w:rFonts w:hint="eastAsia"/>
        </w:rPr>
        <w:t>中只有</w:t>
      </w:r>
      <w:r>
        <w:t>.text</w:t>
      </w:r>
      <w:r>
        <w:rPr>
          <w:rFonts w:hint="eastAsia"/>
        </w:rPr>
        <w:t>节）</w:t>
      </w:r>
      <w:r w:rsidR="00FE463B">
        <w:rPr>
          <w:rFonts w:hint="eastAsia"/>
        </w:rPr>
        <w:t>，如截图</w:t>
      </w:r>
      <w:r w:rsidR="008B4C82">
        <w:rPr>
          <w:rFonts w:hint="eastAsia"/>
        </w:rPr>
        <w:t>2</w:t>
      </w:r>
    </w:p>
    <w:p w14:paraId="656A2850" w14:textId="77777777" w:rsidR="00FE463B" w:rsidRDefault="00A07C5E" w:rsidP="00FE463B">
      <w:pPr>
        <w:spacing w:line="240" w:lineRule="auto"/>
        <w:ind w:left="900"/>
        <w:jc w:val="left"/>
        <w:rPr>
          <w:rFonts w:ascii="宋体" w:hAnsi="宋体" w:cs="宋体"/>
          <w:kern w:val="0"/>
        </w:rPr>
      </w:pPr>
      <w:r w:rsidRPr="00FE463B">
        <w:rPr>
          <w:rFonts w:ascii="宋体" w:hAnsi="宋体" w:cs="宋体"/>
          <w:noProof/>
          <w:kern w:val="0"/>
        </w:rPr>
        <w:drawing>
          <wp:inline distT="0" distB="0" distL="0" distR="0" wp14:anchorId="4DF66ED9" wp14:editId="02074B89">
            <wp:extent cx="5497195" cy="2648585"/>
            <wp:effectExtent l="0" t="0" r="0" b="0"/>
            <wp:docPr id="69" name="图片 69" descr="Y}7[LLW$4_6{]P%(CSF_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Y}7[LLW$4_6{]P%(CSF_0@Q"/>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7195" cy="2648585"/>
                    </a:xfrm>
                    <a:prstGeom prst="rect">
                      <a:avLst/>
                    </a:prstGeom>
                    <a:noFill/>
                    <a:ln>
                      <a:noFill/>
                    </a:ln>
                  </pic:spPr>
                </pic:pic>
              </a:graphicData>
            </a:graphic>
          </wp:inline>
        </w:drawing>
      </w:r>
    </w:p>
    <w:p w14:paraId="349984E4" w14:textId="77777777" w:rsidR="00FE463B" w:rsidRPr="000847EE" w:rsidRDefault="008B4C82" w:rsidP="000847EE">
      <w:pPr>
        <w:spacing w:line="240" w:lineRule="auto"/>
        <w:ind w:left="900"/>
        <w:jc w:val="center"/>
        <w:rPr>
          <w:rFonts w:ascii="宋体" w:hAnsi="宋体" w:cs="宋体"/>
          <w:kern w:val="0"/>
        </w:rPr>
      </w:pPr>
      <w:r>
        <w:rPr>
          <w:rFonts w:ascii="宋体" w:hAnsi="宋体" w:cs="宋体" w:hint="eastAsia"/>
          <w:kern w:val="0"/>
        </w:rPr>
        <w:t>截图2，</w:t>
      </w:r>
      <w:proofErr w:type="spellStart"/>
      <w:r>
        <w:rPr>
          <w:rFonts w:ascii="宋体" w:hAnsi="宋体" w:cs="宋体" w:hint="eastAsia"/>
          <w:kern w:val="0"/>
        </w:rPr>
        <w:t>hello</w:t>
      </w:r>
      <w:r>
        <w:rPr>
          <w:rFonts w:ascii="宋体" w:hAnsi="宋体" w:cs="宋体"/>
          <w:kern w:val="0"/>
        </w:rPr>
        <w:t>_asm</w:t>
      </w:r>
      <w:proofErr w:type="spellEnd"/>
      <w:r>
        <w:rPr>
          <w:rFonts w:ascii="宋体" w:hAnsi="宋体" w:cs="宋体" w:hint="eastAsia"/>
          <w:kern w:val="0"/>
        </w:rPr>
        <w:t>比hello</w:t>
      </w:r>
      <w:r>
        <w:rPr>
          <w:rFonts w:ascii="宋体" w:hAnsi="宋体" w:cs="宋体"/>
          <w:kern w:val="0"/>
        </w:rPr>
        <w:t>.asm</w:t>
      </w:r>
      <w:r>
        <w:rPr>
          <w:rFonts w:ascii="宋体" w:hAnsi="宋体" w:cs="宋体" w:hint="eastAsia"/>
          <w:kern w:val="0"/>
        </w:rPr>
        <w:t>多了许多节</w:t>
      </w:r>
    </w:p>
    <w:p w14:paraId="008BF407" w14:textId="77777777" w:rsidR="00D47412" w:rsidRDefault="00D47412" w:rsidP="00D47412">
      <w:pPr>
        <w:pStyle w:val="aa"/>
        <w:adjustRightInd w:val="0"/>
        <w:snapToGrid w:val="0"/>
        <w:ind w:left="900" w:firstLineChars="0" w:firstLine="0"/>
      </w:pPr>
      <w:r>
        <w:rPr>
          <w:rFonts w:hint="eastAsia"/>
        </w:rPr>
        <w:t>2</w:t>
      </w:r>
      <w:r>
        <w:rPr>
          <w:rFonts w:hint="eastAsia"/>
        </w:rPr>
        <w:t>）</w:t>
      </w:r>
      <w:proofErr w:type="spellStart"/>
      <w:r>
        <w:rPr>
          <w:rFonts w:hint="eastAsia"/>
        </w:rPr>
        <w:t>hello</w:t>
      </w:r>
      <w:r>
        <w:t>_asm</w:t>
      </w:r>
      <w:proofErr w:type="spellEnd"/>
      <w:r>
        <w:rPr>
          <w:rFonts w:hint="eastAsia"/>
        </w:rPr>
        <w:t>（</w:t>
      </w:r>
      <w:r>
        <w:rPr>
          <w:rFonts w:hint="eastAsia"/>
        </w:rPr>
        <w:t>hello</w:t>
      </w:r>
      <w:r>
        <w:rPr>
          <w:rFonts w:hint="eastAsia"/>
        </w:rPr>
        <w:t>反汇编）文件中的地址是虚拟地址，而</w:t>
      </w:r>
      <w:r>
        <w:rPr>
          <w:rFonts w:hint="eastAsia"/>
        </w:rPr>
        <w:t>hello</w:t>
      </w:r>
      <w:r>
        <w:t>.asm</w:t>
      </w:r>
      <w:r>
        <w:rPr>
          <w:rFonts w:hint="eastAsia"/>
        </w:rPr>
        <w:t>（</w:t>
      </w:r>
      <w:proofErr w:type="spellStart"/>
      <w:r>
        <w:rPr>
          <w:rFonts w:hint="eastAsia"/>
        </w:rPr>
        <w:t>hello</w:t>
      </w:r>
      <w:r>
        <w:t>.o</w:t>
      </w:r>
      <w:proofErr w:type="spellEnd"/>
      <w:r>
        <w:rPr>
          <w:rFonts w:hint="eastAsia"/>
        </w:rPr>
        <w:t>反汇编）节中的是相对偏移地址</w:t>
      </w:r>
      <w:r w:rsidR="00EB1218">
        <w:rPr>
          <w:rFonts w:hint="eastAsia"/>
        </w:rPr>
        <w:t>，如截图</w:t>
      </w:r>
      <w:r w:rsidR="00310F02">
        <w:rPr>
          <w:rFonts w:hint="eastAsia"/>
        </w:rPr>
        <w:t>3</w:t>
      </w:r>
      <w:r w:rsidR="00EB1218">
        <w:rPr>
          <w:rFonts w:hint="eastAsia"/>
        </w:rPr>
        <w:t>。</w:t>
      </w:r>
    </w:p>
    <w:p w14:paraId="141D51D0" w14:textId="77777777" w:rsidR="00D64F90" w:rsidRPr="00310F02" w:rsidRDefault="00A07C5E" w:rsidP="00310F02">
      <w:pPr>
        <w:spacing w:line="240" w:lineRule="auto"/>
        <w:ind w:left="900"/>
        <w:jc w:val="center"/>
        <w:rPr>
          <w:rFonts w:ascii="宋体" w:hAnsi="宋体" w:cs="宋体"/>
          <w:kern w:val="0"/>
        </w:rPr>
      </w:pPr>
      <w:r w:rsidRPr="00310F02">
        <w:rPr>
          <w:rFonts w:ascii="宋体" w:hAnsi="宋体" w:cs="宋体"/>
          <w:noProof/>
          <w:kern w:val="0"/>
        </w:rPr>
        <w:lastRenderedPageBreak/>
        <w:drawing>
          <wp:inline distT="0" distB="0" distL="0" distR="0" wp14:anchorId="6CE96BEE" wp14:editId="51DE8D43">
            <wp:extent cx="5412740" cy="1976120"/>
            <wp:effectExtent l="0" t="0" r="0" b="0"/>
            <wp:docPr id="70" name="图片 70" descr="PPR{`VCUSI%@747GPGSYG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PR{`VCUSI%@747GPGSYG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2740" cy="1976120"/>
                    </a:xfrm>
                    <a:prstGeom prst="rect">
                      <a:avLst/>
                    </a:prstGeom>
                    <a:noFill/>
                    <a:ln>
                      <a:noFill/>
                    </a:ln>
                  </pic:spPr>
                </pic:pic>
              </a:graphicData>
            </a:graphic>
          </wp:inline>
        </w:drawing>
      </w:r>
    </w:p>
    <w:p w14:paraId="43D864EA" w14:textId="77777777" w:rsidR="00310F02" w:rsidRDefault="00310F02" w:rsidP="00310F02">
      <w:pPr>
        <w:pStyle w:val="aa"/>
        <w:adjustRightInd w:val="0"/>
        <w:snapToGrid w:val="0"/>
        <w:ind w:left="900" w:firstLineChars="0" w:firstLine="0"/>
        <w:jc w:val="center"/>
      </w:pPr>
      <w:r>
        <w:rPr>
          <w:rFonts w:hint="eastAsia"/>
        </w:rPr>
        <w:t>截图</w:t>
      </w:r>
      <w:r>
        <w:rPr>
          <w:rFonts w:hint="eastAsia"/>
        </w:rPr>
        <w:t>3</w:t>
      </w:r>
      <w:r>
        <w:rPr>
          <w:rFonts w:hint="eastAsia"/>
        </w:rPr>
        <w:t>，</w:t>
      </w:r>
      <w:proofErr w:type="spellStart"/>
      <w:r>
        <w:rPr>
          <w:rFonts w:hint="eastAsia"/>
        </w:rPr>
        <w:t>hello</w:t>
      </w:r>
      <w:r>
        <w:t>_asm</w:t>
      </w:r>
      <w:proofErr w:type="spellEnd"/>
      <w:r>
        <w:rPr>
          <w:rFonts w:hint="eastAsia"/>
        </w:rPr>
        <w:t>中各节的地址</w:t>
      </w:r>
      <w:proofErr w:type="gramStart"/>
      <w:r>
        <w:rPr>
          <w:rFonts w:hint="eastAsia"/>
        </w:rPr>
        <w:t>换为了</w:t>
      </w:r>
      <w:proofErr w:type="gramEnd"/>
      <w:r>
        <w:rPr>
          <w:rFonts w:hint="eastAsia"/>
        </w:rPr>
        <w:t>虚拟地址</w:t>
      </w:r>
    </w:p>
    <w:p w14:paraId="5FA44DDE" w14:textId="77777777" w:rsidR="00DE0DBD" w:rsidRDefault="00D47412" w:rsidP="00D47412">
      <w:pPr>
        <w:pStyle w:val="aa"/>
        <w:adjustRightInd w:val="0"/>
        <w:snapToGrid w:val="0"/>
        <w:ind w:left="900" w:firstLineChars="0" w:firstLine="0"/>
      </w:pPr>
      <w:r>
        <w:rPr>
          <w:rFonts w:hint="eastAsia"/>
        </w:rPr>
        <w:t>3</w:t>
      </w:r>
      <w:r>
        <w:rPr>
          <w:rFonts w:hint="eastAsia"/>
        </w:rPr>
        <w:t>）</w:t>
      </w:r>
      <w:proofErr w:type="spellStart"/>
      <w:r>
        <w:rPr>
          <w:rFonts w:hint="eastAsia"/>
        </w:rPr>
        <w:t>hello</w:t>
      </w:r>
      <w:r>
        <w:t>_asm</w:t>
      </w:r>
      <w:proofErr w:type="spellEnd"/>
      <w:r>
        <w:rPr>
          <w:rFonts w:hint="eastAsia"/>
        </w:rPr>
        <w:t>中增加了许多外部链接的共享库函数。</w:t>
      </w:r>
      <w:r w:rsidR="00B808D4">
        <w:rPr>
          <w:rFonts w:hint="eastAsia"/>
        </w:rPr>
        <w:t>如</w:t>
      </w:r>
      <w:proofErr w:type="spellStart"/>
      <w:r w:rsidR="00B808D4">
        <w:rPr>
          <w:rFonts w:hint="eastAsia"/>
        </w:rPr>
        <w:t>puts@plt</w:t>
      </w:r>
      <w:proofErr w:type="spellEnd"/>
      <w:r w:rsidR="00B808D4">
        <w:rPr>
          <w:rFonts w:hint="eastAsia"/>
        </w:rPr>
        <w:t>共享库函数，</w:t>
      </w:r>
      <w:proofErr w:type="spellStart"/>
      <w:r w:rsidR="00532D62">
        <w:t>printf@plt</w:t>
      </w:r>
      <w:proofErr w:type="spellEnd"/>
      <w:r w:rsidR="00532D62">
        <w:rPr>
          <w:rFonts w:hint="eastAsia"/>
        </w:rPr>
        <w:t>共享库函数以及</w:t>
      </w:r>
      <w:proofErr w:type="spellStart"/>
      <w:r w:rsidR="00532D62">
        <w:rPr>
          <w:rFonts w:hint="eastAsia"/>
        </w:rPr>
        <w:t>getchar@plt</w:t>
      </w:r>
      <w:proofErr w:type="spellEnd"/>
      <w:r w:rsidR="00532D62">
        <w:rPr>
          <w:rFonts w:hint="eastAsia"/>
        </w:rPr>
        <w:t>函数等</w:t>
      </w:r>
      <w:r w:rsidR="00DE0DBD">
        <w:rPr>
          <w:rFonts w:hint="eastAsia"/>
        </w:rPr>
        <w:t>，如截图</w:t>
      </w:r>
      <w:r w:rsidR="00DE0DBD">
        <w:rPr>
          <w:rFonts w:hint="eastAsia"/>
        </w:rPr>
        <w:t>4</w:t>
      </w:r>
      <w:r w:rsidR="00DE0DBD">
        <w:rPr>
          <w:rFonts w:hint="eastAsia"/>
        </w:rPr>
        <w:t>。</w:t>
      </w:r>
    </w:p>
    <w:p w14:paraId="3D4C3289" w14:textId="77777777" w:rsidR="00BF515B" w:rsidRPr="00BF515B" w:rsidRDefault="00A07C5E" w:rsidP="00BF515B">
      <w:pPr>
        <w:spacing w:line="240" w:lineRule="auto"/>
        <w:ind w:left="900"/>
        <w:jc w:val="left"/>
        <w:rPr>
          <w:rFonts w:ascii="宋体" w:hAnsi="宋体" w:cs="宋体"/>
          <w:kern w:val="0"/>
        </w:rPr>
      </w:pPr>
      <w:r w:rsidRPr="00BF515B">
        <w:rPr>
          <w:rFonts w:ascii="宋体" w:hAnsi="宋体" w:cs="宋体"/>
          <w:noProof/>
          <w:kern w:val="0"/>
        </w:rPr>
        <w:drawing>
          <wp:inline distT="0" distB="0" distL="0" distR="0" wp14:anchorId="61DE2139" wp14:editId="21AD7867">
            <wp:extent cx="5412740" cy="2743200"/>
            <wp:effectExtent l="0" t="0" r="0" b="0"/>
            <wp:docPr id="71" name="图片 71" descr="[R8}{3K5AGL[RZ9CC[0K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8}{3K5AGL[RZ9CC[0KRO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2740" cy="2743200"/>
                    </a:xfrm>
                    <a:prstGeom prst="rect">
                      <a:avLst/>
                    </a:prstGeom>
                    <a:noFill/>
                    <a:ln>
                      <a:noFill/>
                    </a:ln>
                  </pic:spPr>
                </pic:pic>
              </a:graphicData>
            </a:graphic>
          </wp:inline>
        </w:drawing>
      </w:r>
    </w:p>
    <w:p w14:paraId="2F3B9966" w14:textId="77777777" w:rsidR="00DE0DBD" w:rsidRDefault="00BF515B" w:rsidP="00EA793E">
      <w:pPr>
        <w:pStyle w:val="aa"/>
        <w:adjustRightInd w:val="0"/>
        <w:snapToGrid w:val="0"/>
        <w:ind w:left="900" w:firstLineChars="0" w:firstLine="0"/>
        <w:jc w:val="center"/>
      </w:pPr>
      <w:r>
        <w:rPr>
          <w:rFonts w:hint="eastAsia"/>
        </w:rPr>
        <w:t>截图</w:t>
      </w:r>
      <w:r>
        <w:rPr>
          <w:rFonts w:hint="eastAsia"/>
        </w:rPr>
        <w:t>4</w:t>
      </w:r>
      <w:r>
        <w:rPr>
          <w:rFonts w:hint="eastAsia"/>
        </w:rPr>
        <w:t>，</w:t>
      </w:r>
      <w:proofErr w:type="spellStart"/>
      <w:r>
        <w:rPr>
          <w:rFonts w:hint="eastAsia"/>
        </w:rPr>
        <w:t>hello</w:t>
      </w:r>
      <w:r>
        <w:t>_asm</w:t>
      </w:r>
      <w:proofErr w:type="spellEnd"/>
      <w:r>
        <w:rPr>
          <w:rFonts w:hint="eastAsia"/>
        </w:rPr>
        <w:t>中对比</w:t>
      </w:r>
      <w:r>
        <w:rPr>
          <w:rFonts w:hint="eastAsia"/>
        </w:rPr>
        <w:t>hello</w:t>
      </w:r>
      <w:r>
        <w:t>.asm</w:t>
      </w:r>
      <w:r>
        <w:rPr>
          <w:rFonts w:hint="eastAsia"/>
        </w:rPr>
        <w:t>多出来的</w:t>
      </w:r>
      <w:r w:rsidR="00EA793E">
        <w:rPr>
          <w:rFonts w:hint="eastAsia"/>
        </w:rPr>
        <w:t>函数</w:t>
      </w:r>
    </w:p>
    <w:p w14:paraId="1C78998D" w14:textId="77777777" w:rsidR="00D47412" w:rsidRDefault="00D47412" w:rsidP="00D47412">
      <w:pPr>
        <w:pStyle w:val="aa"/>
        <w:adjustRightInd w:val="0"/>
        <w:snapToGrid w:val="0"/>
        <w:ind w:left="900" w:firstLineChars="0" w:firstLine="0"/>
      </w:pPr>
      <w:r>
        <w:rPr>
          <w:rFonts w:hint="eastAsia"/>
        </w:rPr>
        <w:t>4</w:t>
      </w:r>
      <w:r>
        <w:rPr>
          <w:rFonts w:hint="eastAsia"/>
        </w:rPr>
        <w:t>）跳转和函数调用的地址在</w:t>
      </w:r>
      <w:proofErr w:type="spellStart"/>
      <w:r>
        <w:rPr>
          <w:rFonts w:hint="eastAsia"/>
        </w:rPr>
        <w:t>h</w:t>
      </w:r>
      <w:r>
        <w:t>ello_asm</w:t>
      </w:r>
      <w:proofErr w:type="spellEnd"/>
      <w:r>
        <w:rPr>
          <w:rFonts w:hint="eastAsia"/>
        </w:rPr>
        <w:t>中是虚拟内存地址</w:t>
      </w:r>
      <w:r w:rsidR="00687669">
        <w:rPr>
          <w:rFonts w:hint="eastAsia"/>
        </w:rPr>
        <w:t>（都以</w:t>
      </w:r>
      <w:r w:rsidR="00687669">
        <w:rPr>
          <w:rFonts w:hint="eastAsia"/>
        </w:rPr>
        <w:t>main</w:t>
      </w:r>
      <w:r w:rsidR="00687669">
        <w:rPr>
          <w:rFonts w:hint="eastAsia"/>
        </w:rPr>
        <w:t>函数内部调用</w:t>
      </w:r>
      <w:r w:rsidR="00687669">
        <w:rPr>
          <w:rFonts w:hint="eastAsia"/>
        </w:rPr>
        <w:t>puts</w:t>
      </w:r>
      <w:r w:rsidR="00687669">
        <w:rPr>
          <w:rFonts w:hint="eastAsia"/>
        </w:rPr>
        <w:t>函数和</w:t>
      </w:r>
      <w:r w:rsidR="00687669">
        <w:rPr>
          <w:rFonts w:hint="eastAsia"/>
        </w:rPr>
        <w:t>exit</w:t>
      </w:r>
      <w:r w:rsidR="00687669">
        <w:rPr>
          <w:rFonts w:hint="eastAsia"/>
        </w:rPr>
        <w:t>函数为例），如截图</w:t>
      </w:r>
      <w:r w:rsidR="00687669">
        <w:rPr>
          <w:rFonts w:hint="eastAsia"/>
        </w:rPr>
        <w:t>5</w:t>
      </w:r>
      <w:r w:rsidR="00687669">
        <w:rPr>
          <w:rFonts w:hint="eastAsia"/>
        </w:rPr>
        <w:t>。</w:t>
      </w:r>
    </w:p>
    <w:p w14:paraId="59A7723D" w14:textId="77777777" w:rsidR="00687669" w:rsidRPr="00687669" w:rsidRDefault="00A07C5E" w:rsidP="00791084">
      <w:pPr>
        <w:spacing w:line="240" w:lineRule="auto"/>
        <w:ind w:left="900"/>
        <w:jc w:val="left"/>
        <w:rPr>
          <w:rFonts w:ascii="宋体" w:hAnsi="宋体" w:cs="宋体"/>
          <w:kern w:val="0"/>
        </w:rPr>
      </w:pPr>
      <w:r w:rsidRPr="00687669">
        <w:rPr>
          <w:rFonts w:ascii="宋体" w:hAnsi="宋体" w:cs="宋体"/>
          <w:noProof/>
          <w:kern w:val="0"/>
        </w:rPr>
        <w:lastRenderedPageBreak/>
        <w:drawing>
          <wp:inline distT="0" distB="0" distL="0" distR="0" wp14:anchorId="16F0C217" wp14:editId="2D52A873">
            <wp:extent cx="5518150" cy="2470150"/>
            <wp:effectExtent l="0" t="0" r="0" b="0"/>
            <wp:docPr id="72" name="图片 72" descr="9FN1T~I(]D2SE)YI~V}IP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9FN1T~I(]D2SE)YI~V}IPP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8150" cy="2470150"/>
                    </a:xfrm>
                    <a:prstGeom prst="rect">
                      <a:avLst/>
                    </a:prstGeom>
                    <a:noFill/>
                    <a:ln>
                      <a:noFill/>
                    </a:ln>
                  </pic:spPr>
                </pic:pic>
              </a:graphicData>
            </a:graphic>
          </wp:inline>
        </w:drawing>
      </w:r>
    </w:p>
    <w:p w14:paraId="07D67AF6" w14:textId="77777777" w:rsidR="00687669" w:rsidRDefault="00791084" w:rsidP="00791084">
      <w:pPr>
        <w:pStyle w:val="aa"/>
        <w:adjustRightInd w:val="0"/>
        <w:snapToGrid w:val="0"/>
        <w:ind w:left="900" w:firstLineChars="0" w:firstLine="0"/>
        <w:jc w:val="center"/>
      </w:pPr>
      <w:r>
        <w:rPr>
          <w:rFonts w:hint="eastAsia"/>
        </w:rPr>
        <w:t>截图</w:t>
      </w:r>
      <w:r>
        <w:rPr>
          <w:rFonts w:hint="eastAsia"/>
        </w:rPr>
        <w:t>5</w:t>
      </w:r>
      <w:r>
        <w:rPr>
          <w:rFonts w:hint="eastAsia"/>
        </w:rPr>
        <w:t>，</w:t>
      </w:r>
      <w:proofErr w:type="spellStart"/>
      <w:r>
        <w:rPr>
          <w:rFonts w:hint="eastAsia"/>
        </w:rPr>
        <w:t>hello</w:t>
      </w:r>
      <w:r>
        <w:t>_asm</w:t>
      </w:r>
      <w:proofErr w:type="spellEnd"/>
      <w:r>
        <w:rPr>
          <w:rFonts w:hint="eastAsia"/>
        </w:rPr>
        <w:t>中函数调用使用虚拟地址</w:t>
      </w:r>
    </w:p>
    <w:p w14:paraId="4A37D8F4" w14:textId="77777777" w:rsidR="00B57F42" w:rsidRDefault="003461D4" w:rsidP="00B66B9B">
      <w:pPr>
        <w:pStyle w:val="aa"/>
        <w:numPr>
          <w:ilvl w:val="0"/>
          <w:numId w:val="16"/>
        </w:numPr>
        <w:adjustRightInd w:val="0"/>
        <w:snapToGrid w:val="0"/>
        <w:ind w:firstLineChars="0"/>
      </w:pPr>
      <w:r>
        <w:rPr>
          <w:rFonts w:hint="eastAsia"/>
        </w:rPr>
        <w:t>第</w:t>
      </w:r>
      <w:r>
        <w:rPr>
          <w:rFonts w:hint="eastAsia"/>
        </w:rPr>
        <w:t>3</w:t>
      </w:r>
      <w:r>
        <w:rPr>
          <w:rFonts w:hint="eastAsia"/>
        </w:rPr>
        <w:t>步，</w:t>
      </w:r>
      <w:r w:rsidR="00B57F42">
        <w:rPr>
          <w:rFonts w:hint="eastAsia"/>
        </w:rPr>
        <w:t>链接的</w:t>
      </w:r>
      <w:r w:rsidR="001D709A">
        <w:rPr>
          <w:rFonts w:hint="eastAsia"/>
        </w:rPr>
        <w:t>重定位</w:t>
      </w:r>
      <w:r w:rsidR="00B57F42">
        <w:rPr>
          <w:rFonts w:hint="eastAsia"/>
        </w:rPr>
        <w:t>过程说明。</w:t>
      </w:r>
      <w:r w:rsidR="001D709A">
        <w:rPr>
          <w:rFonts w:hint="eastAsia"/>
        </w:rPr>
        <w:t>要</w:t>
      </w:r>
      <w:r w:rsidR="001D709A" w:rsidRPr="001D709A">
        <w:rPr>
          <w:rFonts w:hint="eastAsia"/>
        </w:rPr>
        <w:t>合并相同的节</w:t>
      </w:r>
      <w:r w:rsidR="001D709A">
        <w:rPr>
          <w:rFonts w:hint="eastAsia"/>
        </w:rPr>
        <w:t>，</w:t>
      </w:r>
      <w:r w:rsidR="00B66B9B" w:rsidRPr="00B66B9B">
        <w:rPr>
          <w:rFonts w:hint="eastAsia"/>
        </w:rPr>
        <w:t>确定新节中所有定义符号在虚拟地址空间中的地址</w:t>
      </w:r>
      <w:r w:rsidR="00B66B9B">
        <w:rPr>
          <w:rFonts w:hint="eastAsia"/>
        </w:rPr>
        <w:t>，还要</w:t>
      </w:r>
      <w:r w:rsidR="00B66B9B" w:rsidRPr="00B66B9B">
        <w:rPr>
          <w:rFonts w:hint="eastAsia"/>
        </w:rPr>
        <w:t>对引用符号进行重定位（确定地址）</w:t>
      </w:r>
      <w:r w:rsidR="00B66B9B">
        <w:rPr>
          <w:rFonts w:hint="eastAsia"/>
        </w:rPr>
        <w:t>，</w:t>
      </w:r>
      <w:r w:rsidR="00B66B9B" w:rsidRPr="00B66B9B">
        <w:rPr>
          <w:rFonts w:hint="eastAsia"/>
        </w:rPr>
        <w:t>修改</w:t>
      </w:r>
      <w:r w:rsidR="00B66B9B" w:rsidRPr="00B66B9B">
        <w:rPr>
          <w:rFonts w:hint="eastAsia"/>
        </w:rPr>
        <w:t>.text</w:t>
      </w:r>
      <w:r w:rsidR="00B66B9B" w:rsidRPr="00B66B9B">
        <w:rPr>
          <w:rFonts w:hint="eastAsia"/>
        </w:rPr>
        <w:t>节和</w:t>
      </w:r>
      <w:r w:rsidR="00B66B9B" w:rsidRPr="00B66B9B">
        <w:rPr>
          <w:rFonts w:hint="eastAsia"/>
        </w:rPr>
        <w:t>.data</w:t>
      </w:r>
      <w:r w:rsidR="00B66B9B" w:rsidRPr="00B66B9B">
        <w:rPr>
          <w:rFonts w:hint="eastAsia"/>
        </w:rPr>
        <w:t>节中对每个符号的引用（地址）</w:t>
      </w:r>
      <w:r w:rsidR="00B66B9B">
        <w:rPr>
          <w:rFonts w:hint="eastAsia"/>
        </w:rPr>
        <w:t>，而这些需要用到</w:t>
      </w:r>
      <w:r w:rsidR="00B66B9B" w:rsidRPr="00B66B9B">
        <w:rPr>
          <w:rFonts w:hint="eastAsia"/>
        </w:rPr>
        <w:t>在</w:t>
      </w:r>
      <w:r w:rsidR="00B66B9B" w:rsidRPr="00B66B9B">
        <w:rPr>
          <w:rFonts w:hint="eastAsia"/>
        </w:rPr>
        <w:t>.</w:t>
      </w:r>
      <w:proofErr w:type="spellStart"/>
      <w:r w:rsidR="00B66B9B" w:rsidRPr="00B66B9B">
        <w:rPr>
          <w:rFonts w:hint="eastAsia"/>
        </w:rPr>
        <w:t>rel_data</w:t>
      </w:r>
      <w:proofErr w:type="spellEnd"/>
      <w:r w:rsidR="00B66B9B" w:rsidRPr="00B66B9B">
        <w:rPr>
          <w:rFonts w:hint="eastAsia"/>
        </w:rPr>
        <w:t>和</w:t>
      </w:r>
      <w:r w:rsidR="00B66B9B" w:rsidRPr="00B66B9B">
        <w:rPr>
          <w:rFonts w:hint="eastAsia"/>
        </w:rPr>
        <w:t>.</w:t>
      </w:r>
      <w:proofErr w:type="spellStart"/>
      <w:r w:rsidR="00B66B9B" w:rsidRPr="00B66B9B">
        <w:rPr>
          <w:rFonts w:hint="eastAsia"/>
        </w:rPr>
        <w:t>rel_text</w:t>
      </w:r>
      <w:proofErr w:type="spellEnd"/>
      <w:r w:rsidR="00B66B9B" w:rsidRPr="00B66B9B">
        <w:rPr>
          <w:rFonts w:hint="eastAsia"/>
        </w:rPr>
        <w:t>节中保存的重定位信息</w:t>
      </w:r>
      <w:r w:rsidR="00B66B9B">
        <w:rPr>
          <w:rFonts w:hint="eastAsia"/>
        </w:rPr>
        <w:t>。</w:t>
      </w:r>
    </w:p>
    <w:p w14:paraId="5B8ADB36" w14:textId="77777777" w:rsidR="00B66B9B" w:rsidRDefault="000B6263" w:rsidP="00B66B9B">
      <w:pPr>
        <w:pStyle w:val="2"/>
      </w:pPr>
      <w:bookmarkStart w:id="807" w:name="_Toc42249211"/>
      <w:r>
        <w:rPr>
          <w:rFonts w:hint="eastAsia"/>
        </w:rPr>
        <w:t>5.</w:t>
      </w:r>
      <w:del w:id="808" w:author="admin" w:date="2020-06-05T11:30:00Z">
        <w:r w:rsidDel="00CD4B09">
          <w:rPr>
            <w:rFonts w:hint="eastAsia"/>
          </w:rPr>
          <w:delText xml:space="preserve">6 </w:delText>
        </w:r>
      </w:del>
      <w:ins w:id="809" w:author="admin" w:date="2020-06-05T11:30:00Z">
        <w:r w:rsidR="00CD4B09">
          <w:t>4</w:t>
        </w:r>
        <w:r w:rsidR="00CD4B09">
          <w:rPr>
            <w:rFonts w:hint="eastAsia"/>
          </w:rPr>
          <w:t xml:space="preserve"> </w:t>
        </w:r>
      </w:ins>
      <w:r>
        <w:rPr>
          <w:rFonts w:hint="eastAsia"/>
        </w:rPr>
        <w:t>hello的执行流程</w:t>
      </w:r>
      <w:bookmarkEnd w:id="807"/>
    </w:p>
    <w:p w14:paraId="790886E6" w14:textId="77777777" w:rsidR="00B66B9B" w:rsidRPr="00882D39" w:rsidRDefault="00B66B9B" w:rsidP="00B66B9B">
      <w:pPr>
        <w:numPr>
          <w:ilvl w:val="0"/>
          <w:numId w:val="16"/>
        </w:numPr>
        <w:jc w:val="left"/>
        <w:rPr>
          <w:b/>
        </w:rPr>
      </w:pPr>
      <w:r w:rsidRPr="00882D39">
        <w:rPr>
          <w:rFonts w:hint="eastAsia"/>
          <w:b/>
        </w:rPr>
        <w:t>第</w:t>
      </w:r>
      <w:r w:rsidRPr="00882D39">
        <w:rPr>
          <w:rFonts w:hint="eastAsia"/>
          <w:b/>
        </w:rPr>
        <w:t>1</w:t>
      </w:r>
      <w:r w:rsidRPr="00882D39">
        <w:rPr>
          <w:rFonts w:hint="eastAsia"/>
          <w:b/>
        </w:rPr>
        <w:t>步，找到我的</w:t>
      </w:r>
      <w:proofErr w:type="spellStart"/>
      <w:r w:rsidRPr="00882D39">
        <w:rPr>
          <w:rFonts w:hint="eastAsia"/>
          <w:b/>
        </w:rPr>
        <w:t>edb</w:t>
      </w:r>
      <w:proofErr w:type="spellEnd"/>
      <w:r w:rsidRPr="00882D39">
        <w:rPr>
          <w:rFonts w:hint="eastAsia"/>
          <w:b/>
        </w:rPr>
        <w:t>位置，在文件中打开</w:t>
      </w:r>
      <w:proofErr w:type="spellStart"/>
      <w:r w:rsidRPr="00882D39">
        <w:rPr>
          <w:rFonts w:hint="eastAsia"/>
          <w:b/>
        </w:rPr>
        <w:t>edb</w:t>
      </w:r>
      <w:proofErr w:type="spellEnd"/>
      <w:r w:rsidRPr="00882D39">
        <w:rPr>
          <w:rFonts w:hint="eastAsia"/>
          <w:b/>
        </w:rPr>
        <w:t>，具体操作如截图</w:t>
      </w:r>
      <w:r w:rsidR="00882D39">
        <w:rPr>
          <w:rFonts w:hint="eastAsia"/>
          <w:b/>
        </w:rPr>
        <w:t>1</w:t>
      </w:r>
      <w:r w:rsidR="00882D39">
        <w:rPr>
          <w:rFonts w:hint="eastAsia"/>
          <w:b/>
        </w:rPr>
        <w:t>。</w:t>
      </w:r>
    </w:p>
    <w:p w14:paraId="572C0F0D" w14:textId="77777777" w:rsidR="00B66B9B" w:rsidRDefault="00A07C5E" w:rsidP="00B66B9B">
      <w:pPr>
        <w:spacing w:line="240" w:lineRule="auto"/>
        <w:ind w:left="900"/>
        <w:jc w:val="center"/>
        <w:rPr>
          <w:rFonts w:ascii="宋体" w:hAnsi="宋体" w:cs="宋体"/>
          <w:kern w:val="0"/>
        </w:rPr>
      </w:pPr>
      <w:r w:rsidRPr="009F7741">
        <w:rPr>
          <w:rFonts w:ascii="宋体" w:hAnsi="宋体" w:cs="宋体"/>
          <w:noProof/>
          <w:kern w:val="0"/>
        </w:rPr>
        <w:drawing>
          <wp:inline distT="0" distB="0" distL="0" distR="0" wp14:anchorId="5715112D" wp14:editId="5E40DD89">
            <wp:extent cx="5486400" cy="1944370"/>
            <wp:effectExtent l="0" t="0" r="0" b="0"/>
            <wp:docPr id="73" name="图片 73" descr="Y]_)UGJWK%8`B3DM`@7I5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Y]_)UGJWK%8`B3DM`@7I5I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944370"/>
                    </a:xfrm>
                    <a:prstGeom prst="rect">
                      <a:avLst/>
                    </a:prstGeom>
                    <a:noFill/>
                    <a:ln>
                      <a:noFill/>
                    </a:ln>
                  </pic:spPr>
                </pic:pic>
              </a:graphicData>
            </a:graphic>
          </wp:inline>
        </w:drawing>
      </w:r>
    </w:p>
    <w:p w14:paraId="504A5C55" w14:textId="77777777" w:rsidR="00B66B9B" w:rsidRPr="009F7741" w:rsidRDefault="00B66B9B" w:rsidP="00B66B9B">
      <w:pPr>
        <w:spacing w:line="240" w:lineRule="auto"/>
        <w:ind w:left="900"/>
        <w:jc w:val="center"/>
        <w:rPr>
          <w:rFonts w:ascii="宋体" w:hAnsi="宋体" w:cs="宋体"/>
          <w:kern w:val="0"/>
        </w:rPr>
      </w:pPr>
      <w:r>
        <w:rPr>
          <w:rFonts w:ascii="宋体" w:hAnsi="宋体" w:cs="宋体" w:hint="eastAsia"/>
          <w:kern w:val="0"/>
        </w:rPr>
        <w:t>截图1，找到并打开</w:t>
      </w:r>
      <w:proofErr w:type="spellStart"/>
      <w:r>
        <w:rPr>
          <w:rFonts w:ascii="宋体" w:hAnsi="宋体" w:cs="宋体" w:hint="eastAsia"/>
          <w:kern w:val="0"/>
        </w:rPr>
        <w:t>edb</w:t>
      </w:r>
      <w:proofErr w:type="spellEnd"/>
    </w:p>
    <w:p w14:paraId="4FC51753" w14:textId="77777777" w:rsidR="00B66B9B" w:rsidRPr="00882D39" w:rsidRDefault="00B66B9B" w:rsidP="00B66B9B">
      <w:pPr>
        <w:numPr>
          <w:ilvl w:val="0"/>
          <w:numId w:val="16"/>
        </w:numPr>
        <w:rPr>
          <w:b/>
        </w:rPr>
      </w:pPr>
      <w:r w:rsidRPr="00882D39">
        <w:rPr>
          <w:rFonts w:hint="eastAsia"/>
          <w:b/>
        </w:rPr>
        <w:t>第</w:t>
      </w:r>
      <w:r w:rsidRPr="00882D39">
        <w:rPr>
          <w:rFonts w:hint="eastAsia"/>
          <w:b/>
        </w:rPr>
        <w:t>2</w:t>
      </w:r>
      <w:r w:rsidRPr="00882D39">
        <w:rPr>
          <w:rFonts w:hint="eastAsia"/>
          <w:b/>
        </w:rPr>
        <w:t>步，在</w:t>
      </w:r>
      <w:proofErr w:type="spellStart"/>
      <w:r w:rsidRPr="00882D39">
        <w:rPr>
          <w:rFonts w:hint="eastAsia"/>
          <w:b/>
        </w:rPr>
        <w:t>edb</w:t>
      </w:r>
      <w:proofErr w:type="spellEnd"/>
      <w:r w:rsidRPr="00882D39">
        <w:rPr>
          <w:rFonts w:hint="eastAsia"/>
          <w:b/>
        </w:rPr>
        <w:t>中找到并加载</w:t>
      </w:r>
      <w:r w:rsidRPr="00882D39">
        <w:rPr>
          <w:rFonts w:hint="eastAsia"/>
          <w:b/>
        </w:rPr>
        <w:t>hello</w:t>
      </w:r>
      <w:r w:rsidRPr="00882D39">
        <w:rPr>
          <w:rFonts w:hint="eastAsia"/>
          <w:b/>
        </w:rPr>
        <w:t>可执行文件，操作后如截图</w:t>
      </w:r>
      <w:r w:rsidRPr="00882D39">
        <w:rPr>
          <w:rFonts w:hint="eastAsia"/>
          <w:b/>
        </w:rPr>
        <w:t>2</w:t>
      </w:r>
      <w:r w:rsidRPr="00882D39">
        <w:rPr>
          <w:rFonts w:hint="eastAsia"/>
          <w:b/>
        </w:rPr>
        <w:t>。</w:t>
      </w:r>
    </w:p>
    <w:p w14:paraId="571C9AF3" w14:textId="77777777" w:rsidR="00B66B9B" w:rsidRPr="00CA3490" w:rsidRDefault="00A07C5E" w:rsidP="00B66B9B">
      <w:pPr>
        <w:spacing w:line="240" w:lineRule="auto"/>
        <w:ind w:left="900"/>
        <w:jc w:val="center"/>
        <w:rPr>
          <w:rFonts w:ascii="宋体" w:hAnsi="宋体" w:cs="宋体"/>
          <w:kern w:val="0"/>
        </w:rPr>
      </w:pPr>
      <w:r w:rsidRPr="00CA3490">
        <w:rPr>
          <w:rFonts w:ascii="宋体" w:hAnsi="宋体" w:cs="宋体"/>
          <w:noProof/>
          <w:kern w:val="0"/>
        </w:rPr>
        <w:lastRenderedPageBreak/>
        <w:drawing>
          <wp:inline distT="0" distB="0" distL="0" distR="0" wp14:anchorId="797FCA13" wp14:editId="36783E07">
            <wp:extent cx="5318125" cy="2364740"/>
            <wp:effectExtent l="0" t="0" r="0" b="0"/>
            <wp:docPr id="74" name="图片 74" descr="8Z)Q~R4)0BI6~G33[IYEY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8Z)Q~R4)0BI6~G33[IYEY9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18125" cy="2364740"/>
                    </a:xfrm>
                    <a:prstGeom prst="rect">
                      <a:avLst/>
                    </a:prstGeom>
                    <a:noFill/>
                    <a:ln>
                      <a:noFill/>
                    </a:ln>
                  </pic:spPr>
                </pic:pic>
              </a:graphicData>
            </a:graphic>
          </wp:inline>
        </w:drawing>
      </w:r>
    </w:p>
    <w:p w14:paraId="7F714745" w14:textId="77777777" w:rsidR="00B66B9B" w:rsidRDefault="00B66B9B" w:rsidP="00B66B9B">
      <w:pPr>
        <w:ind w:left="900"/>
        <w:jc w:val="center"/>
      </w:pPr>
      <w:r>
        <w:rPr>
          <w:rFonts w:hint="eastAsia"/>
        </w:rPr>
        <w:t>截图</w:t>
      </w:r>
      <w:r>
        <w:rPr>
          <w:rFonts w:hint="eastAsia"/>
        </w:rPr>
        <w:t>2</w:t>
      </w:r>
      <w:r>
        <w:rPr>
          <w:rFonts w:hint="eastAsia"/>
        </w:rPr>
        <w:t>，打开</w:t>
      </w:r>
      <w:r>
        <w:rPr>
          <w:rFonts w:hint="eastAsia"/>
        </w:rPr>
        <w:t>hello</w:t>
      </w:r>
      <w:r>
        <w:rPr>
          <w:rFonts w:hint="eastAsia"/>
        </w:rPr>
        <w:t>文件</w:t>
      </w:r>
    </w:p>
    <w:p w14:paraId="37C830F5" w14:textId="77777777" w:rsidR="00B66B9B" w:rsidRDefault="00B66B9B" w:rsidP="00B66B9B">
      <w:pPr>
        <w:numPr>
          <w:ilvl w:val="0"/>
          <w:numId w:val="16"/>
        </w:numPr>
        <w:rPr>
          <w:b/>
        </w:rPr>
      </w:pPr>
      <w:r w:rsidRPr="00882D39">
        <w:rPr>
          <w:rFonts w:hint="eastAsia"/>
          <w:b/>
        </w:rPr>
        <w:t>第</w:t>
      </w:r>
      <w:r w:rsidRPr="00882D39">
        <w:rPr>
          <w:rFonts w:hint="eastAsia"/>
          <w:b/>
        </w:rPr>
        <w:t>3</w:t>
      </w:r>
      <w:r w:rsidRPr="00882D39">
        <w:rPr>
          <w:rFonts w:hint="eastAsia"/>
          <w:b/>
        </w:rPr>
        <w:t>步，列出所有过程</w:t>
      </w:r>
      <w:ins w:id="810" w:author="3287215331@qq.com" w:date="2018-12-31T21:44:00Z">
        <w:r w:rsidR="00133708">
          <w:rPr>
            <w:rFonts w:hint="eastAsia"/>
            <w:b/>
          </w:rPr>
          <w:t>（第一种情况：终端输入</w:t>
        </w:r>
        <w:r w:rsidR="00133708">
          <w:rPr>
            <w:rFonts w:hint="eastAsia"/>
            <w:b/>
          </w:rPr>
          <w:t>.</w:t>
        </w:r>
        <w:r w:rsidR="00133708">
          <w:rPr>
            <w:b/>
          </w:rPr>
          <w:t xml:space="preserve">/hello 1172510217 </w:t>
        </w:r>
        <w:r w:rsidR="00133708">
          <w:rPr>
            <w:rFonts w:hint="eastAsia"/>
            <w:b/>
          </w:rPr>
          <w:t>张景润）</w:t>
        </w:r>
      </w:ins>
      <w:r w:rsidRPr="00882D39">
        <w:rPr>
          <w:rFonts w:hint="eastAsia"/>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7"/>
        <w:gridCol w:w="4218"/>
      </w:tblGrid>
      <w:tr w:rsidR="00360A24" w:rsidRPr="00BB2281" w14:paraId="376EA095" w14:textId="77777777" w:rsidTr="00BB2281">
        <w:trPr>
          <w:jc w:val="center"/>
        </w:trPr>
        <w:tc>
          <w:tcPr>
            <w:tcW w:w="4360" w:type="dxa"/>
            <w:shd w:val="clear" w:color="auto" w:fill="auto"/>
            <w:vAlign w:val="center"/>
          </w:tcPr>
          <w:p w14:paraId="160AE978" w14:textId="77777777" w:rsidR="00882D39" w:rsidRPr="00BB2281" w:rsidRDefault="00882D39" w:rsidP="00BB2281">
            <w:pPr>
              <w:widowControl w:val="0"/>
              <w:jc w:val="center"/>
              <w:rPr>
                <w:color w:val="FF0000"/>
              </w:rPr>
            </w:pPr>
            <w:r w:rsidRPr="00BB2281">
              <w:rPr>
                <w:rFonts w:hint="eastAsia"/>
                <w:color w:val="FF0000"/>
              </w:rPr>
              <w:t>子程序名</w:t>
            </w:r>
          </w:p>
        </w:tc>
        <w:tc>
          <w:tcPr>
            <w:tcW w:w="4361" w:type="dxa"/>
            <w:shd w:val="clear" w:color="auto" w:fill="auto"/>
            <w:vAlign w:val="center"/>
          </w:tcPr>
          <w:p w14:paraId="3BAB587E" w14:textId="77777777" w:rsidR="00882D39" w:rsidRPr="00BB2281" w:rsidRDefault="00882D39" w:rsidP="00BB2281">
            <w:pPr>
              <w:widowControl w:val="0"/>
              <w:jc w:val="center"/>
              <w:rPr>
                <w:color w:val="FF0000"/>
              </w:rPr>
            </w:pPr>
            <w:r w:rsidRPr="00BB2281">
              <w:rPr>
                <w:rFonts w:hint="eastAsia"/>
                <w:color w:val="FF0000"/>
              </w:rPr>
              <w:t>程序地址</w:t>
            </w:r>
            <w:r w:rsidR="00360A24" w:rsidRPr="00BB2281">
              <w:rPr>
                <w:rFonts w:hint="eastAsia"/>
                <w:color w:val="FF0000"/>
              </w:rPr>
              <w:t>（</w:t>
            </w:r>
            <w:r w:rsidR="00360A24" w:rsidRPr="00BB2281">
              <w:rPr>
                <w:rFonts w:hint="eastAsia"/>
                <w:color w:val="FF0000"/>
              </w:rPr>
              <w:t>16</w:t>
            </w:r>
            <w:r w:rsidR="00360A24" w:rsidRPr="00BB2281">
              <w:rPr>
                <w:rFonts w:hint="eastAsia"/>
                <w:color w:val="FF0000"/>
              </w:rPr>
              <w:t>进制）</w:t>
            </w:r>
          </w:p>
        </w:tc>
      </w:tr>
      <w:tr w:rsidR="00360A24" w:rsidRPr="00BB2281" w14:paraId="0858D22B" w14:textId="77777777" w:rsidTr="00BB2281">
        <w:trPr>
          <w:jc w:val="center"/>
        </w:trPr>
        <w:tc>
          <w:tcPr>
            <w:tcW w:w="4360" w:type="dxa"/>
            <w:shd w:val="clear" w:color="auto" w:fill="auto"/>
            <w:vAlign w:val="center"/>
          </w:tcPr>
          <w:p w14:paraId="2A13408F" w14:textId="77777777" w:rsidR="00882D39" w:rsidRPr="00BB2281" w:rsidRDefault="0035265B" w:rsidP="00BB2281">
            <w:pPr>
              <w:widowControl w:val="0"/>
              <w:jc w:val="center"/>
              <w:rPr>
                <w:color w:val="FF0000"/>
              </w:rPr>
            </w:pPr>
            <w:proofErr w:type="spellStart"/>
            <w:r w:rsidRPr="00BB2281">
              <w:rPr>
                <w:rFonts w:hint="eastAsia"/>
                <w:color w:val="FF0000"/>
              </w:rPr>
              <w:t>l</w:t>
            </w:r>
            <w:r w:rsidRPr="00BB2281">
              <w:rPr>
                <w:color w:val="FF0000"/>
              </w:rPr>
              <w:t>d</w:t>
            </w:r>
            <w:proofErr w:type="spellEnd"/>
            <w:r w:rsidRPr="00BB2281">
              <w:rPr>
                <w:color w:val="FF0000"/>
              </w:rPr>
              <w:t xml:space="preserve"> -2.27.so!_dl_start</w:t>
            </w:r>
          </w:p>
        </w:tc>
        <w:tc>
          <w:tcPr>
            <w:tcW w:w="4361" w:type="dxa"/>
            <w:shd w:val="clear" w:color="auto" w:fill="auto"/>
            <w:vAlign w:val="center"/>
          </w:tcPr>
          <w:p w14:paraId="3FA06BEA" w14:textId="77777777" w:rsidR="00882D39" w:rsidRPr="00BB2281" w:rsidRDefault="0035265B" w:rsidP="00BB2281">
            <w:pPr>
              <w:widowControl w:val="0"/>
              <w:jc w:val="center"/>
              <w:rPr>
                <w:color w:val="FF0000"/>
              </w:rPr>
            </w:pPr>
            <w:r w:rsidRPr="00BB2281">
              <w:rPr>
                <w:color w:val="FF0000"/>
              </w:rPr>
              <w:t>7efb</w:t>
            </w:r>
            <w:r w:rsidR="00AA0952" w:rsidRPr="00BB2281">
              <w:rPr>
                <w:color w:val="FF0000"/>
              </w:rPr>
              <w:t xml:space="preserve"> </w:t>
            </w:r>
            <w:r w:rsidRPr="00BB2281">
              <w:rPr>
                <w:color w:val="FF0000"/>
              </w:rPr>
              <w:t>ff4d8</w:t>
            </w:r>
            <w:r w:rsidR="006508D4" w:rsidRPr="00BB2281">
              <w:rPr>
                <w:color w:val="FF0000"/>
              </w:rPr>
              <w:t>ea0</w:t>
            </w:r>
          </w:p>
        </w:tc>
      </w:tr>
      <w:tr w:rsidR="00360A24" w:rsidRPr="00BB2281" w14:paraId="558C7B58" w14:textId="77777777" w:rsidTr="00BB2281">
        <w:trPr>
          <w:jc w:val="center"/>
        </w:trPr>
        <w:tc>
          <w:tcPr>
            <w:tcW w:w="4360" w:type="dxa"/>
            <w:shd w:val="clear" w:color="auto" w:fill="auto"/>
            <w:vAlign w:val="center"/>
          </w:tcPr>
          <w:p w14:paraId="52836D26" w14:textId="77777777" w:rsidR="00882D39" w:rsidRPr="00BB2281" w:rsidRDefault="001746A6" w:rsidP="00BB2281">
            <w:pPr>
              <w:widowControl w:val="0"/>
              <w:jc w:val="center"/>
              <w:rPr>
                <w:color w:val="FF0000"/>
              </w:rPr>
            </w:pPr>
            <w:r w:rsidRPr="00BB2281">
              <w:rPr>
                <w:color w:val="FF0000"/>
              </w:rPr>
              <w:t>ld-2.27.so!_dl_init</w:t>
            </w:r>
            <w:del w:id="811" w:author="3287215331@qq.com" w:date="2018-12-31T20:26:00Z">
              <w:r w:rsidRPr="00BB2281" w:rsidDel="00532129">
                <w:rPr>
                  <w:color w:val="FF0000"/>
                </w:rPr>
                <w:delText>+0</w:delText>
              </w:r>
            </w:del>
          </w:p>
        </w:tc>
        <w:tc>
          <w:tcPr>
            <w:tcW w:w="4361" w:type="dxa"/>
            <w:shd w:val="clear" w:color="auto" w:fill="auto"/>
            <w:vAlign w:val="center"/>
          </w:tcPr>
          <w:p w14:paraId="16FF271F" w14:textId="77777777" w:rsidR="00882D39" w:rsidRPr="00BB2281" w:rsidRDefault="000C4568" w:rsidP="00BB2281">
            <w:pPr>
              <w:widowControl w:val="0"/>
              <w:jc w:val="center"/>
              <w:rPr>
                <w:color w:val="FF0000"/>
              </w:rPr>
            </w:pPr>
            <w:r w:rsidRPr="00BB2281">
              <w:rPr>
                <w:color w:val="FF0000"/>
              </w:rPr>
              <w:t>7efb ff4e7630</w:t>
            </w:r>
          </w:p>
        </w:tc>
      </w:tr>
      <w:tr w:rsidR="00C1744A" w:rsidRPr="00BB2281" w14:paraId="483B5F95" w14:textId="77777777" w:rsidTr="00BB2281">
        <w:trPr>
          <w:jc w:val="center"/>
        </w:trPr>
        <w:tc>
          <w:tcPr>
            <w:tcW w:w="4360" w:type="dxa"/>
            <w:shd w:val="clear" w:color="auto" w:fill="auto"/>
            <w:vAlign w:val="center"/>
          </w:tcPr>
          <w:p w14:paraId="0964C9D2" w14:textId="77777777" w:rsidR="00C1744A" w:rsidRPr="00BB2281" w:rsidRDefault="00C1744A" w:rsidP="00BB2281">
            <w:pPr>
              <w:widowControl w:val="0"/>
              <w:jc w:val="center"/>
              <w:rPr>
                <w:color w:val="FF0000"/>
              </w:rPr>
            </w:pPr>
            <w:proofErr w:type="spellStart"/>
            <w:r w:rsidRPr="00BB2281">
              <w:rPr>
                <w:color w:val="FF0000"/>
              </w:rPr>
              <w:t>hello!_start</w:t>
            </w:r>
            <w:proofErr w:type="spellEnd"/>
            <w:del w:id="812" w:author="3287215331@qq.com" w:date="2018-12-31T20:26:00Z">
              <w:r w:rsidRPr="00BB2281" w:rsidDel="00532129">
                <w:rPr>
                  <w:color w:val="FF0000"/>
                </w:rPr>
                <w:delText>+0</w:delText>
              </w:r>
            </w:del>
          </w:p>
        </w:tc>
        <w:tc>
          <w:tcPr>
            <w:tcW w:w="4361" w:type="dxa"/>
            <w:shd w:val="clear" w:color="auto" w:fill="auto"/>
            <w:vAlign w:val="center"/>
          </w:tcPr>
          <w:p w14:paraId="7A9F3183" w14:textId="77777777" w:rsidR="00C1744A" w:rsidRPr="00BB2281" w:rsidRDefault="00C1744A" w:rsidP="00BB2281">
            <w:pPr>
              <w:widowControl w:val="0"/>
              <w:jc w:val="center"/>
              <w:rPr>
                <w:color w:val="FF0000"/>
              </w:rPr>
            </w:pPr>
            <w:r w:rsidRPr="00BB2281">
              <w:rPr>
                <w:color w:val="FF0000"/>
              </w:rPr>
              <w:t>400500</w:t>
            </w:r>
          </w:p>
        </w:tc>
      </w:tr>
      <w:tr w:rsidR="00C1744A" w:rsidRPr="00BB2281" w14:paraId="65B26467" w14:textId="77777777" w:rsidTr="00BB2281">
        <w:trPr>
          <w:jc w:val="center"/>
        </w:trPr>
        <w:tc>
          <w:tcPr>
            <w:tcW w:w="4360" w:type="dxa"/>
            <w:shd w:val="clear" w:color="auto" w:fill="auto"/>
            <w:vAlign w:val="center"/>
          </w:tcPr>
          <w:p w14:paraId="28CEADAC" w14:textId="77777777" w:rsidR="00C1744A" w:rsidRPr="00BB2281" w:rsidRDefault="00C1744A" w:rsidP="00BB2281">
            <w:pPr>
              <w:widowControl w:val="0"/>
              <w:jc w:val="center"/>
              <w:rPr>
                <w:color w:val="FF0000"/>
              </w:rPr>
            </w:pPr>
            <w:r w:rsidRPr="00BB2281">
              <w:rPr>
                <w:color w:val="FF0000"/>
              </w:rPr>
              <w:t>libc-2.27.so!__libc_start_main</w:t>
            </w:r>
          </w:p>
        </w:tc>
        <w:tc>
          <w:tcPr>
            <w:tcW w:w="4361" w:type="dxa"/>
            <w:shd w:val="clear" w:color="auto" w:fill="auto"/>
            <w:vAlign w:val="center"/>
          </w:tcPr>
          <w:p w14:paraId="1BE97175" w14:textId="77777777" w:rsidR="00C1744A" w:rsidRPr="00BB2281" w:rsidRDefault="00C1744A" w:rsidP="00BB2281">
            <w:pPr>
              <w:widowControl w:val="0"/>
              <w:jc w:val="center"/>
              <w:rPr>
                <w:color w:val="FF0000"/>
              </w:rPr>
            </w:pPr>
            <w:r w:rsidRPr="00BB2281">
              <w:rPr>
                <w:color w:val="FF0000"/>
              </w:rPr>
              <w:t>7efb ff100ab0</w:t>
            </w:r>
          </w:p>
        </w:tc>
      </w:tr>
      <w:tr w:rsidR="00C1744A" w:rsidRPr="00BB2281" w14:paraId="3DA86AB7" w14:textId="77777777" w:rsidTr="00BB2281">
        <w:trPr>
          <w:jc w:val="center"/>
        </w:trPr>
        <w:tc>
          <w:tcPr>
            <w:tcW w:w="4360" w:type="dxa"/>
            <w:shd w:val="clear" w:color="auto" w:fill="auto"/>
            <w:vAlign w:val="center"/>
          </w:tcPr>
          <w:p w14:paraId="07C2A787" w14:textId="77777777" w:rsidR="00C1744A" w:rsidRPr="00BB2281" w:rsidRDefault="00C3775D" w:rsidP="00BB2281">
            <w:pPr>
              <w:widowControl w:val="0"/>
              <w:jc w:val="center"/>
              <w:rPr>
                <w:color w:val="FF0000"/>
              </w:rPr>
            </w:pPr>
            <w:proofErr w:type="spellStart"/>
            <w:ins w:id="813" w:author="3287215331@qq.com" w:date="2018-12-31T21:32:00Z">
              <w:r w:rsidRPr="00BB2281">
                <w:rPr>
                  <w:rFonts w:hint="eastAsia"/>
                  <w:color w:val="FF0000"/>
                </w:rPr>
                <w:t>hello</w:t>
              </w:r>
              <w:r w:rsidRPr="00BB2281">
                <w:rPr>
                  <w:color w:val="FF0000"/>
                </w:rPr>
                <w:t>!printf@plt</w:t>
              </w:r>
            </w:ins>
            <w:proofErr w:type="spellEnd"/>
            <w:ins w:id="814" w:author="3287215331@qq.com" w:date="2018-12-31T21:34:00Z">
              <w:r w:rsidR="00815DED" w:rsidRPr="00BB2281">
                <w:rPr>
                  <w:rFonts w:hint="eastAsia"/>
                  <w:color w:val="FF0000"/>
                </w:rPr>
                <w:t>（调用了</w:t>
              </w:r>
              <w:r w:rsidR="00815DED" w:rsidRPr="00BB2281">
                <w:rPr>
                  <w:rFonts w:hint="eastAsia"/>
                  <w:color w:val="FF0000"/>
                </w:rPr>
                <w:t>10</w:t>
              </w:r>
              <w:r w:rsidR="00815DED" w:rsidRPr="00BB2281">
                <w:rPr>
                  <w:rFonts w:hint="eastAsia"/>
                  <w:color w:val="FF0000"/>
                </w:rPr>
                <w:t>次）</w:t>
              </w:r>
            </w:ins>
          </w:p>
        </w:tc>
        <w:tc>
          <w:tcPr>
            <w:tcW w:w="4361" w:type="dxa"/>
            <w:shd w:val="clear" w:color="auto" w:fill="auto"/>
            <w:vAlign w:val="center"/>
          </w:tcPr>
          <w:p w14:paraId="51A18CEE" w14:textId="77777777" w:rsidR="00C1744A" w:rsidRPr="00BB2281" w:rsidRDefault="00C3775D" w:rsidP="00BB2281">
            <w:pPr>
              <w:widowControl w:val="0"/>
              <w:jc w:val="center"/>
              <w:rPr>
                <w:color w:val="FF0000"/>
              </w:rPr>
            </w:pPr>
            <w:ins w:id="815" w:author="3287215331@qq.com" w:date="2018-12-31T21:33:00Z">
              <w:r w:rsidRPr="00BB2281">
                <w:rPr>
                  <w:color w:val="FF0000"/>
                </w:rPr>
                <w:t xml:space="preserve">4004c0 </w:t>
              </w:r>
            </w:ins>
          </w:p>
        </w:tc>
      </w:tr>
      <w:tr w:rsidR="00C1744A" w:rsidRPr="00BB2281" w14:paraId="5B99D14A" w14:textId="77777777" w:rsidTr="00BB2281">
        <w:trPr>
          <w:jc w:val="center"/>
        </w:trPr>
        <w:tc>
          <w:tcPr>
            <w:tcW w:w="4360" w:type="dxa"/>
            <w:shd w:val="clear" w:color="auto" w:fill="auto"/>
            <w:vAlign w:val="center"/>
          </w:tcPr>
          <w:p w14:paraId="0112C9AC" w14:textId="77777777" w:rsidR="00C1744A" w:rsidRPr="00BB2281" w:rsidRDefault="00C3775D" w:rsidP="00BB2281">
            <w:pPr>
              <w:widowControl w:val="0"/>
              <w:jc w:val="center"/>
              <w:rPr>
                <w:color w:val="FF0000"/>
              </w:rPr>
            </w:pPr>
            <w:proofErr w:type="spellStart"/>
            <w:ins w:id="816" w:author="3287215331@qq.com" w:date="2018-12-31T21:33:00Z">
              <w:r w:rsidRPr="00BB2281">
                <w:rPr>
                  <w:color w:val="FF0000"/>
                </w:rPr>
                <w:t>hello!sleep@plt</w:t>
              </w:r>
            </w:ins>
            <w:proofErr w:type="spellEnd"/>
            <w:ins w:id="817" w:author="3287215331@qq.com" w:date="2018-12-31T21:34:00Z">
              <w:r w:rsidR="00815DED" w:rsidRPr="00BB2281">
                <w:rPr>
                  <w:rFonts w:hint="eastAsia"/>
                  <w:color w:val="FF0000"/>
                </w:rPr>
                <w:t>（</w:t>
              </w:r>
            </w:ins>
            <w:ins w:id="818" w:author="3287215331@qq.com" w:date="2018-12-31T21:35:00Z">
              <w:r w:rsidR="00815DED" w:rsidRPr="00BB2281">
                <w:rPr>
                  <w:rFonts w:hint="eastAsia"/>
                  <w:color w:val="FF0000"/>
                </w:rPr>
                <w:t>调用了</w:t>
              </w:r>
              <w:r w:rsidR="00815DED" w:rsidRPr="00BB2281">
                <w:rPr>
                  <w:rFonts w:hint="eastAsia"/>
                  <w:color w:val="FF0000"/>
                </w:rPr>
                <w:t>10</w:t>
              </w:r>
              <w:r w:rsidR="00815DED" w:rsidRPr="00BB2281">
                <w:rPr>
                  <w:rFonts w:hint="eastAsia"/>
                  <w:color w:val="FF0000"/>
                </w:rPr>
                <w:t>次</w:t>
              </w:r>
            </w:ins>
            <w:ins w:id="819" w:author="3287215331@qq.com" w:date="2018-12-31T21:34:00Z">
              <w:r w:rsidR="00815DED" w:rsidRPr="00BB2281">
                <w:rPr>
                  <w:rFonts w:hint="eastAsia"/>
                  <w:color w:val="FF0000"/>
                </w:rPr>
                <w:t>）</w:t>
              </w:r>
            </w:ins>
          </w:p>
        </w:tc>
        <w:tc>
          <w:tcPr>
            <w:tcW w:w="4361" w:type="dxa"/>
            <w:shd w:val="clear" w:color="auto" w:fill="auto"/>
            <w:vAlign w:val="center"/>
          </w:tcPr>
          <w:p w14:paraId="48CF8122" w14:textId="77777777" w:rsidR="00C1744A" w:rsidRPr="00BB2281" w:rsidRDefault="00C3775D" w:rsidP="00BB2281">
            <w:pPr>
              <w:widowControl w:val="0"/>
              <w:jc w:val="center"/>
              <w:rPr>
                <w:color w:val="FF0000"/>
              </w:rPr>
            </w:pPr>
            <w:ins w:id="820" w:author="3287215331@qq.com" w:date="2018-12-31T21:33:00Z">
              <w:r w:rsidRPr="00BB2281">
                <w:rPr>
                  <w:color w:val="FF0000"/>
                </w:rPr>
                <w:t>4004f0</w:t>
              </w:r>
            </w:ins>
          </w:p>
        </w:tc>
      </w:tr>
      <w:tr w:rsidR="00815DED" w:rsidRPr="00BB2281" w14:paraId="1FDD9E82" w14:textId="77777777" w:rsidTr="00BB2281">
        <w:trPr>
          <w:jc w:val="center"/>
          <w:ins w:id="821" w:author="3287215331@qq.com" w:date="2018-12-31T21:41:00Z"/>
        </w:trPr>
        <w:tc>
          <w:tcPr>
            <w:tcW w:w="4360" w:type="dxa"/>
            <w:shd w:val="clear" w:color="auto" w:fill="auto"/>
            <w:vAlign w:val="center"/>
          </w:tcPr>
          <w:p w14:paraId="36FEE451" w14:textId="77777777" w:rsidR="00815DED" w:rsidRPr="00BB2281" w:rsidRDefault="00815DED" w:rsidP="00BB2281">
            <w:pPr>
              <w:widowControl w:val="0"/>
              <w:jc w:val="center"/>
              <w:rPr>
                <w:ins w:id="822" w:author="3287215331@qq.com" w:date="2018-12-31T21:41:00Z"/>
                <w:color w:val="FF0000"/>
              </w:rPr>
            </w:pPr>
            <w:proofErr w:type="spellStart"/>
            <w:ins w:id="823" w:author="3287215331@qq.com" w:date="2018-12-31T21:41:00Z">
              <w:r w:rsidRPr="00BB2281">
                <w:rPr>
                  <w:color w:val="FF0000"/>
                </w:rPr>
                <w:t>hello!getchar@plt</w:t>
              </w:r>
              <w:proofErr w:type="spellEnd"/>
            </w:ins>
          </w:p>
        </w:tc>
        <w:tc>
          <w:tcPr>
            <w:tcW w:w="4361" w:type="dxa"/>
            <w:shd w:val="clear" w:color="auto" w:fill="auto"/>
            <w:vAlign w:val="center"/>
          </w:tcPr>
          <w:p w14:paraId="6B89C87F" w14:textId="77777777" w:rsidR="00815DED" w:rsidRPr="00BB2281" w:rsidRDefault="00815DED" w:rsidP="00BB2281">
            <w:pPr>
              <w:widowControl w:val="0"/>
              <w:jc w:val="center"/>
              <w:rPr>
                <w:ins w:id="824" w:author="3287215331@qq.com" w:date="2018-12-31T21:41:00Z"/>
                <w:color w:val="FF0000"/>
              </w:rPr>
            </w:pPr>
            <w:ins w:id="825" w:author="3287215331@qq.com" w:date="2018-12-31T21:41:00Z">
              <w:r w:rsidRPr="00BB2281">
                <w:rPr>
                  <w:color w:val="FF0000"/>
                </w:rPr>
                <w:t>4004d0</w:t>
              </w:r>
            </w:ins>
          </w:p>
        </w:tc>
      </w:tr>
      <w:tr w:rsidR="00162A29" w:rsidRPr="00BB2281" w14:paraId="704E7EEE" w14:textId="77777777" w:rsidTr="00BB2281">
        <w:trPr>
          <w:jc w:val="center"/>
          <w:ins w:id="826" w:author="3287215331@qq.com" w:date="2018-12-31T21:42:00Z"/>
        </w:trPr>
        <w:tc>
          <w:tcPr>
            <w:tcW w:w="4360" w:type="dxa"/>
            <w:shd w:val="clear" w:color="auto" w:fill="auto"/>
            <w:vAlign w:val="center"/>
          </w:tcPr>
          <w:p w14:paraId="1416AA23" w14:textId="77777777" w:rsidR="00162A29" w:rsidRPr="00BB2281" w:rsidRDefault="00162A29" w:rsidP="00BB2281">
            <w:pPr>
              <w:widowControl w:val="0"/>
              <w:jc w:val="center"/>
              <w:rPr>
                <w:ins w:id="827" w:author="3287215331@qq.com" w:date="2018-12-31T21:42:00Z"/>
                <w:color w:val="FF0000"/>
              </w:rPr>
            </w:pPr>
            <w:ins w:id="828" w:author="3287215331@qq.com" w:date="2018-12-31T21:42:00Z">
              <w:r w:rsidRPr="00BB2281">
                <w:rPr>
                  <w:color w:val="FF0000"/>
                </w:rPr>
                <w:t>libc-2.27.so!exit</w:t>
              </w:r>
            </w:ins>
          </w:p>
        </w:tc>
        <w:tc>
          <w:tcPr>
            <w:tcW w:w="4361" w:type="dxa"/>
            <w:shd w:val="clear" w:color="auto" w:fill="auto"/>
            <w:vAlign w:val="center"/>
          </w:tcPr>
          <w:p w14:paraId="4489AA13" w14:textId="77777777" w:rsidR="00162A29" w:rsidRPr="00BB2281" w:rsidRDefault="00162A29" w:rsidP="00BB2281">
            <w:pPr>
              <w:widowControl w:val="0"/>
              <w:jc w:val="center"/>
              <w:rPr>
                <w:ins w:id="829" w:author="3287215331@qq.com" w:date="2018-12-31T21:42:00Z"/>
                <w:color w:val="FF0000"/>
              </w:rPr>
            </w:pPr>
            <w:ins w:id="830" w:author="3287215331@qq.com" w:date="2018-12-31T21:43:00Z">
              <w:r w:rsidRPr="00BB2281">
                <w:rPr>
                  <w:color w:val="FF0000"/>
                </w:rPr>
                <w:t>7efbff122120</w:t>
              </w:r>
            </w:ins>
          </w:p>
        </w:tc>
      </w:tr>
    </w:tbl>
    <w:p w14:paraId="0E685D1C" w14:textId="77777777" w:rsidR="00882D39" w:rsidRDefault="00133708" w:rsidP="0035265B">
      <w:pPr>
        <w:ind w:left="900"/>
        <w:jc w:val="center"/>
        <w:rPr>
          <w:ins w:id="831" w:author="3287215331@qq.com" w:date="2018-12-31T21:44:00Z"/>
          <w:b/>
        </w:rPr>
      </w:pPr>
      <w:proofErr w:type="spellStart"/>
      <w:ins w:id="832" w:author="3287215331@qq.com" w:date="2018-12-31T21:43:00Z">
        <w:r>
          <w:rPr>
            <w:rFonts w:hint="eastAsia"/>
            <w:b/>
          </w:rPr>
          <w:t>edb</w:t>
        </w:r>
        <w:proofErr w:type="spellEnd"/>
        <w:r>
          <w:rPr>
            <w:rFonts w:hint="eastAsia"/>
            <w:b/>
          </w:rPr>
          <w:t>真的太强大了，感觉像开了挂一样</w:t>
        </w:r>
      </w:ins>
    </w:p>
    <w:p w14:paraId="54C8BD55" w14:textId="77777777" w:rsidR="00133708" w:rsidRDefault="00133708">
      <w:pPr>
        <w:numPr>
          <w:ilvl w:val="0"/>
          <w:numId w:val="16"/>
        </w:numPr>
        <w:jc w:val="left"/>
        <w:rPr>
          <w:ins w:id="833" w:author="3287215331@qq.com" w:date="2018-12-31T21:45:00Z"/>
          <w:b/>
        </w:rPr>
        <w:pPrChange w:id="834" w:author="3287215331@qq.com" w:date="2018-12-31T21:45:00Z">
          <w:pPr>
            <w:ind w:left="900"/>
            <w:jc w:val="center"/>
          </w:pPr>
        </w:pPrChange>
      </w:pPr>
      <w:ins w:id="835" w:author="3287215331@qq.com" w:date="2018-12-31T21:45:00Z">
        <w:r>
          <w:rPr>
            <w:rFonts w:hint="eastAsia"/>
            <w:b/>
          </w:rPr>
          <w:t>第</w:t>
        </w:r>
        <w:r>
          <w:rPr>
            <w:rFonts w:hint="eastAsia"/>
            <w:b/>
          </w:rPr>
          <w:t>4</w:t>
        </w:r>
        <w:r>
          <w:rPr>
            <w:rFonts w:hint="eastAsia"/>
            <w:b/>
          </w:rPr>
          <w:t>步，列出所有过程（第二种情况：终端输入</w:t>
        </w:r>
        <w:r>
          <w:rPr>
            <w:rFonts w:hint="eastAsia"/>
            <w:b/>
          </w:rPr>
          <w:t>.</w:t>
        </w:r>
        <w:r>
          <w:rPr>
            <w:b/>
          </w:rPr>
          <w:t>/hello</w:t>
        </w:r>
        <w:r>
          <w:rPr>
            <w:rFonts w:hint="eastAsia"/>
            <w:b/>
          </w:rPr>
          <w:t>）</w:t>
        </w:r>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5"/>
        <w:gridCol w:w="4210"/>
      </w:tblGrid>
      <w:tr w:rsidR="00133708" w:rsidRPr="00BB2281" w14:paraId="07C9BC97" w14:textId="77777777" w:rsidTr="00BB2281">
        <w:trPr>
          <w:jc w:val="center"/>
          <w:ins w:id="836" w:author="3287215331@qq.com" w:date="2018-12-31T21:45:00Z"/>
        </w:trPr>
        <w:tc>
          <w:tcPr>
            <w:tcW w:w="4360" w:type="dxa"/>
            <w:shd w:val="clear" w:color="auto" w:fill="auto"/>
            <w:vAlign w:val="center"/>
          </w:tcPr>
          <w:p w14:paraId="34144EA1" w14:textId="77777777" w:rsidR="00133708" w:rsidRPr="00BB2281" w:rsidRDefault="00133708" w:rsidP="00BB2281">
            <w:pPr>
              <w:widowControl w:val="0"/>
              <w:jc w:val="center"/>
              <w:rPr>
                <w:ins w:id="837" w:author="3287215331@qq.com" w:date="2018-12-31T21:45:00Z"/>
                <w:color w:val="FF0000"/>
              </w:rPr>
            </w:pPr>
            <w:ins w:id="838" w:author="3287215331@qq.com" w:date="2018-12-31T21:45:00Z">
              <w:r w:rsidRPr="00BB2281">
                <w:rPr>
                  <w:rFonts w:hint="eastAsia"/>
                  <w:color w:val="FF0000"/>
                </w:rPr>
                <w:t>子程序名</w:t>
              </w:r>
            </w:ins>
          </w:p>
        </w:tc>
        <w:tc>
          <w:tcPr>
            <w:tcW w:w="4361" w:type="dxa"/>
            <w:shd w:val="clear" w:color="auto" w:fill="auto"/>
            <w:vAlign w:val="center"/>
          </w:tcPr>
          <w:p w14:paraId="0A194DC9" w14:textId="77777777" w:rsidR="00133708" w:rsidRPr="00BB2281" w:rsidRDefault="00133708" w:rsidP="00BB2281">
            <w:pPr>
              <w:widowControl w:val="0"/>
              <w:jc w:val="center"/>
              <w:rPr>
                <w:ins w:id="839" w:author="3287215331@qq.com" w:date="2018-12-31T21:45:00Z"/>
                <w:color w:val="FF0000"/>
              </w:rPr>
            </w:pPr>
            <w:ins w:id="840" w:author="3287215331@qq.com" w:date="2018-12-31T21:45:00Z">
              <w:r w:rsidRPr="00BB2281">
                <w:rPr>
                  <w:rFonts w:hint="eastAsia"/>
                  <w:color w:val="FF0000"/>
                </w:rPr>
                <w:t>程序地址（</w:t>
              </w:r>
              <w:r w:rsidRPr="00BB2281">
                <w:rPr>
                  <w:rFonts w:hint="eastAsia"/>
                  <w:color w:val="FF0000"/>
                </w:rPr>
                <w:t>16</w:t>
              </w:r>
              <w:r w:rsidRPr="00BB2281">
                <w:rPr>
                  <w:rFonts w:hint="eastAsia"/>
                  <w:color w:val="FF0000"/>
                </w:rPr>
                <w:t>进制）</w:t>
              </w:r>
            </w:ins>
          </w:p>
        </w:tc>
      </w:tr>
      <w:tr w:rsidR="00133708" w:rsidRPr="00BB2281" w14:paraId="417414BB" w14:textId="77777777" w:rsidTr="00BB2281">
        <w:trPr>
          <w:jc w:val="center"/>
          <w:ins w:id="841" w:author="3287215331@qq.com" w:date="2018-12-31T21:45:00Z"/>
        </w:trPr>
        <w:tc>
          <w:tcPr>
            <w:tcW w:w="4360" w:type="dxa"/>
            <w:shd w:val="clear" w:color="auto" w:fill="auto"/>
            <w:vAlign w:val="center"/>
          </w:tcPr>
          <w:p w14:paraId="6154928B" w14:textId="77777777" w:rsidR="00133708" w:rsidRPr="00BB2281" w:rsidRDefault="00133708" w:rsidP="00BB2281">
            <w:pPr>
              <w:widowControl w:val="0"/>
              <w:jc w:val="center"/>
              <w:rPr>
                <w:ins w:id="842" w:author="3287215331@qq.com" w:date="2018-12-31T21:45:00Z"/>
                <w:color w:val="FF0000"/>
              </w:rPr>
            </w:pPr>
            <w:ins w:id="843" w:author="3287215331@qq.com" w:date="2018-12-31T21:46:00Z">
              <w:r w:rsidRPr="00BB2281">
                <w:rPr>
                  <w:color w:val="FF0000"/>
                </w:rPr>
                <w:t>ld-2.27.so!_dl_start</w:t>
              </w:r>
            </w:ins>
          </w:p>
        </w:tc>
        <w:tc>
          <w:tcPr>
            <w:tcW w:w="4361" w:type="dxa"/>
            <w:shd w:val="clear" w:color="auto" w:fill="auto"/>
            <w:vAlign w:val="center"/>
          </w:tcPr>
          <w:p w14:paraId="0486C65A" w14:textId="77777777" w:rsidR="00133708" w:rsidRPr="00BB2281" w:rsidRDefault="00133708" w:rsidP="00BB2281">
            <w:pPr>
              <w:widowControl w:val="0"/>
              <w:jc w:val="center"/>
              <w:rPr>
                <w:ins w:id="844" w:author="3287215331@qq.com" w:date="2018-12-31T21:45:00Z"/>
                <w:color w:val="FF0000"/>
              </w:rPr>
            </w:pPr>
            <w:ins w:id="845" w:author="3287215331@qq.com" w:date="2018-12-31T21:46:00Z">
              <w:r w:rsidRPr="00BB2281">
                <w:rPr>
                  <w:color w:val="FF0000"/>
                </w:rPr>
                <w:t>7efb ff4d8ea0</w:t>
              </w:r>
            </w:ins>
          </w:p>
        </w:tc>
      </w:tr>
      <w:tr w:rsidR="00133708" w:rsidRPr="00BB2281" w14:paraId="23B8B8EA" w14:textId="77777777" w:rsidTr="00BB2281">
        <w:trPr>
          <w:jc w:val="center"/>
          <w:ins w:id="846" w:author="3287215331@qq.com" w:date="2018-12-31T21:45:00Z"/>
        </w:trPr>
        <w:tc>
          <w:tcPr>
            <w:tcW w:w="4360" w:type="dxa"/>
            <w:shd w:val="clear" w:color="auto" w:fill="auto"/>
            <w:vAlign w:val="center"/>
          </w:tcPr>
          <w:p w14:paraId="1D4C1FF4" w14:textId="77777777" w:rsidR="00133708" w:rsidRPr="00BB2281" w:rsidRDefault="00133708" w:rsidP="00BB2281">
            <w:pPr>
              <w:widowControl w:val="0"/>
              <w:jc w:val="center"/>
              <w:rPr>
                <w:ins w:id="847" w:author="3287215331@qq.com" w:date="2018-12-31T21:45:00Z"/>
                <w:color w:val="FF0000"/>
              </w:rPr>
            </w:pPr>
            <w:ins w:id="848" w:author="3287215331@qq.com" w:date="2018-12-31T21:45:00Z">
              <w:r w:rsidRPr="00BB2281">
                <w:rPr>
                  <w:color w:val="FF0000"/>
                </w:rPr>
                <w:t>ld-2.27.so!_dl_init</w:t>
              </w:r>
            </w:ins>
          </w:p>
        </w:tc>
        <w:tc>
          <w:tcPr>
            <w:tcW w:w="4361" w:type="dxa"/>
            <w:shd w:val="clear" w:color="auto" w:fill="auto"/>
            <w:vAlign w:val="center"/>
          </w:tcPr>
          <w:p w14:paraId="0C729B33" w14:textId="77777777" w:rsidR="00133708" w:rsidRPr="00BB2281" w:rsidRDefault="00133708" w:rsidP="00BB2281">
            <w:pPr>
              <w:widowControl w:val="0"/>
              <w:jc w:val="center"/>
              <w:rPr>
                <w:ins w:id="849" w:author="3287215331@qq.com" w:date="2018-12-31T21:45:00Z"/>
                <w:color w:val="FF0000"/>
              </w:rPr>
            </w:pPr>
            <w:ins w:id="850" w:author="3287215331@qq.com" w:date="2018-12-31T21:45:00Z">
              <w:r w:rsidRPr="00BB2281">
                <w:rPr>
                  <w:color w:val="FF0000"/>
                </w:rPr>
                <w:t>7efb ff4e7630</w:t>
              </w:r>
            </w:ins>
          </w:p>
        </w:tc>
      </w:tr>
      <w:tr w:rsidR="00133708" w:rsidRPr="00BB2281" w14:paraId="11532716" w14:textId="77777777" w:rsidTr="00BB2281">
        <w:trPr>
          <w:jc w:val="center"/>
          <w:ins w:id="851" w:author="3287215331@qq.com" w:date="2018-12-31T21:45:00Z"/>
        </w:trPr>
        <w:tc>
          <w:tcPr>
            <w:tcW w:w="4360" w:type="dxa"/>
            <w:shd w:val="clear" w:color="auto" w:fill="auto"/>
            <w:vAlign w:val="center"/>
          </w:tcPr>
          <w:p w14:paraId="009AA421" w14:textId="77777777" w:rsidR="00133708" w:rsidRPr="00BB2281" w:rsidRDefault="00133708" w:rsidP="00BB2281">
            <w:pPr>
              <w:widowControl w:val="0"/>
              <w:jc w:val="center"/>
              <w:rPr>
                <w:ins w:id="852" w:author="3287215331@qq.com" w:date="2018-12-31T21:45:00Z"/>
                <w:color w:val="FF0000"/>
              </w:rPr>
            </w:pPr>
            <w:proofErr w:type="spellStart"/>
            <w:ins w:id="853" w:author="3287215331@qq.com" w:date="2018-12-31T21:45:00Z">
              <w:r w:rsidRPr="00BB2281">
                <w:rPr>
                  <w:color w:val="FF0000"/>
                </w:rPr>
                <w:t>hello!_start</w:t>
              </w:r>
              <w:proofErr w:type="spellEnd"/>
            </w:ins>
          </w:p>
        </w:tc>
        <w:tc>
          <w:tcPr>
            <w:tcW w:w="4361" w:type="dxa"/>
            <w:shd w:val="clear" w:color="auto" w:fill="auto"/>
            <w:vAlign w:val="center"/>
          </w:tcPr>
          <w:p w14:paraId="47974587" w14:textId="77777777" w:rsidR="00133708" w:rsidRPr="00BB2281" w:rsidRDefault="00133708" w:rsidP="00BB2281">
            <w:pPr>
              <w:widowControl w:val="0"/>
              <w:jc w:val="center"/>
              <w:rPr>
                <w:ins w:id="854" w:author="3287215331@qq.com" w:date="2018-12-31T21:45:00Z"/>
                <w:color w:val="FF0000"/>
              </w:rPr>
            </w:pPr>
            <w:ins w:id="855" w:author="3287215331@qq.com" w:date="2018-12-31T21:45:00Z">
              <w:r w:rsidRPr="00BB2281">
                <w:rPr>
                  <w:color w:val="FF0000"/>
                </w:rPr>
                <w:t>400500</w:t>
              </w:r>
            </w:ins>
          </w:p>
        </w:tc>
      </w:tr>
      <w:tr w:rsidR="00133708" w:rsidRPr="00BB2281" w14:paraId="1085D588" w14:textId="77777777" w:rsidTr="00BB2281">
        <w:trPr>
          <w:jc w:val="center"/>
          <w:ins w:id="856" w:author="3287215331@qq.com" w:date="2018-12-31T21:45:00Z"/>
        </w:trPr>
        <w:tc>
          <w:tcPr>
            <w:tcW w:w="4360" w:type="dxa"/>
            <w:shd w:val="clear" w:color="auto" w:fill="auto"/>
            <w:vAlign w:val="center"/>
          </w:tcPr>
          <w:p w14:paraId="3E0F2A2B" w14:textId="77777777" w:rsidR="00133708" w:rsidRPr="00BB2281" w:rsidRDefault="00133708" w:rsidP="00BB2281">
            <w:pPr>
              <w:widowControl w:val="0"/>
              <w:jc w:val="center"/>
              <w:rPr>
                <w:ins w:id="857" w:author="3287215331@qq.com" w:date="2018-12-31T21:45:00Z"/>
                <w:color w:val="FF0000"/>
              </w:rPr>
            </w:pPr>
            <w:ins w:id="858" w:author="3287215331@qq.com" w:date="2018-12-31T21:45:00Z">
              <w:r w:rsidRPr="00BB2281">
                <w:rPr>
                  <w:color w:val="FF0000"/>
                </w:rPr>
                <w:t>libc-2.27.so!__libc_start_main</w:t>
              </w:r>
            </w:ins>
          </w:p>
        </w:tc>
        <w:tc>
          <w:tcPr>
            <w:tcW w:w="4361" w:type="dxa"/>
            <w:shd w:val="clear" w:color="auto" w:fill="auto"/>
            <w:vAlign w:val="center"/>
          </w:tcPr>
          <w:p w14:paraId="66D18FC8" w14:textId="77777777" w:rsidR="00133708" w:rsidRPr="00BB2281" w:rsidRDefault="00133708" w:rsidP="00BB2281">
            <w:pPr>
              <w:widowControl w:val="0"/>
              <w:jc w:val="center"/>
              <w:rPr>
                <w:ins w:id="859" w:author="3287215331@qq.com" w:date="2018-12-31T21:45:00Z"/>
                <w:color w:val="FF0000"/>
              </w:rPr>
            </w:pPr>
            <w:ins w:id="860" w:author="3287215331@qq.com" w:date="2018-12-31T21:45:00Z">
              <w:r w:rsidRPr="00BB2281">
                <w:rPr>
                  <w:color w:val="FF0000"/>
                </w:rPr>
                <w:t>7efb ff100ab0</w:t>
              </w:r>
            </w:ins>
          </w:p>
        </w:tc>
      </w:tr>
      <w:tr w:rsidR="00133708" w:rsidRPr="00BB2281" w14:paraId="288D5A8D" w14:textId="77777777" w:rsidTr="00BB2281">
        <w:trPr>
          <w:jc w:val="center"/>
          <w:ins w:id="861" w:author="3287215331@qq.com" w:date="2018-12-31T21:45:00Z"/>
        </w:trPr>
        <w:tc>
          <w:tcPr>
            <w:tcW w:w="4360" w:type="dxa"/>
            <w:shd w:val="clear" w:color="auto" w:fill="auto"/>
            <w:vAlign w:val="center"/>
          </w:tcPr>
          <w:p w14:paraId="795D8F21" w14:textId="77777777" w:rsidR="00133708" w:rsidRPr="00BB2281" w:rsidRDefault="00133708" w:rsidP="00BB2281">
            <w:pPr>
              <w:widowControl w:val="0"/>
              <w:jc w:val="center"/>
              <w:rPr>
                <w:ins w:id="862" w:author="3287215331@qq.com" w:date="2018-12-31T21:45:00Z"/>
                <w:color w:val="FF0000"/>
              </w:rPr>
            </w:pPr>
            <w:proofErr w:type="spellStart"/>
            <w:ins w:id="863" w:author="3287215331@qq.com" w:date="2018-12-31T21:47:00Z">
              <w:r w:rsidRPr="00BB2281">
                <w:rPr>
                  <w:color w:val="FF0000"/>
                </w:rPr>
                <w:t>hello!puts@plt</w:t>
              </w:r>
            </w:ins>
            <w:proofErr w:type="spellEnd"/>
          </w:p>
        </w:tc>
        <w:tc>
          <w:tcPr>
            <w:tcW w:w="4361" w:type="dxa"/>
            <w:shd w:val="clear" w:color="auto" w:fill="auto"/>
            <w:vAlign w:val="center"/>
          </w:tcPr>
          <w:p w14:paraId="1548E532" w14:textId="77777777" w:rsidR="00133708" w:rsidRPr="00BB2281" w:rsidRDefault="00133708" w:rsidP="00BB2281">
            <w:pPr>
              <w:widowControl w:val="0"/>
              <w:jc w:val="center"/>
              <w:rPr>
                <w:ins w:id="864" w:author="3287215331@qq.com" w:date="2018-12-31T21:45:00Z"/>
                <w:color w:val="FF0000"/>
              </w:rPr>
            </w:pPr>
            <w:ins w:id="865" w:author="3287215331@qq.com" w:date="2018-12-31T21:47:00Z">
              <w:r w:rsidRPr="00BB2281">
                <w:rPr>
                  <w:color w:val="FF0000"/>
                </w:rPr>
                <w:t>4004b0</w:t>
              </w:r>
            </w:ins>
          </w:p>
        </w:tc>
      </w:tr>
      <w:tr w:rsidR="00133708" w:rsidRPr="00BB2281" w14:paraId="2EFA72E8" w14:textId="77777777" w:rsidTr="00BB2281">
        <w:trPr>
          <w:jc w:val="center"/>
          <w:ins w:id="866" w:author="3287215331@qq.com" w:date="2018-12-31T21:45:00Z"/>
        </w:trPr>
        <w:tc>
          <w:tcPr>
            <w:tcW w:w="4360" w:type="dxa"/>
            <w:shd w:val="clear" w:color="auto" w:fill="auto"/>
            <w:vAlign w:val="center"/>
          </w:tcPr>
          <w:p w14:paraId="51D78D37" w14:textId="77777777" w:rsidR="00133708" w:rsidRPr="00BB2281" w:rsidRDefault="00E04270" w:rsidP="00BB2281">
            <w:pPr>
              <w:widowControl w:val="0"/>
              <w:jc w:val="center"/>
              <w:rPr>
                <w:ins w:id="867" w:author="3287215331@qq.com" w:date="2018-12-31T21:45:00Z"/>
                <w:color w:val="FF0000"/>
              </w:rPr>
            </w:pPr>
            <w:proofErr w:type="spellStart"/>
            <w:ins w:id="868" w:author="3287215331@qq.com" w:date="2018-12-31T21:48:00Z">
              <w:r w:rsidRPr="00BB2281">
                <w:rPr>
                  <w:color w:val="FF0000"/>
                </w:rPr>
                <w:t>hello!exit@plt</w:t>
              </w:r>
            </w:ins>
            <w:proofErr w:type="spellEnd"/>
          </w:p>
        </w:tc>
        <w:tc>
          <w:tcPr>
            <w:tcW w:w="4361" w:type="dxa"/>
            <w:shd w:val="clear" w:color="auto" w:fill="auto"/>
            <w:vAlign w:val="center"/>
          </w:tcPr>
          <w:p w14:paraId="55516772" w14:textId="77777777" w:rsidR="00133708" w:rsidRPr="00BB2281" w:rsidRDefault="00E04270" w:rsidP="00BB2281">
            <w:pPr>
              <w:widowControl w:val="0"/>
              <w:jc w:val="center"/>
              <w:rPr>
                <w:ins w:id="869" w:author="3287215331@qq.com" w:date="2018-12-31T21:45:00Z"/>
                <w:color w:val="FF0000"/>
              </w:rPr>
            </w:pPr>
            <w:ins w:id="870" w:author="3287215331@qq.com" w:date="2018-12-31T21:48:00Z">
              <w:r w:rsidRPr="00BB2281">
                <w:rPr>
                  <w:color w:val="FF0000"/>
                </w:rPr>
                <w:t>4004e0</w:t>
              </w:r>
            </w:ins>
          </w:p>
        </w:tc>
      </w:tr>
    </w:tbl>
    <w:p w14:paraId="5916F6BC" w14:textId="77777777" w:rsidR="00133708" w:rsidRPr="00882D39" w:rsidRDefault="00E04270">
      <w:pPr>
        <w:ind w:left="900"/>
        <w:jc w:val="center"/>
        <w:rPr>
          <w:b/>
        </w:rPr>
      </w:pPr>
      <w:proofErr w:type="spellStart"/>
      <w:ins w:id="871" w:author="3287215331@qq.com" w:date="2018-12-31T21:48:00Z">
        <w:r>
          <w:rPr>
            <w:rFonts w:hint="eastAsia"/>
            <w:b/>
          </w:rPr>
          <w:t>edb</w:t>
        </w:r>
        <w:proofErr w:type="spellEnd"/>
        <w:r>
          <w:rPr>
            <w:rFonts w:hint="eastAsia"/>
            <w:b/>
          </w:rPr>
          <w:t>感觉想修改什么就修改什么</w:t>
        </w:r>
      </w:ins>
    </w:p>
    <w:p w14:paraId="61047CEF" w14:textId="77777777" w:rsidR="00B66B9B" w:rsidDel="007B542E" w:rsidRDefault="000B6263" w:rsidP="00B66B9B">
      <w:pPr>
        <w:pStyle w:val="2"/>
        <w:rPr>
          <w:del w:id="872" w:author="admin" w:date="2020-06-05T11:32:00Z"/>
        </w:rPr>
      </w:pPr>
      <w:del w:id="873" w:author="admin" w:date="2020-06-05T11:32:00Z">
        <w:r w:rsidDel="007B542E">
          <w:rPr>
            <w:rFonts w:hint="eastAsia"/>
          </w:rPr>
          <w:delText>5.7 Hello的动态链接分析</w:delText>
        </w:r>
      </w:del>
    </w:p>
    <w:p w14:paraId="0439D995" w14:textId="77777777" w:rsidR="00D13AD7" w:rsidDel="007B542E" w:rsidRDefault="00D13AD7">
      <w:pPr>
        <w:ind w:firstLineChars="200" w:firstLine="482"/>
        <w:jc w:val="left"/>
        <w:rPr>
          <w:ins w:id="874" w:author="3287215331@qq.com" w:date="2018-12-31T20:51:00Z"/>
          <w:del w:id="875" w:author="admin" w:date="2020-06-05T11:32:00Z"/>
        </w:rPr>
        <w:pPrChange w:id="876" w:author="3287215331@qq.com" w:date="2018-12-31T20:50:00Z">
          <w:pPr>
            <w:ind w:firstLineChars="200" w:firstLine="480"/>
          </w:pPr>
        </w:pPrChange>
      </w:pPr>
      <w:ins w:id="877" w:author="3287215331@qq.com" w:date="2018-12-31T20:49:00Z">
        <w:del w:id="878" w:author="admin" w:date="2020-06-05T11:32:00Z">
          <w:r w:rsidRPr="00D13AD7" w:rsidDel="007B542E">
            <w:rPr>
              <w:b/>
              <w:rPrChange w:id="879" w:author="3287215331@qq.com" w:date="2018-12-31T20:49:00Z">
                <w:rPr/>
              </w:rPrChange>
            </w:rPr>
            <w:delText>1</w:delText>
          </w:r>
          <w:r w:rsidRPr="00D13AD7" w:rsidDel="007B542E">
            <w:rPr>
              <w:rFonts w:hint="eastAsia"/>
              <w:b/>
              <w:rPrChange w:id="880" w:author="3287215331@qq.com" w:date="2018-12-31T20:49:00Z">
                <w:rPr>
                  <w:rFonts w:hint="eastAsia"/>
                </w:rPr>
              </w:rPrChange>
            </w:rPr>
            <w:delText>）</w:delText>
          </w:r>
          <w:r w:rsidRPr="00D13AD7" w:rsidDel="007B542E">
            <w:rPr>
              <w:rFonts w:hint="eastAsia"/>
              <w:rPrChange w:id="881" w:author="3287215331@qq.com" w:date="2018-12-31T20:50:00Z">
                <w:rPr>
                  <w:rFonts w:hint="eastAsia"/>
                  <w:b/>
                </w:rPr>
              </w:rPrChange>
            </w:rPr>
            <w:delText>对于动态共享链接库中</w:delText>
          </w:r>
          <w:r w:rsidDel="007B542E">
            <w:delText>PIC</w:delText>
          </w:r>
          <w:r w:rsidDel="007B542E">
            <w:rPr>
              <w:rFonts w:hint="eastAsia"/>
            </w:rPr>
            <w:delText>函数</w:delText>
          </w:r>
        </w:del>
      </w:ins>
      <w:ins w:id="882" w:author="3287215331@qq.com" w:date="2018-12-31T20:50:00Z">
        <w:del w:id="883" w:author="admin" w:date="2020-06-05T11:32:00Z">
          <w:r w:rsidDel="007B542E">
            <w:rPr>
              <w:rFonts w:hint="eastAsia"/>
            </w:rPr>
            <w:delText>，</w:delText>
          </w:r>
        </w:del>
      </w:ins>
      <w:ins w:id="884" w:author="3287215331@qq.com" w:date="2018-12-31T20:49:00Z">
        <w:del w:id="885" w:author="admin" w:date="2020-06-05T11:32:00Z">
          <w:r w:rsidRPr="00D13AD7" w:rsidDel="007B542E">
            <w:rPr>
              <w:rFonts w:hint="eastAsia"/>
              <w:rPrChange w:id="886" w:author="3287215331@qq.com" w:date="2018-12-31T20:50:00Z">
                <w:rPr>
                  <w:rFonts w:hint="eastAsia"/>
                  <w:b/>
                </w:rPr>
              </w:rPrChange>
            </w:rPr>
            <w:delText>编译器没有办法预测函数的运行时地址，所以需要</w:delText>
          </w:r>
        </w:del>
      </w:ins>
      <w:ins w:id="887" w:author="3287215331@qq.com" w:date="2018-12-31T20:50:00Z">
        <w:del w:id="888" w:author="admin" w:date="2020-06-05T11:32:00Z">
          <w:r w:rsidDel="007B542E">
            <w:rPr>
              <w:rFonts w:hint="eastAsia"/>
            </w:rPr>
            <w:delText>为其</w:delText>
          </w:r>
        </w:del>
      </w:ins>
      <w:ins w:id="889" w:author="3287215331@qq.com" w:date="2018-12-31T20:49:00Z">
        <w:del w:id="890" w:author="admin" w:date="2020-06-05T11:32:00Z">
          <w:r w:rsidRPr="00D13AD7" w:rsidDel="007B542E">
            <w:rPr>
              <w:rFonts w:hint="eastAsia"/>
              <w:rPrChange w:id="891" w:author="3287215331@qq.com" w:date="2018-12-31T20:50:00Z">
                <w:rPr>
                  <w:rFonts w:hint="eastAsia"/>
                  <w:b/>
                </w:rPr>
              </w:rPrChange>
            </w:rPr>
            <w:delText>添加重定位记录，</w:delText>
          </w:r>
        </w:del>
      </w:ins>
      <w:ins w:id="892" w:author="3287215331@qq.com" w:date="2018-12-31T20:50:00Z">
        <w:del w:id="893" w:author="admin" w:date="2020-06-05T11:32:00Z">
          <w:r w:rsidDel="007B542E">
            <w:rPr>
              <w:rFonts w:hint="eastAsia"/>
            </w:rPr>
            <w:delText>并</w:delText>
          </w:r>
        </w:del>
      </w:ins>
      <w:ins w:id="894" w:author="3287215331@qq.com" w:date="2018-12-31T20:49:00Z">
        <w:del w:id="895" w:author="admin" w:date="2020-06-05T11:32:00Z">
          <w:r w:rsidDel="007B542E">
            <w:rPr>
              <w:rFonts w:hint="eastAsia"/>
            </w:rPr>
            <w:delText>等待动态链接器处理</w:delText>
          </w:r>
        </w:del>
      </w:ins>
      <w:ins w:id="896" w:author="3287215331@qq.com" w:date="2018-12-31T20:50:00Z">
        <w:del w:id="897" w:author="admin" w:date="2020-06-05T11:32:00Z">
          <w:r w:rsidDel="007B542E">
            <w:rPr>
              <w:rFonts w:hint="eastAsia"/>
            </w:rPr>
            <w:delText>。</w:delText>
          </w:r>
        </w:del>
      </w:ins>
      <w:ins w:id="898" w:author="3287215331@qq.com" w:date="2018-12-31T20:49:00Z">
        <w:del w:id="899" w:author="admin" w:date="2020-06-05T11:32:00Z">
          <w:r w:rsidRPr="00D13AD7" w:rsidDel="007B542E">
            <w:rPr>
              <w:rFonts w:hint="eastAsia"/>
              <w:rPrChange w:id="900" w:author="3287215331@qq.com" w:date="2018-12-31T20:50:00Z">
                <w:rPr>
                  <w:rFonts w:hint="eastAsia"/>
                  <w:b/>
                </w:rPr>
              </w:rPrChange>
            </w:rPr>
            <w:delText>为避免运行时修改调用模块的代码段，链接器采用延迟绑定的策略。动态链接器使用过程链接表</w:delText>
          </w:r>
          <w:r w:rsidDel="007B542E">
            <w:delText>PLT</w:delText>
          </w:r>
        </w:del>
      </w:ins>
      <w:ins w:id="901" w:author="3287215331@qq.com" w:date="2018-12-31T20:50:00Z">
        <w:del w:id="902" w:author="admin" w:date="2020-06-05T11:32:00Z">
          <w:r w:rsidDel="007B542E">
            <w:rPr>
              <w:rFonts w:hint="eastAsia"/>
            </w:rPr>
            <w:delText>和</w:delText>
          </w:r>
        </w:del>
      </w:ins>
      <w:ins w:id="903" w:author="3287215331@qq.com" w:date="2018-12-31T20:49:00Z">
        <w:del w:id="904" w:author="admin" w:date="2020-06-05T11:32:00Z">
          <w:r w:rsidRPr="00D13AD7" w:rsidDel="007B542E">
            <w:rPr>
              <w:rFonts w:hint="eastAsia"/>
              <w:rPrChange w:id="905" w:author="3287215331@qq.com" w:date="2018-12-31T20:50:00Z">
                <w:rPr>
                  <w:rFonts w:hint="eastAsia"/>
                  <w:b/>
                </w:rPr>
              </w:rPrChange>
            </w:rPr>
            <w:delText>全局偏移量表</w:delText>
          </w:r>
          <w:r w:rsidDel="007B542E">
            <w:delText>GOT</w:delText>
          </w:r>
          <w:r w:rsidDel="007B542E">
            <w:rPr>
              <w:rFonts w:hint="eastAsia"/>
            </w:rPr>
            <w:delText>实现函数的动态链接</w:delText>
          </w:r>
        </w:del>
      </w:ins>
      <w:ins w:id="906" w:author="3287215331@qq.com" w:date="2018-12-31T20:51:00Z">
        <w:del w:id="907" w:author="admin" w:date="2020-06-05T11:32:00Z">
          <w:r w:rsidDel="007B542E">
            <w:rPr>
              <w:rFonts w:hint="eastAsia"/>
            </w:rPr>
            <w:delText>。</w:delText>
          </w:r>
        </w:del>
      </w:ins>
      <w:ins w:id="908" w:author="3287215331@qq.com" w:date="2018-12-31T20:50:00Z">
        <w:del w:id="909" w:author="admin" w:date="2020-06-05T11:32:00Z">
          <w:r w:rsidDel="007B542E">
            <w:rPr>
              <w:rFonts w:hint="eastAsia"/>
            </w:rPr>
            <w:delText>其中</w:delText>
          </w:r>
        </w:del>
      </w:ins>
      <w:ins w:id="910" w:author="3287215331@qq.com" w:date="2018-12-31T20:49:00Z">
        <w:del w:id="911" w:author="admin" w:date="2020-06-05T11:32:00Z">
          <w:r w:rsidRPr="00D13AD7" w:rsidDel="007B542E">
            <w:rPr>
              <w:rPrChange w:id="912" w:author="3287215331@qq.com" w:date="2018-12-31T20:50:00Z">
                <w:rPr>
                  <w:b/>
                </w:rPr>
              </w:rPrChange>
            </w:rPr>
            <w:delText xml:space="preserve">GOT </w:delText>
          </w:r>
          <w:r w:rsidRPr="00D13AD7" w:rsidDel="007B542E">
            <w:rPr>
              <w:rFonts w:hint="eastAsia"/>
              <w:rPrChange w:id="913" w:author="3287215331@qq.com" w:date="2018-12-31T20:50:00Z">
                <w:rPr>
                  <w:rFonts w:hint="eastAsia"/>
                  <w:b/>
                </w:rPr>
              </w:rPrChange>
            </w:rPr>
            <w:delText>中存放函数目标地址，</w:delText>
          </w:r>
          <w:r w:rsidDel="007B542E">
            <w:delText>PLT</w:delText>
          </w:r>
          <w:r w:rsidRPr="00D13AD7" w:rsidDel="007B542E">
            <w:rPr>
              <w:rFonts w:hint="eastAsia"/>
              <w:rPrChange w:id="914" w:author="3287215331@qq.com" w:date="2018-12-31T20:50:00Z">
                <w:rPr>
                  <w:rFonts w:hint="eastAsia"/>
                  <w:b/>
                </w:rPr>
              </w:rPrChange>
            </w:rPr>
            <w:delText>使用</w:delText>
          </w:r>
          <w:r w:rsidDel="007B542E">
            <w:delText xml:space="preserve"> GO</w:delText>
          </w:r>
        </w:del>
      </w:ins>
      <w:ins w:id="915" w:author="3287215331@qq.com" w:date="2018-12-31T20:51:00Z">
        <w:del w:id="916" w:author="admin" w:date="2020-06-05T11:32:00Z">
          <w:r w:rsidRPr="00D13AD7" w:rsidDel="007B542E">
            <w:rPr>
              <w:rFonts w:hint="eastAsia"/>
            </w:rPr>
            <w:delText xml:space="preserve"> </w:delText>
          </w:r>
          <w:r w:rsidRPr="000449E7" w:rsidDel="007B542E">
            <w:rPr>
              <w:rFonts w:hint="eastAsia"/>
            </w:rPr>
            <w:delText>T</w:delText>
          </w:r>
          <w:r w:rsidRPr="000449E7" w:rsidDel="007B542E">
            <w:rPr>
              <w:rFonts w:hint="eastAsia"/>
            </w:rPr>
            <w:delText>中地址跳转到目标函数</w:delText>
          </w:r>
          <w:r w:rsidDel="007B542E">
            <w:rPr>
              <w:rFonts w:ascii="黑体" w:eastAsia="黑体" w:hint="eastAsia"/>
              <w:kern w:val="0"/>
              <w:sz w:val="30"/>
              <w:szCs w:val="30"/>
            </w:rPr>
            <w:delText>。</w:delText>
          </w:r>
        </w:del>
      </w:ins>
    </w:p>
    <w:p w14:paraId="3A5CED2A" w14:textId="77777777" w:rsidR="0096287A" w:rsidDel="007B542E" w:rsidRDefault="0096287A">
      <w:pPr>
        <w:ind w:firstLineChars="200" w:firstLine="482"/>
        <w:jc w:val="left"/>
        <w:rPr>
          <w:ins w:id="917" w:author="3287215331@qq.com" w:date="2018-12-31T20:57:00Z"/>
          <w:del w:id="918" w:author="admin" w:date="2020-06-05T11:32:00Z"/>
        </w:rPr>
        <w:pPrChange w:id="919" w:author="3287215331@qq.com" w:date="2018-12-31T20:50:00Z">
          <w:pPr>
            <w:ind w:firstLineChars="200" w:firstLine="480"/>
          </w:pPr>
        </w:pPrChange>
      </w:pPr>
      <w:ins w:id="920" w:author="3287215331@qq.com" w:date="2018-12-31T20:57:00Z">
        <w:del w:id="921" w:author="admin" w:date="2020-06-05T11:32:00Z">
          <w:r w:rsidRPr="0096287A" w:rsidDel="007B542E">
            <w:rPr>
              <w:b/>
              <w:rPrChange w:id="922" w:author="3287215331@qq.com" w:date="2018-12-31T20:57:00Z">
                <w:rPr/>
              </w:rPrChange>
            </w:rPr>
            <w:delText>2)</w:delText>
          </w:r>
          <w:r w:rsidRPr="0096287A" w:rsidDel="007B542E">
            <w:rPr>
              <w:rFonts w:hint="eastAsia"/>
              <w:rPrChange w:id="923" w:author="3287215331@qq.com" w:date="2018-12-31T20:57:00Z">
                <w:rPr>
                  <w:rFonts w:hint="eastAsia"/>
                  <w:b/>
                </w:rPr>
              </w:rPrChange>
            </w:rPr>
            <w:delText>附上</w:delText>
          </w:r>
          <w:r w:rsidRPr="0096287A" w:rsidDel="007B542E">
            <w:rPr>
              <w:rPrChange w:id="924" w:author="3287215331@qq.com" w:date="2018-12-31T20:57:00Z">
                <w:rPr>
                  <w:b/>
                </w:rPr>
              </w:rPrChange>
            </w:rPr>
            <w:delText>dl_init</w:delText>
          </w:r>
          <w:r w:rsidRPr="0096287A" w:rsidDel="007B542E">
            <w:rPr>
              <w:rFonts w:hint="eastAsia"/>
              <w:rPrChange w:id="925" w:author="3287215331@qq.com" w:date="2018-12-31T20:57:00Z">
                <w:rPr>
                  <w:rFonts w:hint="eastAsia"/>
                  <w:b/>
                </w:rPr>
              </w:rPrChange>
            </w:rPr>
            <w:delText>函数调用前后</w:delText>
          </w:r>
        </w:del>
      </w:ins>
      <w:ins w:id="926" w:author="3287215331@qq.com" w:date="2018-12-31T20:59:00Z">
        <w:del w:id="927" w:author="admin" w:date="2020-06-05T11:32:00Z">
          <w:r w:rsidDel="007B542E">
            <w:rPr>
              <w:rFonts w:hint="eastAsia"/>
            </w:rPr>
            <w:delText>G</w:delText>
          </w:r>
          <w:r w:rsidDel="007B542E">
            <w:delText>OT</w:delText>
          </w:r>
        </w:del>
      </w:ins>
      <w:ins w:id="928" w:author="3287215331@qq.com" w:date="2018-12-31T20:57:00Z">
        <w:del w:id="929" w:author="admin" w:date="2020-06-05T11:32:00Z">
          <w:r w:rsidRPr="0096287A" w:rsidDel="007B542E">
            <w:rPr>
              <w:rFonts w:hint="eastAsia"/>
              <w:rPrChange w:id="930" w:author="3287215331@qq.com" w:date="2018-12-31T20:57:00Z">
                <w:rPr>
                  <w:rFonts w:hint="eastAsia"/>
                  <w:b/>
                </w:rPr>
              </w:rPrChange>
            </w:rPr>
            <w:delText>信息</w:delText>
          </w:r>
        </w:del>
      </w:ins>
      <w:ins w:id="931" w:author="3287215331@qq.com" w:date="2018-12-31T20:59:00Z">
        <w:del w:id="932" w:author="admin" w:date="2020-06-05T11:32:00Z">
          <w:r w:rsidR="005623EA" w:rsidDel="007B542E">
            <w:rPr>
              <w:rFonts w:hint="eastAsia"/>
            </w:rPr>
            <w:delText>变化</w:delText>
          </w:r>
        </w:del>
      </w:ins>
      <w:ins w:id="933" w:author="3287215331@qq.com" w:date="2018-12-31T20:57:00Z">
        <w:del w:id="934" w:author="admin" w:date="2020-06-05T11:32:00Z">
          <w:r w:rsidDel="007B542E">
            <w:rPr>
              <w:rFonts w:hint="eastAsia"/>
            </w:rPr>
            <w:delText>截图</w:delText>
          </w:r>
        </w:del>
      </w:ins>
    </w:p>
    <w:p w14:paraId="1A033B67" w14:textId="77777777" w:rsidR="0096287A" w:rsidDel="007B542E" w:rsidRDefault="00A07C5E">
      <w:pPr>
        <w:spacing w:line="240" w:lineRule="auto"/>
        <w:jc w:val="center"/>
        <w:rPr>
          <w:ins w:id="935" w:author="3287215331@qq.com" w:date="2018-12-31T20:57:00Z"/>
          <w:del w:id="936" w:author="admin" w:date="2020-06-05T11:32:00Z"/>
          <w:rFonts w:ascii="宋体" w:hAnsi="宋体" w:cs="宋体"/>
          <w:kern w:val="0"/>
        </w:rPr>
        <w:pPrChange w:id="937" w:author="3287215331@qq.com" w:date="2018-12-31T20:57:00Z">
          <w:pPr>
            <w:spacing w:line="240" w:lineRule="auto"/>
            <w:jc w:val="left"/>
          </w:pPr>
        </w:pPrChange>
      </w:pPr>
      <w:ins w:id="938" w:author="3287215331@qq.com" w:date="2018-12-31T20:57:00Z">
        <w:del w:id="939" w:author="admin" w:date="2020-06-05T11:32:00Z">
          <w:r w:rsidRPr="0096287A" w:rsidDel="007B542E">
            <w:rPr>
              <w:rFonts w:ascii="宋体" w:hAnsi="宋体" w:cs="宋体"/>
              <w:noProof/>
              <w:kern w:val="0"/>
              <w:rPrChange w:id="940" w:author="Unknown">
                <w:rPr>
                  <w:noProof/>
                </w:rPr>
              </w:rPrChange>
            </w:rPr>
            <w:drawing>
              <wp:inline distT="0" distB="0" distL="0" distR="0" wp14:anchorId="3DF06796" wp14:editId="4AC2C58D">
                <wp:extent cx="5202555" cy="1229995"/>
                <wp:effectExtent l="0" t="0" r="0" b="0"/>
                <wp:docPr id="75" name="图片 75" descr="_50L0VK@_3Y_EEO{ID@2F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_50L0VK@_3Y_EEO{ID@2FUV"/>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2555" cy="1229995"/>
                        </a:xfrm>
                        <a:prstGeom prst="rect">
                          <a:avLst/>
                        </a:prstGeom>
                        <a:noFill/>
                        <a:ln>
                          <a:noFill/>
                        </a:ln>
                      </pic:spPr>
                    </pic:pic>
                  </a:graphicData>
                </a:graphic>
              </wp:inline>
            </w:drawing>
          </w:r>
        </w:del>
      </w:ins>
    </w:p>
    <w:p w14:paraId="090A9B6A" w14:textId="77777777" w:rsidR="0096287A" w:rsidRPr="0096287A" w:rsidDel="007B542E" w:rsidRDefault="0096287A">
      <w:pPr>
        <w:spacing w:line="240" w:lineRule="auto"/>
        <w:jc w:val="center"/>
        <w:rPr>
          <w:ins w:id="941" w:author="3287215331@qq.com" w:date="2018-12-31T20:57:00Z"/>
          <w:del w:id="942" w:author="admin" w:date="2020-06-05T11:32:00Z"/>
          <w:rFonts w:ascii="宋体" w:hAnsi="宋体" w:cs="宋体"/>
          <w:kern w:val="0"/>
        </w:rPr>
        <w:pPrChange w:id="943" w:author="3287215331@qq.com" w:date="2018-12-31T20:57:00Z">
          <w:pPr>
            <w:spacing w:line="240" w:lineRule="auto"/>
            <w:jc w:val="left"/>
          </w:pPr>
        </w:pPrChange>
      </w:pPr>
      <w:ins w:id="944" w:author="3287215331@qq.com" w:date="2018-12-31T20:57:00Z">
        <w:del w:id="945" w:author="admin" w:date="2020-06-05T11:32:00Z">
          <w:r w:rsidDel="007B542E">
            <w:rPr>
              <w:rFonts w:ascii="宋体" w:hAnsi="宋体" w:cs="宋体" w:hint="eastAsia"/>
              <w:kern w:val="0"/>
            </w:rPr>
            <w:delText>dl</w:delText>
          </w:r>
          <w:r w:rsidDel="007B542E">
            <w:rPr>
              <w:rFonts w:ascii="宋体" w:hAnsi="宋体" w:cs="宋体"/>
              <w:kern w:val="0"/>
            </w:rPr>
            <w:delText>_init</w:delText>
          </w:r>
          <w:r w:rsidDel="007B542E">
            <w:rPr>
              <w:rFonts w:ascii="宋体" w:hAnsi="宋体" w:cs="宋体" w:hint="eastAsia"/>
              <w:kern w:val="0"/>
            </w:rPr>
            <w:delText>函数</w:delText>
          </w:r>
        </w:del>
      </w:ins>
      <w:ins w:id="946" w:author="3287215331@qq.com" w:date="2018-12-31T20:58:00Z">
        <w:del w:id="947" w:author="admin" w:date="2020-06-05T11:32:00Z">
          <w:r w:rsidDel="007B542E">
            <w:rPr>
              <w:rFonts w:ascii="宋体" w:hAnsi="宋体" w:cs="宋体" w:hint="eastAsia"/>
              <w:kern w:val="0"/>
            </w:rPr>
            <w:delText>调用前</w:delText>
          </w:r>
        </w:del>
      </w:ins>
    </w:p>
    <w:p w14:paraId="76F8DF70" w14:textId="77777777" w:rsidR="0096287A" w:rsidDel="007B542E" w:rsidRDefault="00A07C5E">
      <w:pPr>
        <w:spacing w:line="240" w:lineRule="auto"/>
        <w:jc w:val="center"/>
        <w:rPr>
          <w:ins w:id="948" w:author="3287215331@qq.com" w:date="2018-12-31T20:58:00Z"/>
          <w:del w:id="949" w:author="admin" w:date="2020-06-05T11:32:00Z"/>
          <w:rFonts w:ascii="宋体" w:hAnsi="宋体" w:cs="宋体"/>
          <w:kern w:val="0"/>
        </w:rPr>
        <w:pPrChange w:id="950" w:author="3287215331@qq.com" w:date="2018-12-31T20:58:00Z">
          <w:pPr>
            <w:ind w:firstLineChars="200" w:firstLine="480"/>
          </w:pPr>
        </w:pPrChange>
      </w:pPr>
      <w:ins w:id="951" w:author="3287215331@qq.com" w:date="2018-12-31T20:58:00Z">
        <w:del w:id="952" w:author="admin" w:date="2020-06-05T11:32:00Z">
          <w:r w:rsidRPr="0096287A" w:rsidDel="007B542E">
            <w:rPr>
              <w:rFonts w:ascii="宋体" w:hAnsi="宋体" w:cs="宋体"/>
              <w:noProof/>
              <w:kern w:val="0"/>
              <w:rPrChange w:id="953" w:author="Unknown">
                <w:rPr>
                  <w:noProof/>
                </w:rPr>
              </w:rPrChange>
            </w:rPr>
            <w:drawing>
              <wp:inline distT="0" distB="0" distL="0" distR="0" wp14:anchorId="2D2186D1" wp14:editId="7A3DDC89">
                <wp:extent cx="5181600" cy="1261110"/>
                <wp:effectExtent l="0" t="0" r="0" b="0"/>
                <wp:docPr id="76" name="图片 76" descr="80N`STZS(8LNQ}RF@REG1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80N`STZS(8LNQ}RF@REG1CV"/>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1600" cy="1261110"/>
                        </a:xfrm>
                        <a:prstGeom prst="rect">
                          <a:avLst/>
                        </a:prstGeom>
                        <a:noFill/>
                        <a:ln>
                          <a:noFill/>
                        </a:ln>
                      </pic:spPr>
                    </pic:pic>
                  </a:graphicData>
                </a:graphic>
              </wp:inline>
            </w:drawing>
          </w:r>
        </w:del>
      </w:ins>
    </w:p>
    <w:p w14:paraId="44A0B2CA" w14:textId="77777777" w:rsidR="0053668D" w:rsidDel="007B542E" w:rsidRDefault="0096287A">
      <w:pPr>
        <w:spacing w:line="240" w:lineRule="auto"/>
        <w:jc w:val="center"/>
        <w:rPr>
          <w:ins w:id="954" w:author="3287215331@qq.com" w:date="2018-12-31T20:59:00Z"/>
          <w:del w:id="955" w:author="admin" w:date="2020-06-05T11:32:00Z"/>
          <w:rFonts w:ascii="宋体" w:hAnsi="宋体" w:cs="宋体"/>
          <w:kern w:val="0"/>
        </w:rPr>
        <w:pPrChange w:id="956" w:author="3287215331@qq.com" w:date="2018-12-31T20:58:00Z">
          <w:pPr>
            <w:ind w:firstLineChars="200" w:firstLine="480"/>
          </w:pPr>
        </w:pPrChange>
      </w:pPr>
      <w:ins w:id="957" w:author="3287215331@qq.com" w:date="2018-12-31T20:58:00Z">
        <w:del w:id="958" w:author="admin" w:date="2020-06-05T11:32:00Z">
          <w:r w:rsidDel="007B542E">
            <w:rPr>
              <w:rFonts w:ascii="宋体" w:hAnsi="宋体" w:cs="宋体" w:hint="eastAsia"/>
              <w:kern w:val="0"/>
            </w:rPr>
            <w:delText>dl</w:delText>
          </w:r>
          <w:r w:rsidDel="007B542E">
            <w:rPr>
              <w:rFonts w:ascii="宋体" w:hAnsi="宋体" w:cs="宋体"/>
              <w:kern w:val="0"/>
            </w:rPr>
            <w:delText>_init</w:delText>
          </w:r>
          <w:r w:rsidDel="007B542E">
            <w:rPr>
              <w:rFonts w:ascii="宋体" w:hAnsi="宋体" w:cs="宋体" w:hint="eastAsia"/>
              <w:kern w:val="0"/>
            </w:rPr>
            <w:delText>函数调用后</w:delText>
          </w:r>
        </w:del>
      </w:ins>
    </w:p>
    <w:p w14:paraId="63F7C6D2" w14:textId="77777777" w:rsidR="007A427E" w:rsidDel="007B542E" w:rsidRDefault="0053668D">
      <w:pPr>
        <w:spacing w:line="240" w:lineRule="auto"/>
        <w:rPr>
          <w:ins w:id="959" w:author="3287215331@qq.com" w:date="2018-12-31T21:22:00Z"/>
          <w:del w:id="960" w:author="admin" w:date="2020-06-05T11:32:00Z"/>
          <w:rFonts w:ascii="宋体" w:hAnsi="宋体" w:cs="宋体"/>
          <w:kern w:val="0"/>
        </w:rPr>
        <w:pPrChange w:id="961" w:author="3287215331@qq.com" w:date="2018-12-31T20:59:00Z">
          <w:pPr>
            <w:ind w:firstLineChars="200" w:firstLine="480"/>
          </w:pPr>
        </w:pPrChange>
      </w:pPr>
      <w:ins w:id="962" w:author="3287215331@qq.com" w:date="2018-12-31T20:59:00Z">
        <w:del w:id="963" w:author="admin" w:date="2020-06-05T11:32:00Z">
          <w:r w:rsidRPr="0053668D" w:rsidDel="007B542E">
            <w:rPr>
              <w:rFonts w:ascii="宋体" w:hAnsi="宋体" w:cs="宋体"/>
              <w:b/>
              <w:kern w:val="0"/>
              <w:rPrChange w:id="964" w:author="3287215331@qq.com" w:date="2018-12-31T20:59:00Z">
                <w:rPr>
                  <w:rFonts w:ascii="宋体" w:hAnsi="宋体" w:cs="宋体"/>
                  <w:kern w:val="0"/>
                </w:rPr>
              </w:rPrChange>
            </w:rPr>
            <w:delText>3）</w:delText>
          </w:r>
          <w:r w:rsidRPr="0053668D" w:rsidDel="007B542E">
            <w:rPr>
              <w:rFonts w:ascii="宋体" w:hAnsi="宋体" w:cs="宋体" w:hint="eastAsia"/>
              <w:kern w:val="0"/>
              <w:rPrChange w:id="965" w:author="3287215331@qq.com" w:date="2018-12-31T20:59:00Z">
                <w:rPr>
                  <w:rFonts w:ascii="宋体" w:hAnsi="宋体" w:cs="宋体" w:hint="eastAsia"/>
                  <w:b/>
                  <w:kern w:val="0"/>
                </w:rPr>
              </w:rPrChange>
            </w:rPr>
            <w:delText>我们进一步发现</w:delText>
          </w:r>
        </w:del>
      </w:ins>
      <w:ins w:id="966" w:author="3287215331@qq.com" w:date="2018-12-31T21:00:00Z">
        <w:del w:id="967" w:author="admin" w:date="2020-06-05T11:32:00Z">
          <w:r w:rsidDel="007B542E">
            <w:rPr>
              <w:rFonts w:ascii="宋体" w:hAnsi="宋体" w:cs="宋体" w:hint="eastAsia"/>
              <w:kern w:val="0"/>
            </w:rPr>
            <w:delText>，改变的是：</w:delText>
          </w:r>
        </w:del>
      </w:ins>
      <w:ins w:id="968" w:author="3287215331@qq.com" w:date="2018-12-31T21:03:00Z">
        <w:del w:id="969" w:author="admin" w:date="2020-06-05T11:32:00Z">
          <w:r w:rsidDel="007B542E">
            <w:rPr>
              <w:rFonts w:ascii="宋体" w:hAnsi="宋体" w:cs="宋体" w:hint="eastAsia"/>
              <w:kern w:val="0"/>
            </w:rPr>
            <w:delText>从</w:delText>
          </w:r>
        </w:del>
      </w:ins>
      <w:ins w:id="970" w:author="3287215331@qq.com" w:date="2018-12-31T21:01:00Z">
        <w:del w:id="971" w:author="admin" w:date="2020-06-05T11:32:00Z">
          <w:r w:rsidDel="007B542E">
            <w:rPr>
              <w:rFonts w:ascii="宋体" w:hAnsi="宋体" w:cs="宋体" w:hint="eastAsia"/>
              <w:kern w:val="0"/>
            </w:rPr>
            <w:delText>地址0</w:delText>
          </w:r>
          <w:r w:rsidDel="007B542E">
            <w:rPr>
              <w:rFonts w:ascii="宋体" w:hAnsi="宋体" w:cs="宋体"/>
              <w:kern w:val="0"/>
            </w:rPr>
            <w:delText>x6</w:delText>
          </w:r>
        </w:del>
      </w:ins>
      <w:ins w:id="972" w:author="3287215331@qq.com" w:date="2018-12-31T21:02:00Z">
        <w:del w:id="973" w:author="admin" w:date="2020-06-05T11:32:00Z">
          <w:r w:rsidDel="007B542E">
            <w:rPr>
              <w:rFonts w:ascii="宋体" w:hAnsi="宋体" w:cs="宋体"/>
              <w:kern w:val="0"/>
            </w:rPr>
            <w:delText>001008</w:delText>
          </w:r>
        </w:del>
      </w:ins>
      <w:ins w:id="974" w:author="3287215331@qq.com" w:date="2018-12-31T21:03:00Z">
        <w:del w:id="975" w:author="admin" w:date="2020-06-05T11:32:00Z">
          <w:r w:rsidDel="007B542E">
            <w:rPr>
              <w:rFonts w:ascii="宋体" w:hAnsi="宋体" w:cs="宋体" w:hint="eastAsia"/>
              <w:kern w:val="0"/>
            </w:rPr>
            <w:delText>处，由00</w:delText>
          </w:r>
          <w:r w:rsidDel="007B542E">
            <w:rPr>
              <w:rFonts w:ascii="宋体" w:hAnsi="宋体" w:cs="宋体"/>
              <w:kern w:val="0"/>
            </w:rPr>
            <w:delText xml:space="preserve"> </w:delText>
          </w:r>
          <w:r w:rsidDel="007B542E">
            <w:rPr>
              <w:rFonts w:ascii="宋体" w:hAnsi="宋体" w:cs="宋体" w:hint="eastAsia"/>
              <w:kern w:val="0"/>
            </w:rPr>
            <w:delText>00</w:delText>
          </w:r>
          <w:r w:rsidDel="007B542E">
            <w:rPr>
              <w:rFonts w:ascii="宋体" w:hAnsi="宋体" w:cs="宋体"/>
              <w:kern w:val="0"/>
            </w:rPr>
            <w:delText xml:space="preserve"> </w:delText>
          </w:r>
          <w:r w:rsidDel="007B542E">
            <w:rPr>
              <w:rFonts w:ascii="宋体" w:hAnsi="宋体" w:cs="宋体" w:hint="eastAsia"/>
              <w:kern w:val="0"/>
            </w:rPr>
            <w:delText>00</w:delText>
          </w:r>
        </w:del>
      </w:ins>
      <w:ins w:id="976" w:author="3287215331@qq.com" w:date="2018-12-31T21:04:00Z">
        <w:del w:id="977" w:author="admin" w:date="2020-06-05T11:32:00Z">
          <w:r w:rsidDel="007B542E">
            <w:rPr>
              <w:rFonts w:ascii="宋体" w:hAnsi="宋体" w:cs="宋体"/>
              <w:kern w:val="0"/>
            </w:rPr>
            <w:delText xml:space="preserve"> </w:delText>
          </w:r>
          <w:r w:rsidDel="007B542E">
            <w:rPr>
              <w:rFonts w:ascii="宋体" w:hAnsi="宋体" w:cs="宋体" w:hint="eastAsia"/>
              <w:kern w:val="0"/>
            </w:rPr>
            <w:delText>00</w:delText>
          </w:r>
          <w:r w:rsidDel="007B542E">
            <w:rPr>
              <w:rFonts w:ascii="宋体" w:hAnsi="宋体" w:cs="宋体"/>
              <w:kern w:val="0"/>
            </w:rPr>
            <w:delText xml:space="preserve"> </w:delText>
          </w:r>
          <w:r w:rsidDel="007B542E">
            <w:rPr>
              <w:rFonts w:ascii="宋体" w:hAnsi="宋体" w:cs="宋体" w:hint="eastAsia"/>
              <w:kern w:val="0"/>
            </w:rPr>
            <w:delText>00</w:delText>
          </w:r>
          <w:r w:rsidDel="007B542E">
            <w:rPr>
              <w:rFonts w:ascii="宋体" w:hAnsi="宋体" w:cs="宋体"/>
              <w:kern w:val="0"/>
            </w:rPr>
            <w:delText xml:space="preserve"> </w:delText>
          </w:r>
          <w:r w:rsidDel="007B542E">
            <w:rPr>
              <w:rFonts w:ascii="宋体" w:hAnsi="宋体" w:cs="宋体" w:hint="eastAsia"/>
              <w:kern w:val="0"/>
            </w:rPr>
            <w:delText>00</w:delText>
          </w:r>
        </w:del>
      </w:ins>
      <w:ins w:id="978" w:author="3287215331@qq.com" w:date="2018-12-31T21:03:00Z">
        <w:del w:id="979" w:author="admin" w:date="2020-06-05T11:32:00Z">
          <w:r w:rsidDel="007B542E">
            <w:rPr>
              <w:rFonts w:ascii="宋体" w:hAnsi="宋体" w:cs="宋体" w:hint="eastAsia"/>
              <w:kern w:val="0"/>
            </w:rPr>
            <w:delText>变为了70</w:delText>
          </w:r>
          <w:r w:rsidDel="007B542E">
            <w:rPr>
              <w:rFonts w:ascii="宋体" w:hAnsi="宋体" w:cs="宋体"/>
              <w:kern w:val="0"/>
            </w:rPr>
            <w:delText xml:space="preserve"> </w:delText>
          </w:r>
          <w:r w:rsidDel="007B542E">
            <w:rPr>
              <w:rFonts w:ascii="宋体" w:hAnsi="宋体" w:cs="宋体" w:hint="eastAsia"/>
              <w:kern w:val="0"/>
            </w:rPr>
            <w:delText>01</w:delText>
          </w:r>
          <w:r w:rsidDel="007B542E">
            <w:rPr>
              <w:rFonts w:ascii="宋体" w:hAnsi="宋体" w:cs="宋体"/>
              <w:kern w:val="0"/>
            </w:rPr>
            <w:delText xml:space="preserve"> </w:delText>
          </w:r>
          <w:r w:rsidDel="007B542E">
            <w:rPr>
              <w:rFonts w:ascii="宋体" w:hAnsi="宋体" w:cs="宋体" w:hint="eastAsia"/>
              <w:kern w:val="0"/>
            </w:rPr>
            <w:delText>70</w:delText>
          </w:r>
          <w:r w:rsidDel="007B542E">
            <w:rPr>
              <w:rFonts w:ascii="宋体" w:hAnsi="宋体" w:cs="宋体"/>
              <w:kern w:val="0"/>
            </w:rPr>
            <w:delText xml:space="preserve"> </w:delText>
          </w:r>
          <w:r w:rsidDel="007B542E">
            <w:rPr>
              <w:rFonts w:ascii="宋体" w:hAnsi="宋体" w:cs="宋体" w:hint="eastAsia"/>
              <w:kern w:val="0"/>
            </w:rPr>
            <w:delText>ff</w:delText>
          </w:r>
          <w:r w:rsidDel="007B542E">
            <w:rPr>
              <w:rFonts w:ascii="宋体" w:hAnsi="宋体" w:cs="宋体"/>
              <w:kern w:val="0"/>
            </w:rPr>
            <w:delText xml:space="preserve"> </w:delText>
          </w:r>
          <w:r w:rsidDel="007B542E">
            <w:rPr>
              <w:rFonts w:ascii="宋体" w:hAnsi="宋体" w:cs="宋体" w:hint="eastAsia"/>
              <w:kern w:val="0"/>
            </w:rPr>
            <w:delText>fb</w:delText>
          </w:r>
          <w:r w:rsidDel="007B542E">
            <w:rPr>
              <w:rFonts w:ascii="宋体" w:hAnsi="宋体" w:cs="宋体"/>
              <w:kern w:val="0"/>
            </w:rPr>
            <w:delText xml:space="preserve"> </w:delText>
          </w:r>
          <w:r w:rsidDel="007B542E">
            <w:rPr>
              <w:rFonts w:ascii="宋体" w:hAnsi="宋体" w:cs="宋体" w:hint="eastAsia"/>
              <w:kern w:val="0"/>
            </w:rPr>
            <w:delText>7e</w:delText>
          </w:r>
        </w:del>
      </w:ins>
      <w:ins w:id="980" w:author="3287215331@qq.com" w:date="2018-12-31T21:04:00Z">
        <w:del w:id="981" w:author="admin" w:date="2020-06-05T11:32:00Z">
          <w:r w:rsidDel="007B542E">
            <w:rPr>
              <w:rFonts w:ascii="宋体" w:hAnsi="宋体" w:cs="宋体" w:hint="eastAsia"/>
              <w:kern w:val="0"/>
            </w:rPr>
            <w:delText>。</w:delText>
          </w:r>
        </w:del>
      </w:ins>
      <w:ins w:id="982" w:author="3287215331@qq.com" w:date="2018-12-31T21:06:00Z">
        <w:del w:id="983" w:author="admin" w:date="2020-06-05T11:32:00Z">
          <w:r w:rsidDel="007B542E">
            <w:rPr>
              <w:rFonts w:ascii="宋体" w:hAnsi="宋体" w:cs="宋体" w:hint="eastAsia"/>
              <w:kern w:val="0"/>
            </w:rPr>
            <w:delText>由</w:delText>
          </w:r>
          <w:r w:rsidR="000648BD" w:rsidDel="007B542E">
            <w:rPr>
              <w:rFonts w:ascii="宋体" w:hAnsi="宋体" w:cs="宋体" w:hint="eastAsia"/>
              <w:kern w:val="0"/>
            </w:rPr>
            <w:delText>00</w:delText>
          </w:r>
          <w:r w:rsidR="000648BD" w:rsidDel="007B542E">
            <w:rPr>
              <w:rFonts w:ascii="宋体" w:hAnsi="宋体" w:cs="宋体"/>
              <w:kern w:val="0"/>
            </w:rPr>
            <w:delText xml:space="preserve"> </w:delText>
          </w:r>
          <w:r w:rsidR="000648BD" w:rsidDel="007B542E">
            <w:rPr>
              <w:rFonts w:ascii="宋体" w:hAnsi="宋体" w:cs="宋体" w:hint="eastAsia"/>
              <w:kern w:val="0"/>
            </w:rPr>
            <w:delText>00</w:delText>
          </w:r>
          <w:r w:rsidR="000648BD" w:rsidDel="007B542E">
            <w:rPr>
              <w:rFonts w:ascii="宋体" w:hAnsi="宋体" w:cs="宋体"/>
              <w:kern w:val="0"/>
            </w:rPr>
            <w:delText xml:space="preserve"> </w:delText>
          </w:r>
          <w:r w:rsidR="000648BD" w:rsidDel="007B542E">
            <w:rPr>
              <w:rFonts w:ascii="宋体" w:hAnsi="宋体" w:cs="宋体" w:hint="eastAsia"/>
              <w:kern w:val="0"/>
            </w:rPr>
            <w:delText>00</w:delText>
          </w:r>
          <w:r w:rsidR="000648BD" w:rsidDel="007B542E">
            <w:rPr>
              <w:rFonts w:ascii="宋体" w:hAnsi="宋体" w:cs="宋体"/>
              <w:kern w:val="0"/>
            </w:rPr>
            <w:delText xml:space="preserve"> </w:delText>
          </w:r>
          <w:r w:rsidR="000648BD" w:rsidDel="007B542E">
            <w:rPr>
              <w:rFonts w:ascii="宋体" w:hAnsi="宋体" w:cs="宋体" w:hint="eastAsia"/>
              <w:kern w:val="0"/>
            </w:rPr>
            <w:delText>00</w:delText>
          </w:r>
          <w:r w:rsidR="000648BD" w:rsidDel="007B542E">
            <w:rPr>
              <w:rFonts w:ascii="宋体" w:hAnsi="宋体" w:cs="宋体"/>
              <w:kern w:val="0"/>
            </w:rPr>
            <w:delText xml:space="preserve"> </w:delText>
          </w:r>
          <w:r w:rsidR="000648BD" w:rsidDel="007B542E">
            <w:rPr>
              <w:rFonts w:ascii="宋体" w:hAnsi="宋体" w:cs="宋体" w:hint="eastAsia"/>
              <w:kern w:val="0"/>
            </w:rPr>
            <w:delText>00</w:delText>
          </w:r>
          <w:r w:rsidR="000648BD" w:rsidDel="007B542E">
            <w:rPr>
              <w:rFonts w:ascii="宋体" w:hAnsi="宋体" w:cs="宋体"/>
              <w:kern w:val="0"/>
            </w:rPr>
            <w:delText xml:space="preserve"> </w:delText>
          </w:r>
          <w:r w:rsidR="000648BD" w:rsidDel="007B542E">
            <w:rPr>
              <w:rFonts w:ascii="宋体" w:hAnsi="宋体" w:cs="宋体" w:hint="eastAsia"/>
              <w:kern w:val="0"/>
            </w:rPr>
            <w:delText>00变为</w:delText>
          </w:r>
        </w:del>
      </w:ins>
      <w:ins w:id="984" w:author="3287215331@qq.com" w:date="2018-12-31T21:07:00Z">
        <w:del w:id="985" w:author="admin" w:date="2020-06-05T11:32:00Z">
          <w:r w:rsidR="000648BD" w:rsidDel="007B542E">
            <w:rPr>
              <w:rFonts w:ascii="宋体" w:hAnsi="宋体" w:cs="宋体" w:hint="eastAsia"/>
              <w:kern w:val="0"/>
            </w:rPr>
            <w:delText>80</w:delText>
          </w:r>
          <w:r w:rsidR="000648BD" w:rsidDel="007B542E">
            <w:rPr>
              <w:rFonts w:ascii="宋体" w:hAnsi="宋体" w:cs="宋体"/>
              <w:kern w:val="0"/>
            </w:rPr>
            <w:delText xml:space="preserve"> </w:delText>
          </w:r>
          <w:r w:rsidR="000648BD" w:rsidDel="007B542E">
            <w:rPr>
              <w:rFonts w:ascii="宋体" w:hAnsi="宋体" w:cs="宋体" w:hint="eastAsia"/>
              <w:kern w:val="0"/>
            </w:rPr>
            <w:delText>e6</w:delText>
          </w:r>
          <w:r w:rsidR="000648BD" w:rsidDel="007B542E">
            <w:rPr>
              <w:rFonts w:ascii="宋体" w:hAnsi="宋体" w:cs="宋体"/>
              <w:kern w:val="0"/>
            </w:rPr>
            <w:delText xml:space="preserve"> </w:delText>
          </w:r>
          <w:r w:rsidR="000648BD" w:rsidDel="007B542E">
            <w:rPr>
              <w:rFonts w:ascii="宋体" w:hAnsi="宋体" w:cs="宋体" w:hint="eastAsia"/>
              <w:kern w:val="0"/>
            </w:rPr>
            <w:delText>4e</w:delText>
          </w:r>
          <w:r w:rsidR="000648BD" w:rsidDel="007B542E">
            <w:rPr>
              <w:rFonts w:ascii="宋体" w:hAnsi="宋体" w:cs="宋体"/>
              <w:kern w:val="0"/>
            </w:rPr>
            <w:delText xml:space="preserve"> </w:delText>
          </w:r>
          <w:r w:rsidR="000648BD" w:rsidDel="007B542E">
            <w:rPr>
              <w:rFonts w:ascii="宋体" w:hAnsi="宋体" w:cs="宋体" w:hint="eastAsia"/>
              <w:kern w:val="0"/>
            </w:rPr>
            <w:delText>ff</w:delText>
          </w:r>
          <w:r w:rsidR="000648BD" w:rsidDel="007B542E">
            <w:rPr>
              <w:rFonts w:ascii="宋体" w:hAnsi="宋体" w:cs="宋体"/>
              <w:kern w:val="0"/>
            </w:rPr>
            <w:delText xml:space="preserve"> </w:delText>
          </w:r>
          <w:r w:rsidR="000648BD" w:rsidDel="007B542E">
            <w:rPr>
              <w:rFonts w:ascii="宋体" w:hAnsi="宋体" w:cs="宋体" w:hint="eastAsia"/>
              <w:kern w:val="0"/>
            </w:rPr>
            <w:delText>fb</w:delText>
          </w:r>
          <w:r w:rsidR="000648BD" w:rsidDel="007B542E">
            <w:rPr>
              <w:rFonts w:ascii="宋体" w:hAnsi="宋体" w:cs="宋体"/>
              <w:kern w:val="0"/>
            </w:rPr>
            <w:delText xml:space="preserve"> </w:delText>
          </w:r>
          <w:r w:rsidR="000648BD" w:rsidDel="007B542E">
            <w:rPr>
              <w:rFonts w:ascii="宋体" w:hAnsi="宋体" w:cs="宋体" w:hint="eastAsia"/>
              <w:kern w:val="0"/>
            </w:rPr>
            <w:delText>7e</w:delText>
          </w:r>
        </w:del>
      </w:ins>
      <w:ins w:id="986" w:author="3287215331@qq.com" w:date="2018-12-31T21:08:00Z">
        <w:del w:id="987" w:author="admin" w:date="2020-06-05T11:32:00Z">
          <w:r w:rsidR="000648BD" w:rsidDel="007B542E">
            <w:rPr>
              <w:rFonts w:ascii="宋体" w:hAnsi="宋体" w:cs="宋体" w:hint="eastAsia"/>
              <w:kern w:val="0"/>
            </w:rPr>
            <w:delText>。由于机器为小端，则这两处改编成的地址应该是0</w:delText>
          </w:r>
          <w:r w:rsidR="000648BD" w:rsidDel="007B542E">
            <w:rPr>
              <w:rFonts w:ascii="宋体" w:hAnsi="宋体" w:cs="宋体"/>
              <w:kern w:val="0"/>
            </w:rPr>
            <w:delText xml:space="preserve">x7e fb </w:delText>
          </w:r>
        </w:del>
      </w:ins>
      <w:ins w:id="988" w:author="3287215331@qq.com" w:date="2018-12-31T21:09:00Z">
        <w:del w:id="989" w:author="admin" w:date="2020-06-05T11:32:00Z">
          <w:r w:rsidR="000648BD" w:rsidDel="007B542E">
            <w:rPr>
              <w:rFonts w:ascii="宋体" w:hAnsi="宋体" w:cs="宋体"/>
              <w:kern w:val="0"/>
            </w:rPr>
            <w:delText>ff 70 01 70</w:delText>
          </w:r>
        </w:del>
      </w:ins>
      <w:ins w:id="990" w:author="3287215331@qq.com" w:date="2018-12-31T21:21:00Z">
        <w:del w:id="991" w:author="admin" w:date="2020-06-05T11:32:00Z">
          <w:r w:rsidR="007A427E" w:rsidDel="007B542E">
            <w:rPr>
              <w:rFonts w:ascii="宋体" w:hAnsi="宋体" w:cs="宋体" w:hint="eastAsia"/>
              <w:kern w:val="0"/>
            </w:rPr>
            <w:delText>和0x</w:delText>
          </w:r>
          <w:r w:rsidR="007A427E" w:rsidDel="007B542E">
            <w:rPr>
              <w:rFonts w:ascii="宋体" w:hAnsi="宋体" w:cs="宋体"/>
              <w:kern w:val="0"/>
            </w:rPr>
            <w:delText>7e fb ff 4e e6 80</w:delText>
          </w:r>
          <w:r w:rsidR="007A427E" w:rsidDel="007B542E">
            <w:rPr>
              <w:rFonts w:ascii="宋体" w:hAnsi="宋体" w:cs="宋体" w:hint="eastAsia"/>
              <w:kern w:val="0"/>
            </w:rPr>
            <w:delText>。</w:delText>
          </w:r>
        </w:del>
      </w:ins>
    </w:p>
    <w:p w14:paraId="33936585" w14:textId="77777777" w:rsidR="000B6263" w:rsidRPr="007A427E" w:rsidDel="007B542E" w:rsidRDefault="007A427E">
      <w:pPr>
        <w:spacing w:line="240" w:lineRule="auto"/>
        <w:rPr>
          <w:del w:id="992" w:author="admin" w:date="2020-06-05T11:32:00Z"/>
          <w:rFonts w:ascii="宋体" w:hAnsi="宋体" w:cs="宋体"/>
          <w:b/>
          <w:kern w:val="0"/>
          <w:rPrChange w:id="993" w:author="3287215331@qq.com" w:date="2018-12-31T21:22:00Z">
            <w:rPr>
              <w:del w:id="994" w:author="admin" w:date="2020-06-05T11:32:00Z"/>
            </w:rPr>
          </w:rPrChange>
        </w:rPr>
        <w:pPrChange w:id="995" w:author="3287215331@qq.com" w:date="2018-12-31T20:59:00Z">
          <w:pPr>
            <w:ind w:firstLineChars="200" w:firstLine="480"/>
          </w:pPr>
        </w:pPrChange>
      </w:pPr>
      <w:ins w:id="996" w:author="3287215331@qq.com" w:date="2018-12-31T21:22:00Z">
        <w:del w:id="997" w:author="admin" w:date="2020-06-05T11:32:00Z">
          <w:r w:rsidRPr="007A427E" w:rsidDel="007B542E">
            <w:rPr>
              <w:rFonts w:ascii="宋体" w:hAnsi="宋体" w:cs="宋体"/>
              <w:b/>
              <w:kern w:val="0"/>
              <w:rPrChange w:id="998" w:author="3287215331@qq.com" w:date="2018-12-31T21:22:00Z">
                <w:rPr>
                  <w:rFonts w:ascii="宋体" w:hAnsi="宋体" w:cs="宋体"/>
                  <w:kern w:val="0"/>
                </w:rPr>
              </w:rPrChange>
            </w:rPr>
            <w:delText>4）</w:delText>
          </w:r>
          <w:r w:rsidRPr="007A427E" w:rsidDel="007B542E">
            <w:rPr>
              <w:rFonts w:ascii="宋体" w:hAnsi="宋体" w:cs="宋体" w:hint="eastAsia"/>
              <w:kern w:val="0"/>
              <w:rPrChange w:id="999" w:author="3287215331@qq.com" w:date="2018-12-31T21:22:00Z">
                <w:rPr>
                  <w:rFonts w:ascii="宋体" w:hAnsi="宋体" w:cs="宋体" w:hint="eastAsia"/>
                  <w:b/>
                  <w:kern w:val="0"/>
                </w:rPr>
              </w:rPrChange>
            </w:rPr>
            <w:delText>在之后的函数调用时，首先跳转到</w:delText>
          </w:r>
          <w:r w:rsidDel="007B542E">
            <w:rPr>
              <w:rFonts w:ascii="宋体" w:hAnsi="宋体" w:cs="宋体"/>
              <w:kern w:val="0"/>
            </w:rPr>
            <w:delText>PLT</w:delText>
          </w:r>
          <w:r w:rsidRPr="007A427E" w:rsidDel="007B542E">
            <w:rPr>
              <w:rFonts w:ascii="宋体" w:hAnsi="宋体" w:cs="宋体" w:hint="eastAsia"/>
              <w:kern w:val="0"/>
              <w:rPrChange w:id="1000" w:author="3287215331@qq.com" w:date="2018-12-31T21:22:00Z">
                <w:rPr>
                  <w:rFonts w:ascii="宋体" w:hAnsi="宋体" w:cs="宋体" w:hint="eastAsia"/>
                  <w:b/>
                  <w:kern w:val="0"/>
                </w:rPr>
              </w:rPrChange>
            </w:rPr>
            <w:delText>执行</w:delText>
          </w:r>
          <w:r w:rsidDel="007B542E">
            <w:rPr>
              <w:rFonts w:ascii="宋体" w:hAnsi="宋体" w:cs="宋体"/>
              <w:kern w:val="0"/>
            </w:rPr>
            <w:delText>.plt</w:delText>
          </w:r>
          <w:r w:rsidRPr="007A427E" w:rsidDel="007B542E">
            <w:rPr>
              <w:rFonts w:ascii="宋体" w:hAnsi="宋体" w:cs="宋体" w:hint="eastAsia"/>
              <w:kern w:val="0"/>
              <w:rPrChange w:id="1001" w:author="3287215331@qq.com" w:date="2018-12-31T21:22:00Z">
                <w:rPr>
                  <w:rFonts w:ascii="宋体" w:hAnsi="宋体" w:cs="宋体" w:hint="eastAsia"/>
                  <w:b/>
                  <w:kern w:val="0"/>
                </w:rPr>
              </w:rPrChange>
            </w:rPr>
            <w:delText>中逻辑，第一次访问跳转时</w:delText>
          </w:r>
          <w:r w:rsidDel="007B542E">
            <w:rPr>
              <w:rFonts w:ascii="宋体" w:hAnsi="宋体" w:cs="宋体" w:hint="eastAsia"/>
              <w:kern w:val="0"/>
            </w:rPr>
            <w:delText>，</w:delText>
          </w:r>
          <w:r w:rsidRPr="007A427E" w:rsidDel="007B542E">
            <w:rPr>
              <w:rFonts w:ascii="宋体" w:hAnsi="宋体" w:cs="宋体"/>
              <w:kern w:val="0"/>
              <w:rPrChange w:id="1002" w:author="3287215331@qq.com" w:date="2018-12-31T21:22:00Z">
                <w:rPr>
                  <w:rFonts w:ascii="宋体" w:hAnsi="宋体" w:cs="宋体"/>
                  <w:b/>
                  <w:kern w:val="0"/>
                </w:rPr>
              </w:rPrChange>
            </w:rPr>
            <w:delText xml:space="preserve">GOT </w:delText>
          </w:r>
          <w:r w:rsidRPr="007A427E" w:rsidDel="007B542E">
            <w:rPr>
              <w:rFonts w:ascii="宋体" w:hAnsi="宋体" w:cs="宋体" w:hint="eastAsia"/>
              <w:kern w:val="0"/>
              <w:rPrChange w:id="1003" w:author="3287215331@qq.com" w:date="2018-12-31T21:22:00Z">
                <w:rPr>
                  <w:rFonts w:ascii="宋体" w:hAnsi="宋体" w:cs="宋体" w:hint="eastAsia"/>
                  <w:b/>
                  <w:kern w:val="0"/>
                </w:rPr>
              </w:rPrChange>
            </w:rPr>
            <w:delText>地址为下一条指令，将函数序号压栈，然后跳转到</w:delText>
          </w:r>
          <w:r w:rsidRPr="007A427E" w:rsidDel="007B542E">
            <w:rPr>
              <w:rFonts w:ascii="宋体" w:hAnsi="宋体" w:cs="宋体"/>
              <w:kern w:val="0"/>
              <w:rPrChange w:id="1004" w:author="3287215331@qq.com" w:date="2018-12-31T21:22:00Z">
                <w:rPr>
                  <w:rFonts w:ascii="宋体" w:hAnsi="宋体" w:cs="宋体"/>
                  <w:b/>
                  <w:kern w:val="0"/>
                </w:rPr>
              </w:rPrChange>
            </w:rPr>
            <w:delText xml:space="preserve">PLT[0]，在 PLT[0]中将重 </w:delText>
          </w:r>
          <w:r w:rsidRPr="007A427E" w:rsidDel="007B542E">
            <w:rPr>
              <w:rFonts w:ascii="宋体" w:hAnsi="宋体" w:cs="宋体" w:hint="eastAsia"/>
              <w:kern w:val="0"/>
              <w:rPrChange w:id="1005" w:author="3287215331@qq.com" w:date="2018-12-31T21:22:00Z">
                <w:rPr>
                  <w:rFonts w:ascii="宋体" w:hAnsi="宋体" w:cs="宋体" w:hint="eastAsia"/>
                  <w:b/>
                  <w:kern w:val="0"/>
                </w:rPr>
              </w:rPrChange>
            </w:rPr>
            <w:delText>定位表地址压栈，然后访问动态链接器，在动态链接器中使用函数序号和重定位</w:delText>
          </w:r>
          <w:r w:rsidRPr="007A427E" w:rsidDel="007B542E">
            <w:rPr>
              <w:rFonts w:ascii="宋体" w:hAnsi="宋体" w:cs="宋体"/>
              <w:kern w:val="0"/>
              <w:rPrChange w:id="1006" w:author="3287215331@qq.com" w:date="2018-12-31T21:22:00Z">
                <w:rPr>
                  <w:rFonts w:ascii="宋体" w:hAnsi="宋体" w:cs="宋体"/>
                  <w:b/>
                  <w:kern w:val="0"/>
                </w:rPr>
              </w:rPrChange>
            </w:rPr>
            <w:delText xml:space="preserve"> </w:delText>
          </w:r>
          <w:r w:rsidRPr="007A427E" w:rsidDel="007B542E">
            <w:rPr>
              <w:rFonts w:ascii="宋体" w:hAnsi="宋体" w:cs="宋体" w:hint="eastAsia"/>
              <w:kern w:val="0"/>
              <w:rPrChange w:id="1007" w:author="3287215331@qq.com" w:date="2018-12-31T21:22:00Z">
                <w:rPr>
                  <w:rFonts w:ascii="宋体" w:hAnsi="宋体" w:cs="宋体" w:hint="eastAsia"/>
                  <w:b/>
                  <w:kern w:val="0"/>
                </w:rPr>
              </w:rPrChange>
            </w:rPr>
            <w:delText>表确定函数运行时地址，重写</w:delText>
          </w:r>
          <w:r w:rsidRPr="007A427E" w:rsidDel="007B542E">
            <w:rPr>
              <w:rFonts w:ascii="宋体" w:hAnsi="宋体" w:cs="宋体"/>
              <w:kern w:val="0"/>
              <w:rPrChange w:id="1008" w:author="3287215331@qq.com" w:date="2018-12-31T21:22:00Z">
                <w:rPr>
                  <w:rFonts w:ascii="宋体" w:hAnsi="宋体" w:cs="宋体"/>
                  <w:b/>
                  <w:kern w:val="0"/>
                </w:rPr>
              </w:rPrChange>
            </w:rPr>
            <w:delText xml:space="preserve"> GOT，再将控制传递给目标函数。之后如果对同样函数调用，第一次访问跳转直接跳转到目标函数。</w:delText>
          </w:r>
        </w:del>
      </w:ins>
      <w:del w:id="1009" w:author="admin" w:date="2020-06-05T11:32:00Z">
        <w:r w:rsidR="000B6263" w:rsidRPr="007A427E" w:rsidDel="007B542E">
          <w:rPr>
            <w:rFonts w:ascii="宋体" w:eastAsia="黑体" w:hAnsi="宋体" w:cs="宋体" w:hint="eastAsia"/>
            <w:b/>
            <w:kern w:val="0"/>
            <w:sz w:val="30"/>
            <w:szCs w:val="30"/>
            <w:rPrChange w:id="1010" w:author="3287215331@qq.com" w:date="2018-12-31T21:22:00Z">
              <w:rPr>
                <w:rFonts w:hint="eastAsia"/>
              </w:rPr>
            </w:rPrChange>
          </w:rPr>
          <w:delText>分</w:delText>
        </w:r>
        <w:r w:rsidR="000B6263" w:rsidRPr="007A427E" w:rsidDel="007B542E">
          <w:rPr>
            <w:rFonts w:ascii="黑体" w:eastAsia="黑体" w:hint="eastAsia"/>
            <w:b/>
            <w:kern w:val="0"/>
            <w:sz w:val="30"/>
            <w:szCs w:val="30"/>
            <w:rPrChange w:id="1011" w:author="3287215331@qq.com" w:date="2018-12-31T21:22:00Z">
              <w:rPr>
                <w:rFonts w:hint="eastAsia"/>
              </w:rPr>
            </w:rPrChange>
          </w:rPr>
          <w:delText>析</w:delText>
        </w:r>
        <w:r w:rsidR="000B6263" w:rsidRPr="007A427E" w:rsidDel="007B542E">
          <w:rPr>
            <w:rFonts w:ascii="黑体" w:eastAsia="黑体"/>
            <w:b/>
            <w:kern w:val="0"/>
            <w:sz w:val="30"/>
            <w:szCs w:val="30"/>
            <w:rPrChange w:id="1012" w:author="3287215331@qq.com" w:date="2018-12-31T21:22:00Z">
              <w:rPr/>
            </w:rPrChange>
          </w:rPr>
          <w:delText>hello</w:delText>
        </w:r>
        <w:r w:rsidR="000B6263" w:rsidRPr="007A427E" w:rsidDel="007B542E">
          <w:rPr>
            <w:rFonts w:ascii="黑体" w:eastAsia="黑体" w:hint="eastAsia"/>
            <w:b/>
            <w:kern w:val="0"/>
            <w:sz w:val="30"/>
            <w:szCs w:val="30"/>
            <w:rPrChange w:id="1013" w:author="3287215331@qq.com" w:date="2018-12-31T21:22:00Z">
              <w:rPr>
                <w:rFonts w:hint="eastAsia"/>
              </w:rPr>
            </w:rPrChange>
          </w:rPr>
          <w:delText>程序的动态链接项目，通过</w:delText>
        </w:r>
        <w:r w:rsidR="000B6263" w:rsidRPr="007A427E" w:rsidDel="007B542E">
          <w:rPr>
            <w:rFonts w:ascii="黑体" w:eastAsia="黑体"/>
            <w:b/>
            <w:kern w:val="0"/>
            <w:sz w:val="30"/>
            <w:szCs w:val="30"/>
            <w:rPrChange w:id="1014" w:author="3287215331@qq.com" w:date="2018-12-31T21:22:00Z">
              <w:rPr/>
            </w:rPrChange>
          </w:rPr>
          <w:delText>edb</w:delText>
        </w:r>
        <w:r w:rsidR="000B6263" w:rsidRPr="007A427E" w:rsidDel="007B542E">
          <w:rPr>
            <w:rFonts w:ascii="黑体" w:eastAsia="黑体" w:hint="eastAsia"/>
            <w:b/>
            <w:kern w:val="0"/>
            <w:sz w:val="30"/>
            <w:szCs w:val="30"/>
            <w:rPrChange w:id="1015" w:author="3287215331@qq.com" w:date="2018-12-31T21:22:00Z">
              <w:rPr>
                <w:rFonts w:hint="eastAsia"/>
              </w:rPr>
            </w:rPrChange>
          </w:rPr>
          <w:delText>调试，分析在</w:delText>
        </w:r>
        <w:r w:rsidR="000B6263" w:rsidRPr="007A427E" w:rsidDel="007B542E">
          <w:rPr>
            <w:rFonts w:ascii="黑体" w:eastAsia="黑体"/>
            <w:b/>
            <w:kern w:val="0"/>
            <w:sz w:val="30"/>
            <w:szCs w:val="30"/>
            <w:rPrChange w:id="1016" w:author="3287215331@qq.com" w:date="2018-12-31T21:22:00Z">
              <w:rPr/>
            </w:rPrChange>
          </w:rPr>
          <w:delText>dl_init</w:delText>
        </w:r>
        <w:r w:rsidR="000B6263" w:rsidRPr="007A427E" w:rsidDel="007B542E">
          <w:rPr>
            <w:rFonts w:ascii="黑体" w:eastAsia="黑体" w:hint="eastAsia"/>
            <w:b/>
            <w:kern w:val="0"/>
            <w:sz w:val="30"/>
            <w:szCs w:val="30"/>
            <w:rPrChange w:id="1017" w:author="3287215331@qq.com" w:date="2018-12-31T21:22:00Z">
              <w:rPr>
                <w:rFonts w:hint="eastAsia"/>
              </w:rPr>
            </w:rPrChange>
          </w:rPr>
          <w:delText>前后，这些项目的内容变化。要截图标识说明。</w:delText>
        </w:r>
      </w:del>
    </w:p>
    <w:p w14:paraId="38AA6321" w14:textId="77777777" w:rsidR="000B6263" w:rsidRDefault="000B6263">
      <w:pPr>
        <w:pStyle w:val="2"/>
      </w:pPr>
      <w:bookmarkStart w:id="1018" w:name="_Toc42249212"/>
      <w:r>
        <w:rPr>
          <w:rFonts w:hint="eastAsia"/>
        </w:rPr>
        <w:t>5.8 本章小结</w:t>
      </w:r>
      <w:bookmarkEnd w:id="1018"/>
    </w:p>
    <w:p w14:paraId="7BA9AB39" w14:textId="77777777" w:rsidR="000B6263" w:rsidDel="007A2FD3" w:rsidRDefault="00C31DC2" w:rsidP="00E744A2">
      <w:pPr>
        <w:pStyle w:val="aa"/>
        <w:adjustRightInd w:val="0"/>
        <w:snapToGrid w:val="0"/>
        <w:ind w:firstLine="480"/>
        <w:rPr>
          <w:del w:id="1019" w:author="admin" w:date="2020-06-05T11:28:00Z"/>
        </w:rPr>
      </w:pPr>
      <w:r>
        <w:rPr>
          <w:rFonts w:hint="eastAsia"/>
        </w:rPr>
        <w:lastRenderedPageBreak/>
        <w:t>本章结合实验中的</w:t>
      </w:r>
      <w:r>
        <w:rPr>
          <w:rFonts w:hint="eastAsia"/>
        </w:rPr>
        <w:t>hello</w:t>
      </w:r>
      <w:r>
        <w:rPr>
          <w:rFonts w:hint="eastAsia"/>
        </w:rPr>
        <w:t>可执行程序依</w:t>
      </w:r>
      <w:proofErr w:type="gramStart"/>
      <w:r>
        <w:rPr>
          <w:rFonts w:hint="eastAsia"/>
        </w:rPr>
        <w:t>此介绍</w:t>
      </w:r>
      <w:proofErr w:type="gramEnd"/>
      <w:r>
        <w:rPr>
          <w:rFonts w:hint="eastAsia"/>
        </w:rPr>
        <w:t>了链接的概念及作用，在</w:t>
      </w:r>
      <w:r>
        <w:rPr>
          <w:rFonts w:hint="eastAsia"/>
        </w:rPr>
        <w:t>Ubuntu</w:t>
      </w:r>
      <w:r>
        <w:rPr>
          <w:rFonts w:hint="eastAsia"/>
        </w:rPr>
        <w:t>下链接的命令行；并对</w:t>
      </w:r>
      <w:r>
        <w:rPr>
          <w:rFonts w:hint="eastAsia"/>
        </w:rPr>
        <w:t>hello</w:t>
      </w:r>
      <w:r>
        <w:rPr>
          <w:rFonts w:hint="eastAsia"/>
        </w:rPr>
        <w:t>的</w:t>
      </w:r>
      <w:r>
        <w:rPr>
          <w:rFonts w:hint="eastAsia"/>
        </w:rPr>
        <w:t>elf</w:t>
      </w:r>
      <w:r>
        <w:rPr>
          <w:rFonts w:hint="eastAsia"/>
        </w:rPr>
        <w:t>格式进行了详细的分析对比，同时注意到了</w:t>
      </w:r>
      <w:r>
        <w:rPr>
          <w:rFonts w:hint="eastAsia"/>
        </w:rPr>
        <w:t>hello</w:t>
      </w:r>
      <w:r>
        <w:rPr>
          <w:rFonts w:hint="eastAsia"/>
        </w:rPr>
        <w:t>的虚拟地址空间知识；并通过反汇编</w:t>
      </w:r>
      <w:r>
        <w:rPr>
          <w:rFonts w:hint="eastAsia"/>
        </w:rPr>
        <w:t>hello</w:t>
      </w:r>
      <w:r>
        <w:rPr>
          <w:rFonts w:hint="eastAsia"/>
        </w:rPr>
        <w:t>文件，将其与</w:t>
      </w:r>
      <w:proofErr w:type="spellStart"/>
      <w:r>
        <w:rPr>
          <w:rFonts w:hint="eastAsia"/>
        </w:rPr>
        <w:t>hello.</w:t>
      </w:r>
      <w:r>
        <w:t>o</w:t>
      </w:r>
      <w:proofErr w:type="spellEnd"/>
      <w:r>
        <w:rPr>
          <w:rFonts w:hint="eastAsia"/>
        </w:rPr>
        <w:t>反汇编文件对比，详细了解了重定位过程；遍历了整个</w:t>
      </w:r>
      <w:r>
        <w:rPr>
          <w:rFonts w:hint="eastAsia"/>
        </w:rPr>
        <w:t>hello</w:t>
      </w:r>
      <w:r>
        <w:rPr>
          <w:rFonts w:hint="eastAsia"/>
        </w:rPr>
        <w:t>的执行过程，在最后对</w:t>
      </w:r>
      <w:r>
        <w:rPr>
          <w:rFonts w:hint="eastAsia"/>
        </w:rPr>
        <w:t>hello</w:t>
      </w:r>
      <w:r>
        <w:rPr>
          <w:rFonts w:hint="eastAsia"/>
        </w:rPr>
        <w:t>进行了动态链接分析。</w:t>
      </w:r>
      <w:r w:rsidR="00E744A2">
        <w:rPr>
          <w:rFonts w:hint="eastAsia"/>
        </w:rPr>
        <w:t>相信通过本章的介绍，你已经对</w:t>
      </w:r>
      <w:r w:rsidR="00E744A2">
        <w:rPr>
          <w:rFonts w:hint="eastAsia"/>
        </w:rPr>
        <w:t>hello</w:t>
      </w:r>
      <w:r w:rsidR="00E744A2">
        <w:rPr>
          <w:rFonts w:hint="eastAsia"/>
        </w:rPr>
        <w:t>的链接过程烂熟于心了。</w:t>
      </w:r>
    </w:p>
    <w:p w14:paraId="371A996D" w14:textId="77777777" w:rsidR="000B6263" w:rsidDel="007A2FD3" w:rsidRDefault="000B6263">
      <w:pPr>
        <w:pStyle w:val="aa"/>
        <w:adjustRightInd w:val="0"/>
        <w:snapToGrid w:val="0"/>
        <w:ind w:firstLine="480"/>
        <w:rPr>
          <w:del w:id="1020" w:author="admin" w:date="2020-06-05T11:27:00Z"/>
        </w:rPr>
        <w:pPrChange w:id="1021" w:author="admin" w:date="2020-06-05T11:28:00Z">
          <w:pPr>
            <w:pStyle w:val="1"/>
          </w:pPr>
        </w:pPrChange>
      </w:pPr>
      <w:del w:id="1022" w:author="admin" w:date="2020-06-05T11:28:00Z">
        <w:r w:rsidDel="007A2FD3">
          <w:br w:type="page"/>
        </w:r>
      </w:del>
      <w:del w:id="1023" w:author="admin" w:date="2020-06-05T11:27:00Z">
        <w:r w:rsidDel="007A2FD3">
          <w:rPr>
            <w:rFonts w:hint="eastAsia"/>
          </w:rPr>
          <w:delText>第</w:delText>
        </w:r>
        <w:r w:rsidDel="007A2FD3">
          <w:rPr>
            <w:rFonts w:hint="eastAsia"/>
          </w:rPr>
          <w:delText>6</w:delText>
        </w:r>
        <w:r w:rsidDel="007A2FD3">
          <w:rPr>
            <w:rFonts w:hint="eastAsia"/>
          </w:rPr>
          <w:delText>章</w:delText>
        </w:r>
        <w:r w:rsidDel="007A2FD3">
          <w:rPr>
            <w:rFonts w:hint="eastAsia"/>
          </w:rPr>
          <w:delText xml:space="preserve"> hello</w:delText>
        </w:r>
        <w:r w:rsidDel="007A2FD3">
          <w:rPr>
            <w:rFonts w:hint="eastAsia"/>
          </w:rPr>
          <w:delText>进程管理</w:delText>
        </w:r>
      </w:del>
    </w:p>
    <w:p w14:paraId="127CBDD9" w14:textId="77777777" w:rsidR="000B6263" w:rsidDel="007A2FD3" w:rsidRDefault="000B6263">
      <w:pPr>
        <w:pStyle w:val="aa"/>
        <w:ind w:firstLine="480"/>
        <w:rPr>
          <w:del w:id="1024" w:author="admin" w:date="2020-06-05T11:27:00Z"/>
          <w:color w:val="FF0000"/>
        </w:rPr>
        <w:pPrChange w:id="1025" w:author="admin" w:date="2020-06-05T11:28:00Z">
          <w:pPr>
            <w:pStyle w:val="2"/>
          </w:pPr>
        </w:pPrChange>
      </w:pPr>
      <w:del w:id="1026" w:author="admin" w:date="2020-06-05T11:27:00Z">
        <w:r w:rsidDel="007A2FD3">
          <w:rPr>
            <w:rFonts w:hint="eastAsia"/>
          </w:rPr>
          <w:delText xml:space="preserve">6.1 </w:delText>
        </w:r>
        <w:r w:rsidDel="007A2FD3">
          <w:rPr>
            <w:rFonts w:hint="eastAsia"/>
          </w:rPr>
          <w:delText>进程的概念与作用</w:delText>
        </w:r>
      </w:del>
    </w:p>
    <w:p w14:paraId="568BD9BD" w14:textId="77777777" w:rsidR="000B6263" w:rsidDel="007A2FD3" w:rsidRDefault="00FF15CC">
      <w:pPr>
        <w:pStyle w:val="aa"/>
        <w:ind w:firstLine="482"/>
        <w:rPr>
          <w:del w:id="1027" w:author="admin" w:date="2020-06-05T11:27:00Z"/>
          <w:b/>
        </w:rPr>
        <w:pPrChange w:id="1028" w:author="admin" w:date="2020-06-05T11:28:00Z">
          <w:pPr>
            <w:pStyle w:val="aa"/>
            <w:numPr>
              <w:numId w:val="16"/>
            </w:numPr>
            <w:adjustRightInd w:val="0"/>
            <w:snapToGrid w:val="0"/>
            <w:ind w:left="900" w:firstLineChars="0" w:hanging="420"/>
          </w:pPr>
        </w:pPrChange>
      </w:pPr>
      <w:del w:id="1029" w:author="admin" w:date="2020-06-05T11:27:00Z">
        <w:r w:rsidRPr="00FF15CC" w:rsidDel="007A2FD3">
          <w:rPr>
            <w:rFonts w:hint="eastAsia"/>
            <w:b/>
          </w:rPr>
          <w:delText>概念</w:delText>
        </w:r>
      </w:del>
    </w:p>
    <w:p w14:paraId="4E2D126F" w14:textId="77777777" w:rsidR="00FF15CC" w:rsidDel="007A2FD3" w:rsidRDefault="00FF15CC">
      <w:pPr>
        <w:pStyle w:val="aa"/>
        <w:ind w:firstLine="480"/>
        <w:rPr>
          <w:del w:id="1030" w:author="admin" w:date="2020-06-05T11:27:00Z"/>
        </w:rPr>
        <w:pPrChange w:id="1031" w:author="admin" w:date="2020-06-05T11:28:00Z">
          <w:pPr>
            <w:pStyle w:val="aa"/>
            <w:adjustRightInd w:val="0"/>
            <w:snapToGrid w:val="0"/>
            <w:ind w:left="900" w:firstLineChars="0" w:firstLine="0"/>
          </w:pPr>
        </w:pPrChange>
      </w:pPr>
      <w:del w:id="1032" w:author="admin" w:date="2020-06-05T11:27:00Z">
        <w:r w:rsidDel="007A2FD3">
          <w:rPr>
            <w:rFonts w:hint="eastAsia"/>
          </w:rPr>
          <w:delText>狭义定义：进程是正在运行的程序的实例（</w:delText>
        </w:r>
        <w:r w:rsidDel="007A2FD3">
          <w:rPr>
            <w:rFonts w:hint="eastAsia"/>
          </w:rPr>
          <w:delText>an instance of a computer program that is being executed</w:delText>
        </w:r>
        <w:r w:rsidDel="007A2FD3">
          <w:rPr>
            <w:rFonts w:hint="eastAsia"/>
          </w:rPr>
          <w:delText>）。</w:delText>
        </w:r>
      </w:del>
    </w:p>
    <w:p w14:paraId="3228FFF2" w14:textId="77777777" w:rsidR="00FF15CC" w:rsidDel="007A2FD3" w:rsidRDefault="00FF15CC">
      <w:pPr>
        <w:pStyle w:val="aa"/>
        <w:ind w:firstLine="480"/>
        <w:rPr>
          <w:del w:id="1033" w:author="admin" w:date="2020-06-05T11:27:00Z"/>
        </w:rPr>
        <w:pPrChange w:id="1034" w:author="admin" w:date="2020-06-05T11:28:00Z">
          <w:pPr>
            <w:pStyle w:val="aa"/>
            <w:adjustRightInd w:val="0"/>
            <w:snapToGrid w:val="0"/>
            <w:ind w:left="900" w:firstLineChars="0" w:firstLine="0"/>
          </w:pPr>
        </w:pPrChange>
      </w:pPr>
      <w:del w:id="1035" w:author="admin" w:date="2020-06-05T11:27:00Z">
        <w:r w:rsidDel="007A2FD3">
          <w:rPr>
            <w:rFonts w:hint="eastAsia"/>
          </w:rPr>
          <w:delText>广义定义：进程是一个具有一定独立功能的程序关于某个数据集合的一次运行活动。它是操作系统动态执行的基本单元，在传统的操作系统中，进程既是基本的分配单元，也是基本的执行单元。</w:delText>
        </w:r>
      </w:del>
    </w:p>
    <w:p w14:paraId="69EFB5A9" w14:textId="77777777" w:rsidR="00FF15CC" w:rsidDel="007A2FD3" w:rsidRDefault="00FF15CC">
      <w:pPr>
        <w:pStyle w:val="aa"/>
        <w:ind w:firstLine="482"/>
        <w:rPr>
          <w:del w:id="1036" w:author="admin" w:date="2020-06-05T11:27:00Z"/>
          <w:b/>
        </w:rPr>
        <w:pPrChange w:id="1037" w:author="admin" w:date="2020-06-05T11:28:00Z">
          <w:pPr>
            <w:pStyle w:val="aa"/>
            <w:numPr>
              <w:numId w:val="16"/>
            </w:numPr>
            <w:adjustRightInd w:val="0"/>
            <w:snapToGrid w:val="0"/>
            <w:ind w:left="900" w:firstLineChars="0" w:hanging="420"/>
          </w:pPr>
        </w:pPrChange>
      </w:pPr>
      <w:del w:id="1038" w:author="admin" w:date="2020-06-05T11:27:00Z">
        <w:r w:rsidRPr="00FF15CC" w:rsidDel="007A2FD3">
          <w:rPr>
            <w:rFonts w:hint="eastAsia"/>
            <w:b/>
          </w:rPr>
          <w:delText>作用</w:delText>
        </w:r>
      </w:del>
    </w:p>
    <w:p w14:paraId="2C1910ED" w14:textId="77777777" w:rsidR="00FF15CC" w:rsidDel="007A2FD3" w:rsidRDefault="00FF15CC">
      <w:pPr>
        <w:pStyle w:val="aa"/>
        <w:ind w:firstLine="480"/>
        <w:rPr>
          <w:del w:id="1039" w:author="admin" w:date="2020-06-05T11:27:00Z"/>
        </w:rPr>
        <w:pPrChange w:id="1040" w:author="admin" w:date="2020-06-05T11:28:00Z">
          <w:pPr>
            <w:pStyle w:val="aa"/>
            <w:adjustRightInd w:val="0"/>
            <w:snapToGrid w:val="0"/>
            <w:ind w:left="900" w:firstLineChars="0" w:firstLine="0"/>
          </w:pPr>
        </w:pPrChange>
      </w:pPr>
      <w:del w:id="1041" w:author="admin" w:date="2020-06-05T11:27:00Z">
        <w:r w:rsidDel="007A2FD3">
          <w:rPr>
            <w:rFonts w:hint="eastAsia"/>
          </w:rPr>
          <w:delText>1</w:delText>
        </w:r>
        <w:r w:rsidDel="007A2FD3">
          <w:rPr>
            <w:rFonts w:hint="eastAsia"/>
          </w:rPr>
          <w:delText>）在现代计算机中，进</w:delText>
        </w:r>
        <w:r w:rsidRPr="00FF15CC" w:rsidDel="007A2FD3">
          <w:rPr>
            <w:rFonts w:hint="eastAsia"/>
          </w:rPr>
          <w:delText>程为用户提供了以下假象：我们的程序好像是系统中当前运行的唯一程序</w:delText>
        </w:r>
        <w:r w:rsidRPr="00FF15CC" w:rsidDel="007A2FD3">
          <w:rPr>
            <w:rFonts w:hint="eastAsia"/>
          </w:rPr>
          <w:delText xml:space="preserve"> </w:delText>
        </w:r>
        <w:r w:rsidRPr="00FF15CC" w:rsidDel="007A2FD3">
          <w:rPr>
            <w:rFonts w:hint="eastAsia"/>
          </w:rPr>
          <w:delText>一样，我们的程序好像是独占的使用处理器和内存，处理器好像是无间断的执行</w:delText>
        </w:r>
        <w:r w:rsidRPr="00FF15CC" w:rsidDel="007A2FD3">
          <w:rPr>
            <w:rFonts w:hint="eastAsia"/>
          </w:rPr>
          <w:delText xml:space="preserve"> </w:delText>
        </w:r>
        <w:r w:rsidRPr="00FF15CC" w:rsidDel="007A2FD3">
          <w:rPr>
            <w:rFonts w:hint="eastAsia"/>
          </w:rPr>
          <w:delText>我们程序中的指令，我们程序中的代码和数据好像是系统内存中唯一的对象</w:delText>
        </w:r>
        <w:r w:rsidDel="007A2FD3">
          <w:rPr>
            <w:rFonts w:hint="eastAsia"/>
          </w:rPr>
          <w:delText>。</w:delText>
        </w:r>
      </w:del>
    </w:p>
    <w:p w14:paraId="58AB2997" w14:textId="77777777" w:rsidR="00FF15CC" w:rsidDel="007A2FD3" w:rsidRDefault="00FF15CC">
      <w:pPr>
        <w:pStyle w:val="aa"/>
        <w:ind w:firstLine="480"/>
        <w:rPr>
          <w:del w:id="1042" w:author="admin" w:date="2020-06-05T11:27:00Z"/>
        </w:rPr>
        <w:pPrChange w:id="1043" w:author="admin" w:date="2020-06-05T11:28:00Z">
          <w:pPr>
            <w:pStyle w:val="aa"/>
            <w:adjustRightInd w:val="0"/>
            <w:snapToGrid w:val="0"/>
            <w:ind w:left="900" w:firstLineChars="0" w:firstLine="0"/>
          </w:pPr>
        </w:pPrChange>
      </w:pPr>
      <w:del w:id="1044" w:author="admin" w:date="2020-06-05T11:27:00Z">
        <w:r w:rsidDel="007A2FD3">
          <w:rPr>
            <w:rFonts w:hint="eastAsia"/>
          </w:rPr>
          <w:delText>2</w:delText>
        </w:r>
        <w:r w:rsidDel="007A2FD3">
          <w:rPr>
            <w:rFonts w:hint="eastAsia"/>
          </w:rPr>
          <w:delText>）</w:delText>
        </w:r>
        <w:r w:rsidRPr="00FF15CC" w:rsidDel="007A2FD3">
          <w:rPr>
            <w:rFonts w:hint="eastAsia"/>
          </w:rPr>
          <w:delText>每次用户通过向</w:delText>
        </w:r>
        <w:r w:rsidRPr="00FF15CC" w:rsidDel="007A2FD3">
          <w:rPr>
            <w:rFonts w:hint="eastAsia"/>
          </w:rPr>
          <w:delText xml:space="preserve">shell </w:delText>
        </w:r>
        <w:r w:rsidRPr="00FF15CC" w:rsidDel="007A2FD3">
          <w:rPr>
            <w:rFonts w:hint="eastAsia"/>
          </w:rPr>
          <w:delText>输入一个可执行目标文件的名字，运行程序时，</w:delText>
        </w:r>
        <w:r w:rsidRPr="00FF15CC" w:rsidDel="007A2FD3">
          <w:rPr>
            <w:rFonts w:hint="eastAsia"/>
          </w:rPr>
          <w:delText xml:space="preserve"> shell </w:delText>
        </w:r>
        <w:r w:rsidRPr="00FF15CC" w:rsidDel="007A2FD3">
          <w:rPr>
            <w:rFonts w:hint="eastAsia"/>
          </w:rPr>
          <w:delText>就会创建一个新的进程，然后在这个新进程的上下文中运行这个可执行目标文件。应用程序也能够创建新进程，并且在这个新进程的上下文中运行它们自己的代码或其他应用程序</w:delText>
        </w:r>
        <w:r w:rsidDel="007A2FD3">
          <w:rPr>
            <w:rFonts w:hint="eastAsia"/>
          </w:rPr>
          <w:delText>。</w:delText>
        </w:r>
      </w:del>
    </w:p>
    <w:p w14:paraId="3967695C" w14:textId="77777777" w:rsidR="00FF15CC" w:rsidRPr="00EA6399" w:rsidDel="007A2FD3" w:rsidRDefault="00FF15CC">
      <w:pPr>
        <w:pStyle w:val="aa"/>
        <w:ind w:firstLine="480"/>
        <w:rPr>
          <w:del w:id="1045" w:author="admin" w:date="2020-06-05T11:27:00Z"/>
          <w:u w:val="single"/>
        </w:rPr>
        <w:pPrChange w:id="1046" w:author="admin" w:date="2020-06-05T11:28:00Z">
          <w:pPr>
            <w:pStyle w:val="aa"/>
            <w:adjustRightInd w:val="0"/>
            <w:snapToGrid w:val="0"/>
            <w:ind w:left="900" w:firstLineChars="0" w:firstLine="0"/>
          </w:pPr>
        </w:pPrChange>
      </w:pPr>
      <w:del w:id="1047" w:author="admin" w:date="2020-06-05T11:27:00Z">
        <w:r w:rsidRPr="00EA6399" w:rsidDel="007A2FD3">
          <w:rPr>
            <w:rFonts w:hint="eastAsia"/>
            <w:u w:val="single"/>
          </w:rPr>
          <w:delText>3</w:delText>
        </w:r>
        <w:r w:rsidRPr="00EA6399" w:rsidDel="007A2FD3">
          <w:rPr>
            <w:rFonts w:hint="eastAsia"/>
            <w:u w:val="single"/>
          </w:rPr>
          <w:delText>）进程提供给应用程序两个关键抽象：一个独立的逻辑控制流；一个私有的地址空间。</w:delText>
        </w:r>
      </w:del>
    </w:p>
    <w:p w14:paraId="4F41D0A7" w14:textId="77777777" w:rsidR="000B6263" w:rsidDel="007A2FD3" w:rsidRDefault="000B6263">
      <w:pPr>
        <w:pStyle w:val="aa"/>
        <w:ind w:firstLine="480"/>
        <w:rPr>
          <w:del w:id="1048" w:author="admin" w:date="2020-06-05T11:27:00Z"/>
        </w:rPr>
        <w:pPrChange w:id="1049" w:author="admin" w:date="2020-06-05T11:28:00Z">
          <w:pPr>
            <w:pStyle w:val="2"/>
          </w:pPr>
        </w:pPrChange>
      </w:pPr>
      <w:del w:id="1050" w:author="admin" w:date="2020-06-05T11:27:00Z">
        <w:r w:rsidDel="007A2FD3">
          <w:rPr>
            <w:rFonts w:hint="eastAsia"/>
          </w:rPr>
          <w:delText xml:space="preserve">6.2 </w:delText>
        </w:r>
        <w:r w:rsidDel="007A2FD3">
          <w:rPr>
            <w:rFonts w:hint="eastAsia"/>
          </w:rPr>
          <w:delText>简述壳</w:delText>
        </w:r>
        <w:r w:rsidDel="007A2FD3">
          <w:rPr>
            <w:rFonts w:hint="eastAsia"/>
          </w:rPr>
          <w:delText>Shell-bash</w:delText>
        </w:r>
        <w:r w:rsidDel="007A2FD3">
          <w:rPr>
            <w:rFonts w:hint="eastAsia"/>
          </w:rPr>
          <w:delText>的作用与处理流程</w:delText>
        </w:r>
      </w:del>
    </w:p>
    <w:p w14:paraId="2AEE7587" w14:textId="77777777" w:rsidR="00EA6399" w:rsidRPr="00EA6399" w:rsidDel="007A2FD3" w:rsidRDefault="00EA6399">
      <w:pPr>
        <w:pStyle w:val="aa"/>
        <w:ind w:firstLine="482"/>
        <w:rPr>
          <w:del w:id="1051" w:author="admin" w:date="2020-06-05T11:27:00Z"/>
        </w:rPr>
        <w:pPrChange w:id="1052" w:author="admin" w:date="2020-06-05T11:28:00Z">
          <w:pPr>
            <w:pStyle w:val="aa"/>
            <w:numPr>
              <w:numId w:val="16"/>
            </w:numPr>
            <w:adjustRightInd w:val="0"/>
            <w:snapToGrid w:val="0"/>
            <w:ind w:left="900" w:firstLineChars="0" w:hanging="420"/>
          </w:pPr>
        </w:pPrChange>
      </w:pPr>
      <w:del w:id="1053" w:author="admin" w:date="2020-06-05T11:27:00Z">
        <w:r w:rsidRPr="00EA6399" w:rsidDel="007A2FD3">
          <w:rPr>
            <w:rFonts w:hint="eastAsia"/>
            <w:b/>
          </w:rPr>
          <w:delText>作用</w:delText>
        </w:r>
      </w:del>
    </w:p>
    <w:p w14:paraId="191F943C" w14:textId="77777777" w:rsidR="000B6263" w:rsidDel="007A2FD3" w:rsidRDefault="00EA6399">
      <w:pPr>
        <w:pStyle w:val="aa"/>
        <w:ind w:firstLine="480"/>
        <w:rPr>
          <w:del w:id="1054" w:author="admin" w:date="2020-06-05T11:27:00Z"/>
        </w:rPr>
        <w:pPrChange w:id="1055" w:author="admin" w:date="2020-06-05T11:28:00Z">
          <w:pPr>
            <w:pStyle w:val="aa"/>
            <w:adjustRightInd w:val="0"/>
            <w:snapToGrid w:val="0"/>
            <w:ind w:left="900" w:firstLineChars="0" w:firstLine="0"/>
          </w:pPr>
        </w:pPrChange>
      </w:pPr>
      <w:del w:id="1056" w:author="admin" w:date="2020-06-05T11:27:00Z">
        <w:r w:rsidDel="007A2FD3">
          <w:rPr>
            <w:rFonts w:hint="eastAsia"/>
          </w:rPr>
          <w:delText>Shell</w:delText>
        </w:r>
        <w:r w:rsidDel="007A2FD3">
          <w:rPr>
            <w:rFonts w:hint="eastAsia"/>
          </w:rPr>
          <w:delText>是</w:delText>
        </w:r>
        <w:r w:rsidRPr="00EA6399" w:rsidDel="007A2FD3">
          <w:rPr>
            <w:rFonts w:hint="eastAsia"/>
          </w:rPr>
          <w:delText>用户与操作系统之间完成交互式操作的一个接口程序，</w:delText>
        </w:r>
        <w:r w:rsidR="00E352ED" w:rsidDel="007A2FD3">
          <w:rPr>
            <w:rFonts w:hint="eastAsia"/>
          </w:rPr>
          <w:delText>它为用户提供简化了的操作。而</w:delText>
        </w:r>
        <w:r w:rsidR="00E352ED" w:rsidRPr="00E352ED" w:rsidDel="007A2FD3">
          <w:rPr>
            <w:rFonts w:hint="eastAsia"/>
          </w:rPr>
          <w:delText>NU</w:delText>
        </w:r>
        <w:r w:rsidR="00E352ED" w:rsidRPr="00E352ED" w:rsidDel="007A2FD3">
          <w:rPr>
            <w:rFonts w:hint="eastAsia"/>
          </w:rPr>
          <w:delText>组织发现</w:delText>
        </w:r>
        <w:r w:rsidR="00E352ED" w:rsidRPr="00E352ED" w:rsidDel="007A2FD3">
          <w:rPr>
            <w:rFonts w:hint="eastAsia"/>
          </w:rPr>
          <w:delText>sh</w:delText>
        </w:r>
        <w:r w:rsidR="00E352ED" w:rsidRPr="00E352ED" w:rsidDel="007A2FD3">
          <w:rPr>
            <w:rFonts w:hint="eastAsia"/>
          </w:rPr>
          <w:delText>是比较好用的又进一步开发</w:delText>
        </w:r>
        <w:r w:rsidR="00E352ED" w:rsidRPr="00E352ED" w:rsidDel="007A2FD3">
          <w:rPr>
            <w:rFonts w:hint="eastAsia"/>
          </w:rPr>
          <w:delText>Borne Again Shell</w:delText>
        </w:r>
        <w:r w:rsidR="00E352ED" w:rsidRPr="00E352ED" w:rsidDel="007A2FD3">
          <w:rPr>
            <w:rFonts w:hint="eastAsia"/>
          </w:rPr>
          <w:delText>，简称</w:delText>
        </w:r>
        <w:r w:rsidR="00E352ED" w:rsidRPr="00E352ED" w:rsidDel="007A2FD3">
          <w:rPr>
            <w:rFonts w:hint="eastAsia"/>
          </w:rPr>
          <w:delText>bash</w:delText>
        </w:r>
        <w:r w:rsidR="00E352ED" w:rsidDel="007A2FD3">
          <w:rPr>
            <w:rFonts w:hint="eastAsia"/>
          </w:rPr>
          <w:delText>，它是</w:delText>
        </w:r>
        <w:r w:rsidR="00E352ED" w:rsidRPr="00E352ED" w:rsidDel="007A2FD3">
          <w:rPr>
            <w:rFonts w:hint="eastAsia"/>
          </w:rPr>
          <w:delText>Linux</w:delText>
        </w:r>
        <w:r w:rsidR="00E352ED" w:rsidRPr="00E352ED" w:rsidDel="007A2FD3">
          <w:rPr>
            <w:rFonts w:hint="eastAsia"/>
          </w:rPr>
          <w:delText>系统中默认的</w:delText>
        </w:r>
        <w:r w:rsidR="00E352ED" w:rsidRPr="00E352ED" w:rsidDel="007A2FD3">
          <w:rPr>
            <w:rFonts w:hint="eastAsia"/>
          </w:rPr>
          <w:delText>shell</w:delText>
        </w:r>
        <w:r w:rsidR="00E352ED" w:rsidDel="007A2FD3">
          <w:rPr>
            <w:rFonts w:hint="eastAsia"/>
          </w:rPr>
          <w:delText>程序。</w:delText>
        </w:r>
      </w:del>
    </w:p>
    <w:p w14:paraId="6B86939E" w14:textId="77777777" w:rsidR="00BA6069" w:rsidDel="007A2FD3" w:rsidRDefault="00BA6069">
      <w:pPr>
        <w:pStyle w:val="aa"/>
        <w:ind w:firstLine="482"/>
        <w:rPr>
          <w:del w:id="1057" w:author="admin" w:date="2020-06-05T11:27:00Z"/>
          <w:b/>
        </w:rPr>
        <w:pPrChange w:id="1058" w:author="admin" w:date="2020-06-05T11:28:00Z">
          <w:pPr>
            <w:pStyle w:val="aa"/>
            <w:numPr>
              <w:numId w:val="16"/>
            </w:numPr>
            <w:adjustRightInd w:val="0"/>
            <w:snapToGrid w:val="0"/>
            <w:ind w:left="900" w:firstLineChars="0" w:hanging="420"/>
          </w:pPr>
        </w:pPrChange>
      </w:pPr>
      <w:del w:id="1059" w:author="admin" w:date="2020-06-05T11:27:00Z">
        <w:r w:rsidRPr="00BA6069" w:rsidDel="007A2FD3">
          <w:rPr>
            <w:rFonts w:hint="eastAsia"/>
            <w:b/>
          </w:rPr>
          <w:delText>处理流程</w:delText>
        </w:r>
      </w:del>
    </w:p>
    <w:p w14:paraId="24D9FBBA" w14:textId="77777777" w:rsidR="00BA6069" w:rsidDel="007A2FD3" w:rsidRDefault="00BA6069">
      <w:pPr>
        <w:pStyle w:val="aa"/>
        <w:ind w:firstLine="480"/>
        <w:rPr>
          <w:del w:id="1060" w:author="admin" w:date="2020-06-05T11:27:00Z"/>
        </w:rPr>
        <w:pPrChange w:id="1061" w:author="admin" w:date="2020-06-05T11:28:00Z">
          <w:pPr>
            <w:pStyle w:val="aa"/>
            <w:adjustRightInd w:val="0"/>
            <w:snapToGrid w:val="0"/>
            <w:ind w:left="900" w:firstLineChars="0" w:firstLine="0"/>
          </w:pPr>
        </w:pPrChange>
      </w:pPr>
      <w:del w:id="1062" w:author="admin" w:date="2020-06-05T11:27:00Z">
        <w:r w:rsidDel="007A2FD3">
          <w:rPr>
            <w:rFonts w:hint="eastAsia"/>
          </w:rPr>
          <w:delText>1</w:delText>
        </w:r>
        <w:r w:rsidDel="007A2FD3">
          <w:rPr>
            <w:rFonts w:hint="eastAsia"/>
          </w:rPr>
          <w:delText>）将用户输入的命令行进行解析，分析是否是内置命令；</w:delText>
        </w:r>
      </w:del>
    </w:p>
    <w:p w14:paraId="599AD4A1" w14:textId="77777777" w:rsidR="00BA6069" w:rsidDel="007A2FD3" w:rsidRDefault="00BA6069">
      <w:pPr>
        <w:pStyle w:val="aa"/>
        <w:ind w:firstLine="480"/>
        <w:rPr>
          <w:del w:id="1063" w:author="admin" w:date="2020-06-05T11:27:00Z"/>
        </w:rPr>
        <w:pPrChange w:id="1064" w:author="admin" w:date="2020-06-05T11:28:00Z">
          <w:pPr>
            <w:pStyle w:val="aa"/>
            <w:adjustRightInd w:val="0"/>
            <w:snapToGrid w:val="0"/>
            <w:ind w:left="900" w:firstLineChars="0" w:firstLine="0"/>
          </w:pPr>
        </w:pPrChange>
      </w:pPr>
      <w:del w:id="1065" w:author="admin" w:date="2020-06-05T11:27:00Z">
        <w:r w:rsidDel="007A2FD3">
          <w:rPr>
            <w:rFonts w:hint="eastAsia"/>
          </w:rPr>
          <w:delText>2</w:delText>
        </w:r>
        <w:r w:rsidDel="007A2FD3">
          <w:rPr>
            <w:rFonts w:hint="eastAsia"/>
          </w:rPr>
          <w:delText>）若是内置命令，直接执行；若不是内置命令，则</w:delText>
        </w:r>
        <w:r w:rsidDel="007A2FD3">
          <w:rPr>
            <w:rFonts w:hint="eastAsia"/>
          </w:rPr>
          <w:delText>bash</w:delText>
        </w:r>
        <w:r w:rsidDel="007A2FD3">
          <w:rPr>
            <w:rFonts w:hint="eastAsia"/>
          </w:rPr>
          <w:delText>在初始子进程的上下文中加载和运行它。</w:delText>
        </w:r>
      </w:del>
    </w:p>
    <w:p w14:paraId="23DBF7F6" w14:textId="77777777" w:rsidR="009E45F9" w:rsidRPr="00BA6069" w:rsidDel="007A2FD3" w:rsidRDefault="009E45F9">
      <w:pPr>
        <w:pStyle w:val="aa"/>
        <w:ind w:firstLine="480"/>
        <w:rPr>
          <w:del w:id="1066" w:author="admin" w:date="2020-06-05T11:27:00Z"/>
        </w:rPr>
        <w:pPrChange w:id="1067" w:author="admin" w:date="2020-06-05T11:28:00Z">
          <w:pPr>
            <w:pStyle w:val="aa"/>
            <w:adjustRightInd w:val="0"/>
            <w:snapToGrid w:val="0"/>
            <w:ind w:left="900" w:firstLineChars="0" w:firstLine="0"/>
          </w:pPr>
        </w:pPrChange>
      </w:pPr>
      <w:del w:id="1068" w:author="admin" w:date="2020-06-05T11:27:00Z">
        <w:r w:rsidDel="007A2FD3">
          <w:rPr>
            <w:rFonts w:hint="eastAsia"/>
          </w:rPr>
          <w:delText>3</w:delText>
        </w:r>
        <w:r w:rsidDel="007A2FD3">
          <w:rPr>
            <w:rFonts w:hint="eastAsia"/>
          </w:rPr>
          <w:delText>）本质上就是</w:delText>
        </w:r>
        <w:r w:rsidDel="007A2FD3">
          <w:rPr>
            <w:rFonts w:hint="eastAsia"/>
          </w:rPr>
          <w:delText>shell</w:delText>
        </w:r>
        <w:r w:rsidDel="007A2FD3">
          <w:rPr>
            <w:rFonts w:hint="eastAsia"/>
          </w:rPr>
          <w:delText>在执行一系列的读和求值的步骤，在这个过程中，他同时可以接受来自终端的命令输入。</w:delText>
        </w:r>
      </w:del>
    </w:p>
    <w:p w14:paraId="48C4592E" w14:textId="77777777" w:rsidR="000B6263" w:rsidDel="007A2FD3" w:rsidRDefault="000B6263">
      <w:pPr>
        <w:pStyle w:val="aa"/>
        <w:ind w:firstLine="480"/>
        <w:rPr>
          <w:del w:id="1069" w:author="admin" w:date="2020-06-05T11:27:00Z"/>
        </w:rPr>
        <w:pPrChange w:id="1070" w:author="admin" w:date="2020-06-05T11:28:00Z">
          <w:pPr>
            <w:pStyle w:val="2"/>
          </w:pPr>
        </w:pPrChange>
      </w:pPr>
      <w:del w:id="1071" w:author="admin" w:date="2020-06-05T11:27:00Z">
        <w:r w:rsidDel="007A2FD3">
          <w:rPr>
            <w:rFonts w:hint="eastAsia"/>
          </w:rPr>
          <w:delText>6.3 Hello</w:delText>
        </w:r>
        <w:r w:rsidDel="007A2FD3">
          <w:rPr>
            <w:rFonts w:hint="eastAsia"/>
          </w:rPr>
          <w:delText>的</w:delText>
        </w:r>
        <w:r w:rsidDel="007A2FD3">
          <w:rPr>
            <w:rFonts w:hint="eastAsia"/>
          </w:rPr>
          <w:delText>fork</w:delText>
        </w:r>
        <w:r w:rsidDel="007A2FD3">
          <w:rPr>
            <w:rFonts w:hint="eastAsia"/>
          </w:rPr>
          <w:delText>进程创建过程</w:delText>
        </w:r>
      </w:del>
    </w:p>
    <w:p w14:paraId="2F9E181F" w14:textId="77777777" w:rsidR="000B6263" w:rsidDel="007A2FD3" w:rsidRDefault="00461D5E">
      <w:pPr>
        <w:pStyle w:val="aa"/>
        <w:ind w:firstLine="480"/>
        <w:rPr>
          <w:del w:id="1072" w:author="admin" w:date="2020-06-05T11:27:00Z"/>
        </w:rPr>
        <w:pPrChange w:id="1073" w:author="admin" w:date="2020-06-05T11:28:00Z">
          <w:pPr>
            <w:pStyle w:val="aa"/>
            <w:adjustRightInd w:val="0"/>
            <w:snapToGrid w:val="0"/>
            <w:ind w:firstLine="480"/>
          </w:pPr>
        </w:pPrChange>
      </w:pPr>
      <w:del w:id="1074" w:author="admin" w:date="2020-06-05T11:27:00Z">
        <w:r w:rsidDel="007A2FD3">
          <w:rPr>
            <w:rFonts w:hint="eastAsia"/>
          </w:rPr>
          <w:delText>执行中的进程调用</w:delText>
        </w:r>
        <w:r w:rsidDel="007A2FD3">
          <w:rPr>
            <w:rFonts w:hint="eastAsia"/>
          </w:rPr>
          <w:delText>fork</w:delText>
        </w:r>
        <w:r w:rsidDel="007A2FD3">
          <w:delText>()</w:delText>
        </w:r>
        <w:r w:rsidDel="007A2FD3">
          <w:rPr>
            <w:rFonts w:hint="eastAsia"/>
          </w:rPr>
          <w:delText>函数，就创建了一个子进程。</w:delText>
        </w:r>
        <w:r w:rsidR="00DE312D" w:rsidDel="007A2FD3">
          <w:rPr>
            <w:rFonts w:hint="eastAsia"/>
          </w:rPr>
          <w:delText>其函数原型为</w:delText>
        </w:r>
        <w:r w:rsidR="00DE312D" w:rsidDel="007A2FD3">
          <w:delText>pid_t fork(void)</w:delText>
        </w:r>
        <w:r w:rsidR="00DE312D" w:rsidDel="007A2FD3">
          <w:rPr>
            <w:rFonts w:hint="eastAsia"/>
          </w:rPr>
          <w:delText>；对于返回值，</w:delText>
        </w:r>
        <w:r w:rsidR="00DE312D" w:rsidRPr="00DE312D" w:rsidDel="007A2FD3">
          <w:rPr>
            <w:rFonts w:hint="eastAsia"/>
          </w:rPr>
          <w:delText>若成功调用一次则返回两个值，子进程返回</w:delText>
        </w:r>
        <w:r w:rsidR="00DE312D" w:rsidRPr="00DE312D" w:rsidDel="007A2FD3">
          <w:rPr>
            <w:rFonts w:hint="eastAsia"/>
          </w:rPr>
          <w:delText>0</w:delText>
        </w:r>
        <w:r w:rsidR="00DE312D" w:rsidRPr="00DE312D" w:rsidDel="007A2FD3">
          <w:rPr>
            <w:rFonts w:hint="eastAsia"/>
          </w:rPr>
          <w:delText>，父进程返回子进程</w:delText>
        </w:r>
        <w:r w:rsidR="00DE312D" w:rsidRPr="00DE312D" w:rsidDel="007A2FD3">
          <w:rPr>
            <w:rFonts w:hint="eastAsia"/>
          </w:rPr>
          <w:delText>ID</w:delText>
        </w:r>
        <w:r w:rsidR="00DE312D" w:rsidRPr="00DE312D" w:rsidDel="007A2FD3">
          <w:rPr>
            <w:rFonts w:hint="eastAsia"/>
          </w:rPr>
          <w:delText>；否则，出错返回</w:delText>
        </w:r>
        <w:r w:rsidR="00DE312D" w:rsidRPr="00DE312D" w:rsidDel="007A2FD3">
          <w:rPr>
            <w:rFonts w:hint="eastAsia"/>
          </w:rPr>
          <w:delText>-1</w:delText>
        </w:r>
        <w:r w:rsidR="00DE312D" w:rsidDel="007A2FD3">
          <w:rPr>
            <w:rFonts w:hint="eastAsia"/>
          </w:rPr>
          <w:delText>。</w:delText>
        </w:r>
      </w:del>
    </w:p>
    <w:p w14:paraId="5F103201" w14:textId="77777777" w:rsidR="00461D5E" w:rsidDel="007A2FD3" w:rsidRDefault="00461D5E">
      <w:pPr>
        <w:pStyle w:val="aa"/>
        <w:ind w:firstLine="480"/>
        <w:rPr>
          <w:del w:id="1075" w:author="admin" w:date="2020-06-05T11:27:00Z"/>
        </w:rPr>
        <w:pPrChange w:id="1076" w:author="admin" w:date="2020-06-05T11:28:00Z">
          <w:pPr>
            <w:pStyle w:val="aa"/>
            <w:numPr>
              <w:numId w:val="16"/>
            </w:numPr>
            <w:adjustRightInd w:val="0"/>
            <w:snapToGrid w:val="0"/>
            <w:ind w:left="900" w:firstLineChars="0" w:hanging="420"/>
          </w:pPr>
        </w:pPrChange>
      </w:pPr>
      <w:del w:id="1077" w:author="admin" w:date="2020-06-05T11:27:00Z">
        <w:r w:rsidDel="007A2FD3">
          <w:rPr>
            <w:rFonts w:hint="eastAsia"/>
          </w:rPr>
          <w:delText>首先对于</w:delText>
        </w:r>
        <w:r w:rsidDel="007A2FD3">
          <w:rPr>
            <w:rFonts w:hint="eastAsia"/>
          </w:rPr>
          <w:delText>hello</w:delText>
        </w:r>
        <w:r w:rsidDel="007A2FD3">
          <w:rPr>
            <w:rFonts w:hint="eastAsia"/>
          </w:rPr>
          <w:delText>进程。我们终端的输入被判断为非内置命令，然后</w:delText>
        </w:r>
        <w:r w:rsidDel="007A2FD3">
          <w:rPr>
            <w:rFonts w:hint="eastAsia"/>
          </w:rPr>
          <w:delText>shell</w:delText>
        </w:r>
        <w:r w:rsidDel="007A2FD3">
          <w:rPr>
            <w:rFonts w:hint="eastAsia"/>
          </w:rPr>
          <w:delText>试图在硬盘上查找该命令（即</w:delText>
        </w:r>
        <w:r w:rsidDel="007A2FD3">
          <w:rPr>
            <w:rFonts w:hint="eastAsia"/>
          </w:rPr>
          <w:delText>hello</w:delText>
        </w:r>
        <w:r w:rsidDel="007A2FD3">
          <w:rPr>
            <w:rFonts w:hint="eastAsia"/>
          </w:rPr>
          <w:delText>可执行程序），并将其调入内存</w:delText>
        </w:r>
        <w:r w:rsidR="001A6C8E" w:rsidDel="007A2FD3">
          <w:rPr>
            <w:rFonts w:hint="eastAsia"/>
          </w:rPr>
          <w:delText>，然后</w:delText>
        </w:r>
        <w:r w:rsidR="001A6C8E" w:rsidDel="007A2FD3">
          <w:rPr>
            <w:rFonts w:hint="eastAsia"/>
          </w:rPr>
          <w:delText>shell</w:delText>
        </w:r>
        <w:r w:rsidR="001A6C8E" w:rsidDel="007A2FD3">
          <w:rPr>
            <w:rFonts w:hint="eastAsia"/>
          </w:rPr>
          <w:delText>将其解释为系统功能调用并转交给内核执行。</w:delText>
        </w:r>
      </w:del>
    </w:p>
    <w:p w14:paraId="0B5B3AEA" w14:textId="77777777" w:rsidR="00DE312D" w:rsidDel="007A2FD3" w:rsidRDefault="008C7673">
      <w:pPr>
        <w:pStyle w:val="aa"/>
        <w:ind w:firstLine="480"/>
        <w:rPr>
          <w:del w:id="1078" w:author="admin" w:date="2020-06-05T11:27:00Z"/>
        </w:rPr>
        <w:pPrChange w:id="1079" w:author="admin" w:date="2020-06-05T11:28:00Z">
          <w:pPr>
            <w:pStyle w:val="aa"/>
            <w:numPr>
              <w:numId w:val="16"/>
            </w:numPr>
            <w:adjustRightInd w:val="0"/>
            <w:snapToGrid w:val="0"/>
            <w:ind w:left="900" w:firstLineChars="0" w:hanging="420"/>
          </w:pPr>
        </w:pPrChange>
      </w:pPr>
      <w:del w:id="1080" w:author="admin" w:date="2020-06-05T11:27:00Z">
        <w:r w:rsidDel="007A2FD3">
          <w:rPr>
            <w:rFonts w:hint="eastAsia"/>
          </w:rPr>
          <w:delText>shell</w:delText>
        </w:r>
        <w:r w:rsidDel="007A2FD3">
          <w:rPr>
            <w:rFonts w:hint="eastAsia"/>
          </w:rPr>
          <w:delText>执行</w:delText>
        </w:r>
        <w:r w:rsidDel="007A2FD3">
          <w:rPr>
            <w:rFonts w:hint="eastAsia"/>
          </w:rPr>
          <w:delText>fork</w:delText>
        </w:r>
        <w:r w:rsidDel="007A2FD3">
          <w:rPr>
            <w:rFonts w:hint="eastAsia"/>
          </w:rPr>
          <w:delText>函数，创建一个子进程。这时候我们的</w:delText>
        </w:r>
        <w:r w:rsidDel="007A2FD3">
          <w:rPr>
            <w:rFonts w:hint="eastAsia"/>
          </w:rPr>
          <w:delText>hello</w:delText>
        </w:r>
        <w:r w:rsidDel="007A2FD3">
          <w:rPr>
            <w:rFonts w:hint="eastAsia"/>
          </w:rPr>
          <w:delText>程序就开始运行了。</w:delText>
        </w:r>
        <w:r w:rsidR="00CA5073" w:rsidDel="007A2FD3">
          <w:rPr>
            <w:rFonts w:hint="eastAsia"/>
          </w:rPr>
          <w:delText>值得注意的是，</w:delText>
        </w:r>
        <w:r w:rsidR="00CA5073" w:rsidDel="007A2FD3">
          <w:rPr>
            <w:rFonts w:hint="eastAsia"/>
          </w:rPr>
          <w:delText>hello</w:delText>
        </w:r>
        <w:r w:rsidR="006D2A36" w:rsidRPr="006D2A36" w:rsidDel="007A2FD3">
          <w:rPr>
            <w:rFonts w:hint="eastAsia"/>
          </w:rPr>
          <w:delText>子进程是父进程的副本，它</w:delText>
        </w:r>
        <w:r w:rsidR="006D2A36" w:rsidDel="007A2FD3">
          <w:rPr>
            <w:rFonts w:hint="eastAsia"/>
          </w:rPr>
          <w:delText>将获得父进程数据空间、堆、栈等资源的副本。但是</w:delText>
        </w:r>
        <w:r w:rsidR="006D2A36" w:rsidRPr="006D2A36" w:rsidDel="007A2FD3">
          <w:rPr>
            <w:rFonts w:hint="eastAsia"/>
          </w:rPr>
          <w:delText>子进程持有的是上述存储空间的“副本”，这意味着父子进程间不共享这些存储空间。</w:delText>
        </w:r>
      </w:del>
    </w:p>
    <w:p w14:paraId="45EFE1B9" w14:textId="77777777" w:rsidR="002E7BDF" w:rsidDel="007A2FD3" w:rsidRDefault="002E7BDF">
      <w:pPr>
        <w:pStyle w:val="aa"/>
        <w:ind w:firstLine="480"/>
        <w:rPr>
          <w:del w:id="1081" w:author="admin" w:date="2020-06-05T11:27:00Z"/>
        </w:rPr>
        <w:pPrChange w:id="1082" w:author="admin" w:date="2020-06-05T11:28:00Z">
          <w:pPr>
            <w:pStyle w:val="aa"/>
            <w:numPr>
              <w:numId w:val="16"/>
            </w:numPr>
            <w:adjustRightInd w:val="0"/>
            <w:snapToGrid w:val="0"/>
            <w:ind w:left="900" w:firstLineChars="0" w:hanging="420"/>
          </w:pPr>
        </w:pPrChange>
      </w:pPr>
      <w:del w:id="1083" w:author="admin" w:date="2020-06-05T11:27:00Z">
        <w:r w:rsidDel="007A2FD3">
          <w:rPr>
            <w:rFonts w:hint="eastAsia"/>
          </w:rPr>
          <w:delText>同时</w:delText>
        </w:r>
        <w:r w:rsidDel="007A2FD3">
          <w:delText>L</w:delText>
        </w:r>
        <w:r w:rsidDel="007A2FD3">
          <w:rPr>
            <w:rFonts w:hint="eastAsia"/>
          </w:rPr>
          <w:delText>inux</w:delText>
        </w:r>
        <w:r w:rsidDel="007A2FD3">
          <w:rPr>
            <w:rFonts w:hint="eastAsia"/>
          </w:rPr>
          <w:delText>将复制父进程的地址空间给子进程，因此，</w:delText>
        </w:r>
        <w:r w:rsidDel="007A2FD3">
          <w:rPr>
            <w:rFonts w:hint="eastAsia"/>
          </w:rPr>
          <w:delText>hello</w:delText>
        </w:r>
        <w:r w:rsidDel="007A2FD3">
          <w:rPr>
            <w:rFonts w:hint="eastAsia"/>
          </w:rPr>
          <w:delText>进程就有了独立的地址空间。</w:delText>
        </w:r>
      </w:del>
    </w:p>
    <w:p w14:paraId="1EB35152" w14:textId="77777777" w:rsidR="005F7ADC" w:rsidDel="007A2FD3" w:rsidRDefault="005F7ADC">
      <w:pPr>
        <w:pStyle w:val="aa"/>
        <w:ind w:firstLine="480"/>
        <w:rPr>
          <w:del w:id="1084" w:author="admin" w:date="2020-06-05T11:27:00Z"/>
        </w:rPr>
        <w:pPrChange w:id="1085" w:author="admin" w:date="2020-06-05T11:28:00Z">
          <w:pPr>
            <w:pStyle w:val="aa"/>
            <w:numPr>
              <w:numId w:val="16"/>
            </w:numPr>
            <w:adjustRightInd w:val="0"/>
            <w:snapToGrid w:val="0"/>
            <w:ind w:left="900" w:firstLineChars="0" w:hanging="420"/>
          </w:pPr>
        </w:pPrChange>
      </w:pPr>
      <w:del w:id="1086" w:author="admin" w:date="2020-06-05T11:27:00Z">
        <w:r w:rsidDel="007A2FD3">
          <w:rPr>
            <w:rFonts w:hint="eastAsia"/>
          </w:rPr>
          <w:delText>画出进程图</w:delText>
        </w:r>
      </w:del>
    </w:p>
    <w:p w14:paraId="60438BD5" w14:textId="77777777" w:rsidR="005F7ADC" w:rsidDel="007A2FD3" w:rsidRDefault="005F7ADC">
      <w:pPr>
        <w:pStyle w:val="aa"/>
        <w:ind w:firstLine="480"/>
        <w:rPr>
          <w:del w:id="1087" w:author="admin" w:date="2020-06-05T11:27:00Z"/>
        </w:rPr>
        <w:pPrChange w:id="1088" w:author="admin" w:date="2020-06-05T11:28:00Z">
          <w:pPr>
            <w:pStyle w:val="aa"/>
            <w:adjustRightInd w:val="0"/>
            <w:snapToGrid w:val="0"/>
            <w:ind w:left="900" w:firstLineChars="0" w:firstLine="0"/>
          </w:pPr>
        </w:pPrChange>
      </w:pPr>
      <w:del w:id="1089" w:author="admin" w:date="2020-06-05T11:27:00Z">
        <w:r w:rsidDel="007A2FD3">
          <w:rPr>
            <w:rFonts w:hint="eastAsia"/>
          </w:rPr>
          <w:delText xml:space="preserve"> </w:delText>
        </w:r>
        <w:r w:rsidDel="007A2FD3">
          <w:delText xml:space="preserve">     </w:delText>
        </w:r>
        <w:r w:rsidDel="007A2FD3">
          <w:rPr>
            <w:rFonts w:hint="eastAsia"/>
          </w:rPr>
          <w:delText>---------------hello</w:delText>
        </w:r>
        <w:r w:rsidDel="007A2FD3">
          <w:rPr>
            <w:rFonts w:hint="eastAsia"/>
          </w:rPr>
          <w:delText>程序</w:delText>
        </w:r>
        <w:r w:rsidDel="007A2FD3">
          <w:rPr>
            <w:rFonts w:hint="eastAsia"/>
          </w:rPr>
          <w:delText>----</w:delText>
        </w:r>
      </w:del>
    </w:p>
    <w:p w14:paraId="1A584A71" w14:textId="77777777" w:rsidR="005F7ADC" w:rsidDel="007A2FD3" w:rsidRDefault="005F7ADC">
      <w:pPr>
        <w:pStyle w:val="aa"/>
        <w:ind w:firstLine="480"/>
        <w:rPr>
          <w:del w:id="1090" w:author="admin" w:date="2020-06-05T11:27:00Z"/>
        </w:rPr>
        <w:pPrChange w:id="1091" w:author="admin" w:date="2020-06-05T11:28:00Z">
          <w:pPr>
            <w:pStyle w:val="aa"/>
            <w:adjustRightInd w:val="0"/>
            <w:snapToGrid w:val="0"/>
            <w:ind w:left="900" w:firstLineChars="0" w:firstLine="0"/>
          </w:pPr>
        </w:pPrChange>
      </w:pPr>
      <w:del w:id="1092" w:author="admin" w:date="2020-06-05T11:27:00Z">
        <w:r w:rsidDel="007A2FD3">
          <w:rPr>
            <w:rFonts w:hint="eastAsia"/>
          </w:rPr>
          <w:delText xml:space="preserve"> </w:delText>
        </w:r>
        <w:r w:rsidDel="007A2FD3">
          <w:delText xml:space="preserve">     </w:delText>
        </w:r>
        <w:r w:rsidDel="007A2FD3">
          <w:rPr>
            <w:rFonts w:hint="eastAsia"/>
          </w:rPr>
          <w:delText>|</w:delText>
        </w:r>
      </w:del>
    </w:p>
    <w:p w14:paraId="482C7F48" w14:textId="77777777" w:rsidR="005F7ADC" w:rsidDel="007A2FD3" w:rsidRDefault="005F7ADC">
      <w:pPr>
        <w:pStyle w:val="aa"/>
        <w:ind w:firstLine="480"/>
        <w:rPr>
          <w:del w:id="1093" w:author="admin" w:date="2020-06-05T11:27:00Z"/>
        </w:rPr>
        <w:pPrChange w:id="1094" w:author="admin" w:date="2020-06-05T11:28:00Z">
          <w:pPr>
            <w:pStyle w:val="aa"/>
            <w:adjustRightInd w:val="0"/>
            <w:snapToGrid w:val="0"/>
            <w:ind w:left="900" w:firstLineChars="0" w:firstLine="0"/>
          </w:pPr>
        </w:pPrChange>
      </w:pPr>
      <w:del w:id="1095" w:author="admin" w:date="2020-06-05T11:27:00Z">
        <w:r w:rsidDel="007A2FD3">
          <w:rPr>
            <w:rFonts w:hint="eastAsia"/>
          </w:rPr>
          <w:delText>---------+------------------------------</w:delText>
        </w:r>
      </w:del>
    </w:p>
    <w:p w14:paraId="6E1BC9C4" w14:textId="77777777" w:rsidR="005F7ADC" w:rsidDel="007A2FD3" w:rsidRDefault="005F7ADC">
      <w:pPr>
        <w:pStyle w:val="aa"/>
        <w:ind w:firstLine="480"/>
        <w:rPr>
          <w:del w:id="1096" w:author="admin" w:date="2020-06-05T11:27:00Z"/>
        </w:rPr>
        <w:pPrChange w:id="1097" w:author="admin" w:date="2020-06-05T11:28:00Z">
          <w:pPr>
            <w:pStyle w:val="aa"/>
            <w:adjustRightInd w:val="0"/>
            <w:snapToGrid w:val="0"/>
            <w:ind w:left="900" w:firstLineChars="0" w:firstLine="0"/>
          </w:pPr>
        </w:pPrChange>
      </w:pPr>
      <w:del w:id="1098" w:author="admin" w:date="2020-06-05T11:27:00Z">
        <w:r w:rsidDel="007A2FD3">
          <w:delText xml:space="preserve">     </w:delText>
        </w:r>
        <w:r w:rsidDel="007A2FD3">
          <w:rPr>
            <w:rFonts w:hint="eastAsia"/>
          </w:rPr>
          <w:delText>fork</w:delText>
        </w:r>
      </w:del>
    </w:p>
    <w:p w14:paraId="3B185186" w14:textId="77777777" w:rsidR="000B6263" w:rsidDel="007A2FD3" w:rsidRDefault="000B6263">
      <w:pPr>
        <w:pStyle w:val="aa"/>
        <w:ind w:firstLine="480"/>
        <w:rPr>
          <w:del w:id="1099" w:author="admin" w:date="2020-06-05T11:27:00Z"/>
        </w:rPr>
        <w:pPrChange w:id="1100" w:author="admin" w:date="2020-06-05T11:28:00Z">
          <w:pPr>
            <w:pStyle w:val="2"/>
          </w:pPr>
        </w:pPrChange>
      </w:pPr>
      <w:del w:id="1101" w:author="admin" w:date="2020-06-05T11:27:00Z">
        <w:r w:rsidDel="007A2FD3">
          <w:rPr>
            <w:rFonts w:hint="eastAsia"/>
          </w:rPr>
          <w:delText>6.4 Hello</w:delText>
        </w:r>
        <w:r w:rsidDel="007A2FD3">
          <w:rPr>
            <w:rFonts w:hint="eastAsia"/>
          </w:rPr>
          <w:delText>的</w:delText>
        </w:r>
        <w:r w:rsidDel="007A2FD3">
          <w:rPr>
            <w:rFonts w:hint="eastAsia"/>
          </w:rPr>
          <w:delText>execve</w:delText>
        </w:r>
        <w:r w:rsidDel="007A2FD3">
          <w:rPr>
            <w:rFonts w:hint="eastAsia"/>
          </w:rPr>
          <w:delText>过程</w:delText>
        </w:r>
      </w:del>
    </w:p>
    <w:p w14:paraId="2EFC5C1F" w14:textId="77777777" w:rsidR="000B6263" w:rsidDel="007A2FD3" w:rsidRDefault="00E94D00">
      <w:pPr>
        <w:pStyle w:val="aa"/>
        <w:ind w:firstLine="480"/>
        <w:rPr>
          <w:del w:id="1102" w:author="admin" w:date="2020-06-05T11:27:00Z"/>
        </w:rPr>
        <w:pPrChange w:id="1103" w:author="admin" w:date="2020-06-05T11:28:00Z">
          <w:pPr>
            <w:pStyle w:val="aa"/>
            <w:numPr>
              <w:numId w:val="18"/>
            </w:numPr>
            <w:adjustRightInd w:val="0"/>
            <w:snapToGrid w:val="0"/>
            <w:ind w:left="900" w:firstLineChars="0" w:hanging="420"/>
          </w:pPr>
        </w:pPrChange>
      </w:pPr>
      <w:del w:id="1104" w:author="admin" w:date="2020-06-05T11:27:00Z">
        <w:r w:rsidDel="007A2FD3">
          <w:rPr>
            <w:rFonts w:hint="eastAsia"/>
          </w:rPr>
          <w:delText>execve</w:delText>
        </w:r>
        <w:r w:rsidR="00A71A3F" w:rsidDel="007A2FD3">
          <w:rPr>
            <w:rFonts w:hint="eastAsia"/>
          </w:rPr>
          <w:delText>函数在当前进程的上下文中加载并运行</w:delText>
        </w:r>
        <w:r w:rsidDel="007A2FD3">
          <w:rPr>
            <w:rFonts w:hint="eastAsia"/>
          </w:rPr>
          <w:delText>新程序</w:delText>
        </w:r>
        <w:r w:rsidR="00A71A3F" w:rsidDel="007A2FD3">
          <w:rPr>
            <w:rFonts w:hint="eastAsia"/>
          </w:rPr>
          <w:delText>hello</w:delText>
        </w:r>
        <w:r w:rsidDel="007A2FD3">
          <w:rPr>
            <w:rFonts w:hint="eastAsia"/>
          </w:rPr>
          <w:delText>。</w:delText>
        </w:r>
        <w:r w:rsidR="00E93F7C" w:rsidDel="007A2FD3">
          <w:rPr>
            <w:rFonts w:hint="eastAsia"/>
          </w:rPr>
          <w:delText>函数原型为：</w:delText>
        </w:r>
        <w:r w:rsidR="00E93F7C" w:rsidDel="007A2FD3">
          <w:rPr>
            <w:rFonts w:hint="eastAsia"/>
          </w:rPr>
          <w:delText>int</w:delText>
        </w:r>
        <w:r w:rsidR="00E93F7C" w:rsidDel="007A2FD3">
          <w:delText xml:space="preserve"> </w:delText>
        </w:r>
        <w:r w:rsidR="00E93F7C" w:rsidDel="007A2FD3">
          <w:rPr>
            <w:rFonts w:hint="eastAsia"/>
          </w:rPr>
          <w:delText>exeve(</w:delText>
        </w:r>
        <w:r w:rsidR="00E93F7C" w:rsidDel="007A2FD3">
          <w:delText>const char *filename, const char *argv[], const char *envp[])</w:delText>
        </w:r>
        <w:r w:rsidR="00E93F7C" w:rsidDel="007A2FD3">
          <w:rPr>
            <w:rFonts w:hint="eastAsia"/>
          </w:rPr>
          <w:delText>；</w:delText>
        </w:r>
        <w:r w:rsidR="00BA1BD4" w:rsidDel="007A2FD3">
          <w:rPr>
            <w:rFonts w:hint="eastAsia"/>
          </w:rPr>
          <w:delText>如果成功，则不返回；如果错误，则返回</w:delText>
        </w:r>
        <w:r w:rsidR="00BA1BD4" w:rsidDel="007A2FD3">
          <w:rPr>
            <w:rFonts w:hint="eastAsia"/>
          </w:rPr>
          <w:delText>-1</w:delText>
        </w:r>
        <w:r w:rsidR="00BA1BD4" w:rsidDel="007A2FD3">
          <w:rPr>
            <w:rFonts w:hint="eastAsia"/>
          </w:rPr>
          <w:delText>。</w:delText>
        </w:r>
      </w:del>
    </w:p>
    <w:p w14:paraId="2266CDF5" w14:textId="77777777" w:rsidR="009863E8" w:rsidDel="007A2FD3" w:rsidRDefault="00236FE0">
      <w:pPr>
        <w:pStyle w:val="aa"/>
        <w:ind w:firstLine="480"/>
        <w:rPr>
          <w:del w:id="1105" w:author="admin" w:date="2020-06-05T11:27:00Z"/>
        </w:rPr>
        <w:pPrChange w:id="1106" w:author="admin" w:date="2020-06-05T11:28:00Z">
          <w:pPr>
            <w:pStyle w:val="aa"/>
            <w:numPr>
              <w:numId w:val="18"/>
            </w:numPr>
            <w:adjustRightInd w:val="0"/>
            <w:snapToGrid w:val="0"/>
            <w:ind w:left="900" w:firstLineChars="0" w:hanging="420"/>
          </w:pPr>
        </w:pPrChange>
      </w:pPr>
      <w:del w:id="1107" w:author="admin" w:date="2020-06-05T11:27:00Z">
        <w:r w:rsidDel="007A2FD3">
          <w:rPr>
            <w:rFonts w:hint="eastAsia"/>
          </w:rPr>
          <w:delText>在</w:delText>
        </w:r>
        <w:r w:rsidDel="007A2FD3">
          <w:rPr>
            <w:rFonts w:hint="eastAsia"/>
          </w:rPr>
          <w:delText>execve</w:delText>
        </w:r>
        <w:r w:rsidDel="007A2FD3">
          <w:rPr>
            <w:rFonts w:hint="eastAsia"/>
          </w:rPr>
          <w:delText>加载了</w:delText>
        </w:r>
        <w:r w:rsidR="00593E4C" w:rsidDel="007A2FD3">
          <w:rPr>
            <w:rFonts w:hint="eastAsia"/>
          </w:rPr>
          <w:delText>hello</w:delText>
        </w:r>
        <w:r w:rsidR="00593E4C" w:rsidDel="007A2FD3">
          <w:rPr>
            <w:rFonts w:hint="eastAsia"/>
          </w:rPr>
          <w:delText>之后，它调用启动代码。启动代码设置栈，并将控制传递给</w:delText>
        </w:r>
        <w:r w:rsidR="00593E4C" w:rsidDel="007A2FD3">
          <w:rPr>
            <w:rFonts w:hint="eastAsia"/>
          </w:rPr>
          <w:delText>hello</w:delText>
        </w:r>
        <w:r w:rsidR="00593E4C" w:rsidDel="007A2FD3">
          <w:rPr>
            <w:rFonts w:hint="eastAsia"/>
          </w:rPr>
          <w:delText>的主函数（即</w:delText>
        </w:r>
        <w:r w:rsidR="00593E4C" w:rsidDel="007A2FD3">
          <w:rPr>
            <w:rFonts w:hint="eastAsia"/>
          </w:rPr>
          <w:delText>main</w:delText>
        </w:r>
        <w:r w:rsidR="00593E4C" w:rsidDel="007A2FD3">
          <w:rPr>
            <w:rFonts w:hint="eastAsia"/>
          </w:rPr>
          <w:delText>函数），该函数有以下原型：</w:delText>
        </w:r>
        <w:r w:rsidR="00593E4C" w:rsidDel="007A2FD3">
          <w:rPr>
            <w:rFonts w:hint="eastAsia"/>
          </w:rPr>
          <w:delText>int</w:delText>
        </w:r>
        <w:r w:rsidR="00593E4C" w:rsidDel="007A2FD3">
          <w:delText xml:space="preserve"> main(int argv, char **argv, char **envp)</w:delText>
        </w:r>
        <w:r w:rsidR="00593E4C" w:rsidDel="007A2FD3">
          <w:rPr>
            <w:rFonts w:hint="eastAsia"/>
          </w:rPr>
          <w:delText>或者等价的</w:delText>
        </w:r>
        <w:r w:rsidR="00593E4C" w:rsidDel="007A2FD3">
          <w:rPr>
            <w:rFonts w:hint="eastAsia"/>
          </w:rPr>
          <w:delText>int</w:delText>
        </w:r>
        <w:r w:rsidR="00593E4C" w:rsidDel="007A2FD3">
          <w:delText xml:space="preserve"> </w:delText>
        </w:r>
        <w:r w:rsidR="00593E4C" w:rsidDel="007A2FD3">
          <w:rPr>
            <w:rFonts w:hint="eastAsia"/>
          </w:rPr>
          <w:delText>main</w:delText>
        </w:r>
        <w:r w:rsidR="00593E4C" w:rsidDel="007A2FD3">
          <w:delText>(int argc, char *argv[], char *envp).</w:delText>
        </w:r>
      </w:del>
    </w:p>
    <w:p w14:paraId="5CF7E86C" w14:textId="77777777" w:rsidR="00593E4C" w:rsidDel="007A2FD3" w:rsidRDefault="00593E4C">
      <w:pPr>
        <w:pStyle w:val="aa"/>
        <w:ind w:firstLine="480"/>
        <w:rPr>
          <w:del w:id="1108" w:author="admin" w:date="2020-06-05T11:27:00Z"/>
        </w:rPr>
        <w:pPrChange w:id="1109" w:author="admin" w:date="2020-06-05T11:28:00Z">
          <w:pPr>
            <w:pStyle w:val="aa"/>
            <w:numPr>
              <w:numId w:val="18"/>
            </w:numPr>
            <w:adjustRightInd w:val="0"/>
            <w:snapToGrid w:val="0"/>
            <w:ind w:left="900" w:firstLineChars="0" w:hanging="420"/>
          </w:pPr>
        </w:pPrChange>
      </w:pPr>
      <w:del w:id="1110" w:author="admin" w:date="2020-06-05T11:27:00Z">
        <w:r w:rsidDel="007A2FD3">
          <w:rPr>
            <w:rFonts w:hint="eastAsia"/>
          </w:rPr>
          <w:delText>当</w:delText>
        </w:r>
        <w:r w:rsidDel="007A2FD3">
          <w:rPr>
            <w:rFonts w:hint="eastAsia"/>
          </w:rPr>
          <w:delText>main</w:delText>
        </w:r>
        <w:r w:rsidDel="007A2FD3">
          <w:rPr>
            <w:rFonts w:hint="eastAsia"/>
          </w:rPr>
          <w:delText>开始执行时，一个典型的用户栈组织结构如下。</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5"/>
      </w:tblGrid>
      <w:tr w:rsidR="00593E4C" w:rsidDel="007A2FD3" w14:paraId="2D930979" w14:textId="77777777" w:rsidTr="00BB2281">
        <w:trPr>
          <w:jc w:val="center"/>
          <w:del w:id="1111" w:author="admin" w:date="2020-06-05T11:27:00Z"/>
        </w:trPr>
        <w:tc>
          <w:tcPr>
            <w:tcW w:w="8721" w:type="dxa"/>
            <w:shd w:val="clear" w:color="auto" w:fill="auto"/>
            <w:vAlign w:val="center"/>
          </w:tcPr>
          <w:p w14:paraId="2D9C6ED2" w14:textId="77777777" w:rsidR="007A2FD3" w:rsidRDefault="007A2FD3">
            <w:pPr>
              <w:pStyle w:val="aa"/>
              <w:ind w:firstLine="480"/>
              <w:rPr>
                <w:ins w:id="1112" w:author="admin" w:date="2020-06-05T11:28:00Z"/>
              </w:rPr>
              <w:pPrChange w:id="1113" w:author="admin" w:date="2020-06-05T11:28:00Z">
                <w:pPr>
                  <w:pStyle w:val="1"/>
                </w:pPr>
              </w:pPrChange>
            </w:pPr>
          </w:p>
          <w:p w14:paraId="6554443B" w14:textId="77777777" w:rsidR="007A2FD3" w:rsidRDefault="007A2FD3">
            <w:pPr>
              <w:pStyle w:val="aa"/>
              <w:ind w:firstLine="480"/>
              <w:rPr>
                <w:ins w:id="1114" w:author="admin" w:date="2020-06-05T11:28:00Z"/>
              </w:rPr>
              <w:pPrChange w:id="1115" w:author="admin" w:date="2020-06-05T11:28:00Z">
                <w:pPr>
                  <w:pStyle w:val="1"/>
                </w:pPr>
              </w:pPrChange>
            </w:pPr>
          </w:p>
          <w:p w14:paraId="6CCA7262" w14:textId="77777777" w:rsidR="00593E4C" w:rsidDel="007A2FD3" w:rsidRDefault="00593E4C">
            <w:pPr>
              <w:pStyle w:val="aa"/>
              <w:ind w:firstLine="480"/>
              <w:rPr>
                <w:del w:id="1116" w:author="admin" w:date="2020-06-05T11:27:00Z"/>
              </w:rPr>
              <w:pPrChange w:id="1117" w:author="admin" w:date="2020-06-05T11:28:00Z">
                <w:pPr>
                  <w:pStyle w:val="aa"/>
                  <w:widowControl w:val="0"/>
                  <w:adjustRightInd w:val="0"/>
                  <w:snapToGrid w:val="0"/>
                  <w:ind w:firstLineChars="0" w:firstLine="0"/>
                  <w:jc w:val="center"/>
                </w:pPr>
              </w:pPrChange>
            </w:pPr>
            <w:del w:id="1118" w:author="admin" w:date="2020-06-05T11:27:00Z">
              <w:r w:rsidDel="007A2FD3">
                <w:rPr>
                  <w:rFonts w:hint="eastAsia"/>
                </w:rPr>
                <w:delText>以</w:delText>
              </w:r>
              <w:r w:rsidDel="007A2FD3">
                <w:rPr>
                  <w:rFonts w:hint="eastAsia"/>
                </w:rPr>
                <w:delText>null</w:delText>
              </w:r>
              <w:r w:rsidDel="007A2FD3">
                <w:rPr>
                  <w:rFonts w:hint="eastAsia"/>
                </w:rPr>
                <w:delText>结尾的环境变量字符串（栈底）</w:delText>
              </w:r>
            </w:del>
          </w:p>
        </w:tc>
      </w:tr>
      <w:tr w:rsidR="00593E4C" w:rsidDel="007A2FD3" w14:paraId="171F9953" w14:textId="77777777" w:rsidTr="00BB2281">
        <w:trPr>
          <w:jc w:val="center"/>
          <w:del w:id="1119" w:author="admin" w:date="2020-06-05T11:27:00Z"/>
        </w:trPr>
        <w:tc>
          <w:tcPr>
            <w:tcW w:w="8721" w:type="dxa"/>
            <w:shd w:val="clear" w:color="auto" w:fill="auto"/>
          </w:tcPr>
          <w:p w14:paraId="7CDF21C6" w14:textId="77777777" w:rsidR="00593E4C" w:rsidDel="007A2FD3" w:rsidRDefault="00593E4C">
            <w:pPr>
              <w:pStyle w:val="aa"/>
              <w:ind w:firstLine="480"/>
              <w:rPr>
                <w:del w:id="1120" w:author="admin" w:date="2020-06-05T11:27:00Z"/>
              </w:rPr>
              <w:pPrChange w:id="1121" w:author="admin" w:date="2020-06-05T11:28:00Z">
                <w:pPr>
                  <w:pStyle w:val="aa"/>
                  <w:widowControl w:val="0"/>
                  <w:adjustRightInd w:val="0"/>
                  <w:snapToGrid w:val="0"/>
                  <w:ind w:firstLineChars="0" w:firstLine="0"/>
                  <w:jc w:val="center"/>
                </w:pPr>
              </w:pPrChange>
            </w:pPr>
            <w:del w:id="1122" w:author="admin" w:date="2020-06-05T11:27:00Z">
              <w:r w:rsidDel="007A2FD3">
                <w:rPr>
                  <w:rFonts w:hint="eastAsia"/>
                </w:rPr>
                <w:delText>以</w:delText>
              </w:r>
              <w:r w:rsidDel="007A2FD3">
                <w:rPr>
                  <w:rFonts w:hint="eastAsia"/>
                </w:rPr>
                <w:delText>null</w:delText>
              </w:r>
              <w:r w:rsidDel="007A2FD3">
                <w:rPr>
                  <w:rFonts w:hint="eastAsia"/>
                </w:rPr>
                <w:delText>结尾的命令行字符串</w:delText>
              </w:r>
            </w:del>
          </w:p>
        </w:tc>
      </w:tr>
      <w:tr w:rsidR="00593E4C" w:rsidDel="007A2FD3" w14:paraId="53E32BA3" w14:textId="77777777" w:rsidTr="00BB2281">
        <w:trPr>
          <w:jc w:val="center"/>
          <w:del w:id="1123" w:author="admin" w:date="2020-06-05T11:27:00Z"/>
        </w:trPr>
        <w:tc>
          <w:tcPr>
            <w:tcW w:w="8721" w:type="dxa"/>
            <w:shd w:val="clear" w:color="auto" w:fill="auto"/>
          </w:tcPr>
          <w:p w14:paraId="3249CA50" w14:textId="77777777" w:rsidR="00593E4C" w:rsidDel="007A2FD3" w:rsidRDefault="00847981">
            <w:pPr>
              <w:pStyle w:val="aa"/>
              <w:ind w:firstLine="480"/>
              <w:rPr>
                <w:del w:id="1124" w:author="admin" w:date="2020-06-05T11:27:00Z"/>
              </w:rPr>
              <w:pPrChange w:id="1125" w:author="admin" w:date="2020-06-05T11:28:00Z">
                <w:pPr>
                  <w:pStyle w:val="aa"/>
                  <w:widowControl w:val="0"/>
                  <w:adjustRightInd w:val="0"/>
                  <w:snapToGrid w:val="0"/>
                  <w:ind w:firstLineChars="0" w:firstLine="0"/>
                  <w:jc w:val="center"/>
                </w:pPr>
              </w:pPrChange>
            </w:pPr>
            <w:del w:id="1126" w:author="admin" w:date="2020-06-05T11:27:00Z">
              <w:r w:rsidDel="007A2FD3">
                <w:rPr>
                  <w:rFonts w:hint="eastAsia"/>
                </w:rPr>
                <w:delText>envp[</w:delText>
              </w:r>
              <w:r w:rsidDel="007A2FD3">
                <w:delText>n] = =NULL</w:delText>
              </w:r>
            </w:del>
          </w:p>
        </w:tc>
      </w:tr>
      <w:tr w:rsidR="00593E4C" w:rsidDel="007A2FD3" w14:paraId="2CE88E99" w14:textId="77777777" w:rsidTr="00BB2281">
        <w:trPr>
          <w:jc w:val="center"/>
          <w:del w:id="1127" w:author="admin" w:date="2020-06-05T11:27:00Z"/>
        </w:trPr>
        <w:tc>
          <w:tcPr>
            <w:tcW w:w="8721" w:type="dxa"/>
            <w:shd w:val="clear" w:color="auto" w:fill="auto"/>
          </w:tcPr>
          <w:p w14:paraId="4D0DFE7B" w14:textId="77777777" w:rsidR="00593E4C" w:rsidDel="007A2FD3" w:rsidRDefault="00847981">
            <w:pPr>
              <w:pStyle w:val="aa"/>
              <w:ind w:firstLine="480"/>
              <w:rPr>
                <w:del w:id="1128" w:author="admin" w:date="2020-06-05T11:27:00Z"/>
              </w:rPr>
              <w:pPrChange w:id="1129" w:author="admin" w:date="2020-06-05T11:28:00Z">
                <w:pPr>
                  <w:pStyle w:val="aa"/>
                  <w:widowControl w:val="0"/>
                  <w:adjustRightInd w:val="0"/>
                  <w:snapToGrid w:val="0"/>
                  <w:ind w:firstLineChars="0" w:firstLine="0"/>
                  <w:jc w:val="center"/>
                </w:pPr>
              </w:pPrChange>
            </w:pPr>
            <w:del w:id="1130" w:author="admin" w:date="2020-06-05T11:27:00Z">
              <w:r w:rsidDel="007A2FD3">
                <w:rPr>
                  <w:rFonts w:hint="eastAsia"/>
                </w:rPr>
                <w:delText>e</w:delText>
              </w:r>
              <w:r w:rsidDel="007A2FD3">
                <w:delText>nvp[n-1]</w:delText>
              </w:r>
            </w:del>
          </w:p>
        </w:tc>
      </w:tr>
      <w:tr w:rsidR="00593E4C" w:rsidDel="007A2FD3" w14:paraId="2BE5CBFA" w14:textId="77777777" w:rsidTr="00BB2281">
        <w:trPr>
          <w:jc w:val="center"/>
          <w:del w:id="1131" w:author="admin" w:date="2020-06-05T11:27:00Z"/>
        </w:trPr>
        <w:tc>
          <w:tcPr>
            <w:tcW w:w="8721" w:type="dxa"/>
            <w:shd w:val="clear" w:color="auto" w:fill="auto"/>
          </w:tcPr>
          <w:p w14:paraId="70B35C38" w14:textId="77777777" w:rsidR="00593E4C" w:rsidDel="007A2FD3" w:rsidRDefault="00847981">
            <w:pPr>
              <w:pStyle w:val="aa"/>
              <w:ind w:firstLine="480"/>
              <w:rPr>
                <w:del w:id="1132" w:author="admin" w:date="2020-06-05T11:27:00Z"/>
              </w:rPr>
              <w:pPrChange w:id="1133" w:author="admin" w:date="2020-06-05T11:28:00Z">
                <w:pPr>
                  <w:pStyle w:val="aa"/>
                  <w:widowControl w:val="0"/>
                  <w:adjustRightInd w:val="0"/>
                  <w:snapToGrid w:val="0"/>
                  <w:ind w:firstLineChars="0" w:firstLine="0"/>
                  <w:jc w:val="center"/>
                </w:pPr>
              </w:pPrChange>
            </w:pPr>
            <w:del w:id="1134" w:author="admin" w:date="2020-06-05T11:27:00Z">
              <w:r w:rsidDel="007A2FD3">
                <w:delText>...</w:delText>
              </w:r>
            </w:del>
          </w:p>
        </w:tc>
      </w:tr>
      <w:tr w:rsidR="00593E4C" w:rsidDel="007A2FD3" w14:paraId="05EF2B36" w14:textId="77777777" w:rsidTr="00BB2281">
        <w:trPr>
          <w:jc w:val="center"/>
          <w:del w:id="1135" w:author="admin" w:date="2020-06-05T11:27:00Z"/>
        </w:trPr>
        <w:tc>
          <w:tcPr>
            <w:tcW w:w="8721" w:type="dxa"/>
            <w:shd w:val="clear" w:color="auto" w:fill="auto"/>
          </w:tcPr>
          <w:p w14:paraId="29CF0492" w14:textId="77777777" w:rsidR="00593E4C" w:rsidDel="007A2FD3" w:rsidRDefault="00847981">
            <w:pPr>
              <w:pStyle w:val="aa"/>
              <w:ind w:firstLine="480"/>
              <w:rPr>
                <w:del w:id="1136" w:author="admin" w:date="2020-06-05T11:27:00Z"/>
              </w:rPr>
              <w:pPrChange w:id="1137" w:author="admin" w:date="2020-06-05T11:28:00Z">
                <w:pPr>
                  <w:pStyle w:val="aa"/>
                  <w:widowControl w:val="0"/>
                  <w:adjustRightInd w:val="0"/>
                  <w:snapToGrid w:val="0"/>
                  <w:ind w:firstLineChars="0" w:firstLine="0"/>
                  <w:jc w:val="center"/>
                </w:pPr>
              </w:pPrChange>
            </w:pPr>
            <w:del w:id="1138" w:author="admin" w:date="2020-06-05T11:27:00Z">
              <w:r w:rsidDel="007A2FD3">
                <w:rPr>
                  <w:rFonts w:hint="eastAsia"/>
                </w:rPr>
                <w:delText>e</w:delText>
              </w:r>
              <w:r w:rsidDel="007A2FD3">
                <w:delText>nvp[0]</w:delText>
              </w:r>
            </w:del>
          </w:p>
        </w:tc>
      </w:tr>
      <w:tr w:rsidR="00593E4C" w:rsidDel="007A2FD3" w14:paraId="57A133E4" w14:textId="77777777" w:rsidTr="00BB2281">
        <w:trPr>
          <w:jc w:val="center"/>
          <w:del w:id="1139" w:author="admin" w:date="2020-06-05T11:27:00Z"/>
        </w:trPr>
        <w:tc>
          <w:tcPr>
            <w:tcW w:w="8721" w:type="dxa"/>
            <w:shd w:val="clear" w:color="auto" w:fill="auto"/>
          </w:tcPr>
          <w:p w14:paraId="435965BF" w14:textId="77777777" w:rsidR="00593E4C" w:rsidDel="007A2FD3" w:rsidRDefault="00847981">
            <w:pPr>
              <w:pStyle w:val="aa"/>
              <w:ind w:firstLine="480"/>
              <w:rPr>
                <w:del w:id="1140" w:author="admin" w:date="2020-06-05T11:27:00Z"/>
              </w:rPr>
              <w:pPrChange w:id="1141" w:author="admin" w:date="2020-06-05T11:28:00Z">
                <w:pPr>
                  <w:pStyle w:val="aa"/>
                  <w:widowControl w:val="0"/>
                  <w:adjustRightInd w:val="0"/>
                  <w:snapToGrid w:val="0"/>
                  <w:ind w:firstLineChars="0" w:firstLine="0"/>
                  <w:jc w:val="center"/>
                </w:pPr>
              </w:pPrChange>
            </w:pPr>
            <w:del w:id="1142" w:author="admin" w:date="2020-06-05T11:27:00Z">
              <w:r w:rsidDel="007A2FD3">
                <w:rPr>
                  <w:rFonts w:hint="eastAsia"/>
                </w:rPr>
                <w:delText>a</w:delText>
              </w:r>
              <w:r w:rsidDel="007A2FD3">
                <w:delText>rgv[argc] = NULL</w:delText>
              </w:r>
            </w:del>
          </w:p>
        </w:tc>
      </w:tr>
      <w:tr w:rsidR="00593E4C" w:rsidDel="007A2FD3" w14:paraId="544CE24F" w14:textId="77777777" w:rsidTr="00BB2281">
        <w:trPr>
          <w:jc w:val="center"/>
          <w:del w:id="1143" w:author="admin" w:date="2020-06-05T11:27:00Z"/>
        </w:trPr>
        <w:tc>
          <w:tcPr>
            <w:tcW w:w="8721" w:type="dxa"/>
            <w:shd w:val="clear" w:color="auto" w:fill="auto"/>
          </w:tcPr>
          <w:p w14:paraId="5E50940F" w14:textId="77777777" w:rsidR="00593E4C" w:rsidDel="007A2FD3" w:rsidRDefault="00847981">
            <w:pPr>
              <w:pStyle w:val="aa"/>
              <w:ind w:firstLine="480"/>
              <w:rPr>
                <w:del w:id="1144" w:author="admin" w:date="2020-06-05T11:27:00Z"/>
              </w:rPr>
              <w:pPrChange w:id="1145" w:author="admin" w:date="2020-06-05T11:28:00Z">
                <w:pPr>
                  <w:pStyle w:val="aa"/>
                  <w:widowControl w:val="0"/>
                  <w:adjustRightInd w:val="0"/>
                  <w:snapToGrid w:val="0"/>
                  <w:ind w:firstLineChars="0" w:firstLine="0"/>
                  <w:jc w:val="center"/>
                </w:pPr>
              </w:pPrChange>
            </w:pPr>
            <w:del w:id="1146" w:author="admin" w:date="2020-06-05T11:27:00Z">
              <w:r w:rsidDel="007A2FD3">
                <w:rPr>
                  <w:rFonts w:hint="eastAsia"/>
                </w:rPr>
                <w:delText>a</w:delText>
              </w:r>
              <w:r w:rsidDel="007A2FD3">
                <w:delText>rgv[argc-1]</w:delText>
              </w:r>
            </w:del>
          </w:p>
        </w:tc>
      </w:tr>
      <w:tr w:rsidR="00847981" w:rsidDel="007A2FD3" w14:paraId="2E31A4A7" w14:textId="77777777" w:rsidTr="00BB2281">
        <w:trPr>
          <w:jc w:val="center"/>
          <w:del w:id="1147" w:author="admin" w:date="2020-06-05T11:27:00Z"/>
        </w:trPr>
        <w:tc>
          <w:tcPr>
            <w:tcW w:w="8721" w:type="dxa"/>
            <w:shd w:val="clear" w:color="auto" w:fill="auto"/>
          </w:tcPr>
          <w:p w14:paraId="2492C8E4" w14:textId="77777777" w:rsidR="00847981" w:rsidDel="007A2FD3" w:rsidRDefault="00847981">
            <w:pPr>
              <w:pStyle w:val="aa"/>
              <w:ind w:firstLine="480"/>
              <w:rPr>
                <w:del w:id="1148" w:author="admin" w:date="2020-06-05T11:27:00Z"/>
              </w:rPr>
              <w:pPrChange w:id="1149" w:author="admin" w:date="2020-06-05T11:28:00Z">
                <w:pPr>
                  <w:pStyle w:val="aa"/>
                  <w:widowControl w:val="0"/>
                  <w:adjustRightInd w:val="0"/>
                  <w:snapToGrid w:val="0"/>
                  <w:ind w:firstLineChars="0" w:firstLine="0"/>
                  <w:jc w:val="center"/>
                </w:pPr>
              </w:pPrChange>
            </w:pPr>
            <w:del w:id="1150" w:author="admin" w:date="2020-06-05T11:27:00Z">
              <w:r w:rsidDel="007A2FD3">
                <w:rPr>
                  <w:rFonts w:hint="eastAsia"/>
                </w:rPr>
                <w:delText>.</w:delText>
              </w:r>
              <w:r w:rsidDel="007A2FD3">
                <w:delText>..</w:delText>
              </w:r>
            </w:del>
          </w:p>
        </w:tc>
      </w:tr>
      <w:tr w:rsidR="00847981" w:rsidDel="007A2FD3" w14:paraId="5A761BD5" w14:textId="77777777" w:rsidTr="00BB2281">
        <w:trPr>
          <w:jc w:val="center"/>
          <w:del w:id="1151" w:author="admin" w:date="2020-06-05T11:27:00Z"/>
        </w:trPr>
        <w:tc>
          <w:tcPr>
            <w:tcW w:w="8721" w:type="dxa"/>
            <w:shd w:val="clear" w:color="auto" w:fill="auto"/>
          </w:tcPr>
          <w:p w14:paraId="41865BA2" w14:textId="77777777" w:rsidR="00847981" w:rsidDel="007A2FD3" w:rsidRDefault="00847981">
            <w:pPr>
              <w:pStyle w:val="aa"/>
              <w:ind w:firstLine="480"/>
              <w:rPr>
                <w:del w:id="1152" w:author="admin" w:date="2020-06-05T11:27:00Z"/>
              </w:rPr>
              <w:pPrChange w:id="1153" w:author="admin" w:date="2020-06-05T11:28:00Z">
                <w:pPr>
                  <w:pStyle w:val="aa"/>
                  <w:widowControl w:val="0"/>
                  <w:adjustRightInd w:val="0"/>
                  <w:snapToGrid w:val="0"/>
                  <w:ind w:firstLineChars="0" w:firstLine="0"/>
                  <w:jc w:val="center"/>
                </w:pPr>
              </w:pPrChange>
            </w:pPr>
            <w:del w:id="1154" w:author="admin" w:date="2020-06-05T11:27:00Z">
              <w:r w:rsidDel="007A2FD3">
                <w:rPr>
                  <w:rFonts w:hint="eastAsia"/>
                </w:rPr>
                <w:delText>a</w:delText>
              </w:r>
              <w:r w:rsidDel="007A2FD3">
                <w:delText>rgv[0]</w:delText>
              </w:r>
            </w:del>
          </w:p>
        </w:tc>
      </w:tr>
      <w:tr w:rsidR="00847981" w:rsidDel="007A2FD3" w14:paraId="01010ED3" w14:textId="77777777" w:rsidTr="00BB2281">
        <w:trPr>
          <w:jc w:val="center"/>
          <w:del w:id="1155" w:author="admin" w:date="2020-06-05T11:27:00Z"/>
        </w:trPr>
        <w:tc>
          <w:tcPr>
            <w:tcW w:w="8721" w:type="dxa"/>
            <w:shd w:val="clear" w:color="auto" w:fill="auto"/>
          </w:tcPr>
          <w:p w14:paraId="0016AD40" w14:textId="77777777" w:rsidR="00847981" w:rsidDel="007A2FD3" w:rsidRDefault="00847981">
            <w:pPr>
              <w:pStyle w:val="aa"/>
              <w:ind w:firstLine="480"/>
              <w:rPr>
                <w:del w:id="1156" w:author="admin" w:date="2020-06-05T11:27:00Z"/>
              </w:rPr>
              <w:pPrChange w:id="1157" w:author="admin" w:date="2020-06-05T11:28:00Z">
                <w:pPr>
                  <w:pStyle w:val="aa"/>
                  <w:widowControl w:val="0"/>
                  <w:adjustRightInd w:val="0"/>
                  <w:snapToGrid w:val="0"/>
                  <w:ind w:firstLineChars="0" w:firstLine="0"/>
                  <w:jc w:val="center"/>
                </w:pPr>
              </w:pPrChange>
            </w:pPr>
            <w:del w:id="1158" w:author="admin" w:date="2020-06-05T11:27:00Z">
              <w:r w:rsidDel="007A2FD3">
                <w:rPr>
                  <w:rFonts w:hint="eastAsia"/>
                </w:rPr>
                <w:delText>l</w:delText>
              </w:r>
              <w:r w:rsidDel="007A2FD3">
                <w:delText>ibc_start_main</w:delText>
              </w:r>
              <w:r w:rsidDel="007A2FD3">
                <w:rPr>
                  <w:rFonts w:hint="eastAsia"/>
                </w:rPr>
                <w:delText>的栈帧</w:delText>
              </w:r>
            </w:del>
          </w:p>
        </w:tc>
      </w:tr>
      <w:tr w:rsidR="00847981" w:rsidDel="007A2FD3" w14:paraId="12229213" w14:textId="77777777" w:rsidTr="00BB2281">
        <w:trPr>
          <w:jc w:val="center"/>
          <w:del w:id="1159" w:author="admin" w:date="2020-06-05T11:27:00Z"/>
        </w:trPr>
        <w:tc>
          <w:tcPr>
            <w:tcW w:w="8721" w:type="dxa"/>
            <w:shd w:val="clear" w:color="auto" w:fill="auto"/>
          </w:tcPr>
          <w:p w14:paraId="20A26C54" w14:textId="77777777" w:rsidR="00847981" w:rsidDel="007A2FD3" w:rsidRDefault="00847981">
            <w:pPr>
              <w:pStyle w:val="aa"/>
              <w:ind w:firstLine="480"/>
              <w:rPr>
                <w:del w:id="1160" w:author="admin" w:date="2020-06-05T11:27:00Z"/>
              </w:rPr>
              <w:pPrChange w:id="1161" w:author="admin" w:date="2020-06-05T11:28:00Z">
                <w:pPr>
                  <w:pStyle w:val="aa"/>
                  <w:widowControl w:val="0"/>
                  <w:adjustRightInd w:val="0"/>
                  <w:snapToGrid w:val="0"/>
                  <w:ind w:firstLineChars="0" w:firstLine="0"/>
                  <w:jc w:val="center"/>
                </w:pPr>
              </w:pPrChange>
            </w:pPr>
            <w:del w:id="1162" w:author="admin" w:date="2020-06-05T11:27:00Z">
              <w:r w:rsidDel="007A2FD3">
                <w:rPr>
                  <w:rFonts w:hint="eastAsia"/>
                </w:rPr>
                <w:delText>main</w:delText>
              </w:r>
              <w:r w:rsidDel="007A2FD3">
                <w:rPr>
                  <w:rFonts w:hint="eastAsia"/>
                </w:rPr>
                <w:delText>未来的栈帧</w:delText>
              </w:r>
              <w:r w:rsidR="004003DA" w:rsidDel="007A2FD3">
                <w:rPr>
                  <w:rFonts w:hint="eastAsia"/>
                </w:rPr>
                <w:delText>（栈顶）</w:delText>
              </w:r>
            </w:del>
          </w:p>
        </w:tc>
      </w:tr>
    </w:tbl>
    <w:p w14:paraId="534AAA9C" w14:textId="77777777" w:rsidR="00A53D97" w:rsidDel="007A2FD3" w:rsidRDefault="00A53D97">
      <w:pPr>
        <w:pStyle w:val="aa"/>
        <w:ind w:firstLine="480"/>
        <w:rPr>
          <w:del w:id="1163" w:author="admin" w:date="2020-06-05T11:27:00Z"/>
        </w:rPr>
        <w:pPrChange w:id="1164" w:author="admin" w:date="2020-06-05T11:28:00Z">
          <w:pPr>
            <w:pStyle w:val="aa"/>
            <w:numPr>
              <w:numId w:val="19"/>
            </w:numPr>
            <w:adjustRightInd w:val="0"/>
            <w:snapToGrid w:val="0"/>
            <w:ind w:left="1320" w:firstLineChars="0" w:hanging="420"/>
          </w:pPr>
        </w:pPrChange>
      </w:pPr>
      <w:del w:id="1165" w:author="admin" w:date="2020-06-05T11:27:00Z">
        <w:r w:rsidDel="007A2FD3">
          <w:rPr>
            <w:rFonts w:hint="eastAsia"/>
          </w:rPr>
          <w:delText>1</w:delText>
        </w:r>
        <w:r w:rsidDel="007A2FD3">
          <w:rPr>
            <w:rFonts w:hint="eastAsia"/>
          </w:rPr>
          <w:delText>）</w:delText>
        </w:r>
        <w:r w:rsidDel="007A2FD3">
          <w:rPr>
            <w:rFonts w:hint="eastAsia"/>
          </w:rPr>
          <w:delText>hello</w:delText>
        </w:r>
        <w:r w:rsidDel="007A2FD3">
          <w:rPr>
            <w:rFonts w:hint="eastAsia"/>
          </w:rPr>
          <w:delText>子进程通过</w:delText>
        </w:r>
        <w:r w:rsidDel="007A2FD3">
          <w:rPr>
            <w:rFonts w:hint="eastAsia"/>
          </w:rPr>
          <w:delText>execve</w:delText>
        </w:r>
        <w:r w:rsidDel="007A2FD3">
          <w:rPr>
            <w:rFonts w:hint="eastAsia"/>
          </w:rPr>
          <w:delText>系统调用启动加载器。</w:delText>
        </w:r>
      </w:del>
    </w:p>
    <w:p w14:paraId="727FF5FD" w14:textId="77777777" w:rsidR="00A53D97" w:rsidDel="007A2FD3" w:rsidRDefault="00A53D97">
      <w:pPr>
        <w:pStyle w:val="aa"/>
        <w:ind w:firstLine="480"/>
        <w:rPr>
          <w:del w:id="1166" w:author="admin" w:date="2020-06-05T11:27:00Z"/>
        </w:rPr>
        <w:pPrChange w:id="1167" w:author="admin" w:date="2020-06-05T11:28:00Z">
          <w:pPr>
            <w:pStyle w:val="aa"/>
            <w:adjustRightInd w:val="0"/>
            <w:snapToGrid w:val="0"/>
            <w:ind w:left="1320" w:firstLineChars="0" w:firstLine="0"/>
          </w:pPr>
        </w:pPrChange>
      </w:pPr>
      <w:del w:id="1168" w:author="admin" w:date="2020-06-05T11:27:00Z">
        <w:r w:rsidDel="007A2FD3">
          <w:rPr>
            <w:rFonts w:hint="eastAsia"/>
          </w:rPr>
          <w:delText>2</w:delText>
        </w:r>
        <w:r w:rsidDel="007A2FD3">
          <w:rPr>
            <w:rFonts w:hint="eastAsia"/>
          </w:rPr>
          <w:delText>）加载器删除子进程所有的虚拟地址段，并创建一组新的代码、数据、堆段。新的栈和堆段被初始化为</w:delText>
        </w:r>
        <w:r w:rsidDel="007A2FD3">
          <w:rPr>
            <w:rFonts w:hint="eastAsia"/>
          </w:rPr>
          <w:delText>0</w:delText>
        </w:r>
        <w:r w:rsidDel="007A2FD3">
          <w:rPr>
            <w:rFonts w:hint="eastAsia"/>
          </w:rPr>
          <w:delText>。</w:delText>
        </w:r>
      </w:del>
    </w:p>
    <w:p w14:paraId="320CEA84" w14:textId="77777777" w:rsidR="00A53D97" w:rsidDel="007A2FD3" w:rsidRDefault="00A53D97">
      <w:pPr>
        <w:pStyle w:val="aa"/>
        <w:ind w:firstLine="480"/>
        <w:rPr>
          <w:del w:id="1169" w:author="admin" w:date="2020-06-05T11:27:00Z"/>
        </w:rPr>
        <w:pPrChange w:id="1170" w:author="admin" w:date="2020-06-05T11:28:00Z">
          <w:pPr>
            <w:pStyle w:val="aa"/>
            <w:adjustRightInd w:val="0"/>
            <w:snapToGrid w:val="0"/>
            <w:ind w:left="1320" w:firstLineChars="0" w:firstLine="0"/>
          </w:pPr>
        </w:pPrChange>
      </w:pPr>
      <w:del w:id="1171" w:author="admin" w:date="2020-06-05T11:27:00Z">
        <w:r w:rsidDel="007A2FD3">
          <w:rPr>
            <w:rFonts w:hint="eastAsia"/>
          </w:rPr>
          <w:delText>3</w:delText>
        </w:r>
        <w:r w:rsidDel="007A2FD3">
          <w:rPr>
            <w:rFonts w:hint="eastAsia"/>
          </w:rPr>
          <w:delText>）</w:delText>
        </w:r>
        <w:r w:rsidRPr="00A53D97" w:rsidDel="007A2FD3">
          <w:rPr>
            <w:rFonts w:hint="eastAsia"/>
          </w:rPr>
          <w:delText>通过将虚拟地址空间中的页映射到可执行文件的页大小的片</w:delText>
        </w:r>
        <w:r w:rsidDel="007A2FD3">
          <w:rPr>
            <w:rFonts w:hint="eastAsia"/>
          </w:rPr>
          <w:delText>（</w:delText>
        </w:r>
        <w:r w:rsidDel="007A2FD3">
          <w:rPr>
            <w:rFonts w:hint="eastAsia"/>
          </w:rPr>
          <w:delText>chunk</w:delText>
        </w:r>
        <w:r w:rsidDel="007A2FD3">
          <w:rPr>
            <w:rFonts w:hint="eastAsia"/>
          </w:rPr>
          <w:delText>）</w:delText>
        </w:r>
        <w:r w:rsidRPr="00A53D97" w:rsidDel="007A2FD3">
          <w:rPr>
            <w:rFonts w:hint="eastAsia"/>
          </w:rPr>
          <w:delText>，新的代码和数据段被初始化为可执行文件中的内容。</w:delText>
        </w:r>
      </w:del>
    </w:p>
    <w:p w14:paraId="348D8A51" w14:textId="77777777" w:rsidR="009D5A53" w:rsidDel="007A2FD3" w:rsidRDefault="00A53D97">
      <w:pPr>
        <w:pStyle w:val="aa"/>
        <w:ind w:firstLine="480"/>
        <w:rPr>
          <w:del w:id="1172" w:author="admin" w:date="2020-06-05T11:27:00Z"/>
        </w:rPr>
        <w:pPrChange w:id="1173" w:author="admin" w:date="2020-06-05T11:28:00Z">
          <w:pPr>
            <w:pStyle w:val="aa"/>
            <w:adjustRightInd w:val="0"/>
            <w:snapToGrid w:val="0"/>
            <w:ind w:left="1320" w:firstLineChars="0" w:firstLine="0"/>
          </w:pPr>
        </w:pPrChange>
      </w:pPr>
      <w:del w:id="1174" w:author="admin" w:date="2020-06-05T11:27:00Z">
        <w:r w:rsidDel="007A2FD3">
          <w:rPr>
            <w:rFonts w:hint="eastAsia"/>
          </w:rPr>
          <w:delText>4</w:delText>
        </w:r>
        <w:r w:rsidDel="007A2FD3">
          <w:rPr>
            <w:rFonts w:hint="eastAsia"/>
          </w:rPr>
          <w:delText>）</w:delText>
        </w:r>
        <w:r w:rsidRPr="00A53D97" w:rsidDel="007A2FD3">
          <w:rPr>
            <w:rFonts w:hint="eastAsia"/>
          </w:rPr>
          <w:delText>最后加载器</w:delText>
        </w:r>
        <w:r w:rsidDel="007A2FD3">
          <w:rPr>
            <w:rFonts w:hint="eastAsia"/>
          </w:rPr>
          <w:delText>跳到</w:delText>
        </w:r>
        <w:r w:rsidDel="007A2FD3">
          <w:rPr>
            <w:rFonts w:hint="eastAsia"/>
          </w:rPr>
          <w:delText>_start</w:delText>
        </w:r>
        <w:r w:rsidRPr="00A53D97" w:rsidDel="007A2FD3">
          <w:rPr>
            <w:rFonts w:hint="eastAsia"/>
          </w:rPr>
          <w:delText>地址，</w:delText>
        </w:r>
        <w:r w:rsidDel="007A2FD3">
          <w:rPr>
            <w:rFonts w:hint="eastAsia"/>
          </w:rPr>
          <w:delText>它</w:delText>
        </w:r>
        <w:r w:rsidRPr="00A53D97" w:rsidDel="007A2FD3">
          <w:rPr>
            <w:rFonts w:hint="eastAsia"/>
          </w:rPr>
          <w:delText>最终调用</w:delText>
        </w:r>
        <w:r w:rsidDel="007A2FD3">
          <w:rPr>
            <w:rFonts w:hint="eastAsia"/>
          </w:rPr>
          <w:delText>hello</w:delText>
        </w:r>
        <w:r w:rsidRPr="00A53D97" w:rsidDel="007A2FD3">
          <w:rPr>
            <w:rFonts w:hint="eastAsia"/>
          </w:rPr>
          <w:delText>的</w:delText>
        </w:r>
        <w:r w:rsidRPr="00A53D97" w:rsidDel="007A2FD3">
          <w:rPr>
            <w:rFonts w:hint="eastAsia"/>
          </w:rPr>
          <w:delText xml:space="preserve">main </w:delText>
        </w:r>
        <w:r w:rsidRPr="00A53D97" w:rsidDel="007A2FD3">
          <w:rPr>
            <w:rFonts w:hint="eastAsia"/>
          </w:rPr>
          <w:delText>函数。除了一些头部信息，在加载过程中没有任何从磁盘到内存的数据复制。直到</w:delText>
        </w:r>
        <w:r w:rsidR="00DB575B" w:rsidDel="007A2FD3">
          <w:rPr>
            <w:rFonts w:hint="eastAsia"/>
          </w:rPr>
          <w:delText>CPU</w:delText>
        </w:r>
        <w:r w:rsidR="00DB575B" w:rsidDel="007A2FD3">
          <w:rPr>
            <w:rFonts w:hint="eastAsia"/>
          </w:rPr>
          <w:delText>引用一个被映射的虚拟页时才会进行复制，此时</w:delText>
        </w:r>
        <w:r w:rsidRPr="00A53D97" w:rsidDel="007A2FD3">
          <w:rPr>
            <w:rFonts w:hint="eastAsia"/>
          </w:rPr>
          <w:delText>，操作系统利用它的页面调度机制自动将页面从磁盘传送到内存。</w:delText>
        </w:r>
      </w:del>
    </w:p>
    <w:p w14:paraId="35002064" w14:textId="77777777" w:rsidR="009D5A53" w:rsidDel="007A2FD3" w:rsidRDefault="009D5A53">
      <w:pPr>
        <w:pStyle w:val="aa"/>
        <w:ind w:firstLine="480"/>
        <w:rPr>
          <w:del w:id="1175" w:author="admin" w:date="2020-06-05T11:27:00Z"/>
        </w:rPr>
        <w:pPrChange w:id="1176" w:author="admin" w:date="2020-06-05T11:28:00Z">
          <w:pPr>
            <w:pStyle w:val="aa"/>
            <w:numPr>
              <w:numId w:val="19"/>
            </w:numPr>
            <w:adjustRightInd w:val="0"/>
            <w:snapToGrid w:val="0"/>
            <w:ind w:left="1320" w:firstLineChars="0" w:hanging="420"/>
          </w:pPr>
        </w:pPrChange>
      </w:pPr>
      <w:del w:id="1177" w:author="admin" w:date="2020-06-05T11:27:00Z">
        <w:r w:rsidDel="007A2FD3">
          <w:rPr>
            <w:rFonts w:hint="eastAsia"/>
          </w:rPr>
          <w:delText>做出</w:delText>
        </w:r>
        <w:r w:rsidDel="007A2FD3">
          <w:rPr>
            <w:rFonts w:hint="eastAsia"/>
          </w:rPr>
          <w:delText>linux</w:delText>
        </w:r>
        <w:r w:rsidDel="007A2FD3">
          <w:delText xml:space="preserve"> </w:delText>
        </w:r>
        <w:r w:rsidDel="007A2FD3">
          <w:rPr>
            <w:rFonts w:hint="eastAsia"/>
          </w:rPr>
          <w:delText>x86-64</w:delText>
        </w:r>
        <w:r w:rsidDel="007A2FD3">
          <w:rPr>
            <w:rFonts w:hint="eastAsia"/>
          </w:rPr>
          <w:delText>运行的内存映像</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1"/>
      </w:tblGrid>
      <w:tr w:rsidR="00E360AC" w:rsidDel="007A2FD3" w14:paraId="27DE81A0" w14:textId="77777777" w:rsidTr="00BB2281">
        <w:trPr>
          <w:jc w:val="center"/>
          <w:del w:id="1178" w:author="admin" w:date="2020-06-05T11:27:00Z"/>
        </w:trPr>
        <w:tc>
          <w:tcPr>
            <w:tcW w:w="5651" w:type="dxa"/>
            <w:shd w:val="clear" w:color="auto" w:fill="auto"/>
            <w:vAlign w:val="center"/>
          </w:tcPr>
          <w:p w14:paraId="60E7636F" w14:textId="77777777" w:rsidR="00E360AC" w:rsidDel="007A2FD3" w:rsidRDefault="00E360AC">
            <w:pPr>
              <w:pStyle w:val="aa"/>
              <w:ind w:firstLine="480"/>
              <w:rPr>
                <w:del w:id="1179" w:author="admin" w:date="2020-06-05T11:27:00Z"/>
              </w:rPr>
              <w:pPrChange w:id="1180" w:author="admin" w:date="2020-06-05T11:28:00Z">
                <w:pPr>
                  <w:pStyle w:val="aa"/>
                  <w:widowControl w:val="0"/>
                  <w:adjustRightInd w:val="0"/>
                  <w:snapToGrid w:val="0"/>
                  <w:ind w:firstLineChars="0" w:firstLine="0"/>
                  <w:jc w:val="center"/>
                </w:pPr>
              </w:pPrChange>
            </w:pPr>
            <w:del w:id="1181" w:author="admin" w:date="2020-06-05T11:27:00Z">
              <w:r w:rsidDel="007A2FD3">
                <w:rPr>
                  <w:rFonts w:hint="eastAsia"/>
                </w:rPr>
                <w:delText>内核内存</w:delText>
              </w:r>
            </w:del>
          </w:p>
        </w:tc>
      </w:tr>
      <w:tr w:rsidR="00E360AC" w:rsidDel="007A2FD3" w14:paraId="3FEECFC0" w14:textId="77777777" w:rsidTr="00BB2281">
        <w:trPr>
          <w:jc w:val="center"/>
          <w:del w:id="1182" w:author="admin" w:date="2020-06-05T11:27:00Z"/>
        </w:trPr>
        <w:tc>
          <w:tcPr>
            <w:tcW w:w="5651" w:type="dxa"/>
            <w:shd w:val="clear" w:color="auto" w:fill="auto"/>
            <w:vAlign w:val="center"/>
          </w:tcPr>
          <w:p w14:paraId="1E1FAAF9" w14:textId="77777777" w:rsidR="00E360AC" w:rsidDel="007A2FD3" w:rsidRDefault="00E360AC">
            <w:pPr>
              <w:pStyle w:val="aa"/>
              <w:ind w:firstLine="480"/>
              <w:rPr>
                <w:del w:id="1183" w:author="admin" w:date="2020-06-05T11:27:00Z"/>
              </w:rPr>
              <w:pPrChange w:id="1184" w:author="admin" w:date="2020-06-05T11:28:00Z">
                <w:pPr>
                  <w:pStyle w:val="aa"/>
                  <w:widowControl w:val="0"/>
                  <w:adjustRightInd w:val="0"/>
                  <w:snapToGrid w:val="0"/>
                  <w:ind w:firstLineChars="0" w:firstLine="0"/>
                  <w:jc w:val="center"/>
                </w:pPr>
              </w:pPrChange>
            </w:pPr>
            <w:del w:id="1185" w:author="admin" w:date="2020-06-05T11:27:00Z">
              <w:r w:rsidDel="007A2FD3">
                <w:rPr>
                  <w:rFonts w:hint="eastAsia"/>
                </w:rPr>
                <w:delText>用户栈（运行时创建）</w:delText>
              </w:r>
            </w:del>
          </w:p>
        </w:tc>
      </w:tr>
      <w:tr w:rsidR="00E360AC" w:rsidDel="007A2FD3" w14:paraId="16C89835" w14:textId="77777777" w:rsidTr="00BB2281">
        <w:trPr>
          <w:jc w:val="center"/>
          <w:del w:id="1186" w:author="admin" w:date="2020-06-05T11:27:00Z"/>
        </w:trPr>
        <w:tc>
          <w:tcPr>
            <w:tcW w:w="5651" w:type="dxa"/>
            <w:shd w:val="clear" w:color="auto" w:fill="auto"/>
            <w:vAlign w:val="center"/>
          </w:tcPr>
          <w:p w14:paraId="47A4C28E" w14:textId="77777777" w:rsidR="00E360AC" w:rsidDel="007A2FD3" w:rsidRDefault="00E360AC">
            <w:pPr>
              <w:pStyle w:val="aa"/>
              <w:ind w:firstLine="480"/>
              <w:rPr>
                <w:del w:id="1187" w:author="admin" w:date="2020-06-05T11:27:00Z"/>
              </w:rPr>
              <w:pPrChange w:id="1188" w:author="admin" w:date="2020-06-05T11:28:00Z">
                <w:pPr>
                  <w:pStyle w:val="aa"/>
                  <w:widowControl w:val="0"/>
                  <w:adjustRightInd w:val="0"/>
                  <w:snapToGrid w:val="0"/>
                  <w:ind w:firstLineChars="0" w:firstLine="0"/>
                  <w:jc w:val="center"/>
                </w:pPr>
              </w:pPrChange>
            </w:pPr>
          </w:p>
        </w:tc>
      </w:tr>
      <w:tr w:rsidR="00E360AC" w:rsidDel="007A2FD3" w14:paraId="65954528" w14:textId="77777777" w:rsidTr="00BB2281">
        <w:trPr>
          <w:jc w:val="center"/>
          <w:del w:id="1189" w:author="admin" w:date="2020-06-05T11:27:00Z"/>
        </w:trPr>
        <w:tc>
          <w:tcPr>
            <w:tcW w:w="5651" w:type="dxa"/>
            <w:shd w:val="clear" w:color="auto" w:fill="auto"/>
            <w:vAlign w:val="center"/>
          </w:tcPr>
          <w:p w14:paraId="2883DBD5" w14:textId="77777777" w:rsidR="00E360AC" w:rsidDel="007A2FD3" w:rsidRDefault="00E360AC">
            <w:pPr>
              <w:pStyle w:val="aa"/>
              <w:ind w:firstLine="480"/>
              <w:rPr>
                <w:del w:id="1190" w:author="admin" w:date="2020-06-05T11:27:00Z"/>
              </w:rPr>
              <w:pPrChange w:id="1191" w:author="admin" w:date="2020-06-05T11:28:00Z">
                <w:pPr>
                  <w:pStyle w:val="aa"/>
                  <w:widowControl w:val="0"/>
                  <w:adjustRightInd w:val="0"/>
                  <w:snapToGrid w:val="0"/>
                  <w:ind w:firstLineChars="0" w:firstLine="0"/>
                  <w:jc w:val="center"/>
                </w:pPr>
              </w:pPrChange>
            </w:pPr>
            <w:del w:id="1192" w:author="admin" w:date="2020-06-05T11:27:00Z">
              <w:r w:rsidDel="007A2FD3">
                <w:rPr>
                  <w:rFonts w:hint="eastAsia"/>
                </w:rPr>
                <w:delText>共享库的内存映射区域</w:delText>
              </w:r>
            </w:del>
          </w:p>
        </w:tc>
      </w:tr>
      <w:tr w:rsidR="00E360AC" w:rsidDel="007A2FD3" w14:paraId="2FBFE0D2" w14:textId="77777777" w:rsidTr="00BB2281">
        <w:trPr>
          <w:jc w:val="center"/>
          <w:del w:id="1193" w:author="admin" w:date="2020-06-05T11:27:00Z"/>
        </w:trPr>
        <w:tc>
          <w:tcPr>
            <w:tcW w:w="5651" w:type="dxa"/>
            <w:shd w:val="clear" w:color="auto" w:fill="auto"/>
            <w:vAlign w:val="center"/>
          </w:tcPr>
          <w:p w14:paraId="2A8AF403" w14:textId="77777777" w:rsidR="00E360AC" w:rsidDel="007A2FD3" w:rsidRDefault="00E360AC">
            <w:pPr>
              <w:pStyle w:val="aa"/>
              <w:ind w:firstLine="480"/>
              <w:rPr>
                <w:del w:id="1194" w:author="admin" w:date="2020-06-05T11:27:00Z"/>
              </w:rPr>
              <w:pPrChange w:id="1195" w:author="admin" w:date="2020-06-05T11:28:00Z">
                <w:pPr>
                  <w:pStyle w:val="aa"/>
                  <w:widowControl w:val="0"/>
                  <w:adjustRightInd w:val="0"/>
                  <w:snapToGrid w:val="0"/>
                  <w:ind w:firstLineChars="0" w:firstLine="0"/>
                  <w:jc w:val="center"/>
                </w:pPr>
              </w:pPrChange>
            </w:pPr>
          </w:p>
        </w:tc>
      </w:tr>
      <w:tr w:rsidR="00E360AC" w:rsidDel="007A2FD3" w14:paraId="52D77F3F" w14:textId="77777777" w:rsidTr="00BB2281">
        <w:trPr>
          <w:jc w:val="center"/>
          <w:del w:id="1196" w:author="admin" w:date="2020-06-05T11:27:00Z"/>
        </w:trPr>
        <w:tc>
          <w:tcPr>
            <w:tcW w:w="5651" w:type="dxa"/>
            <w:shd w:val="clear" w:color="auto" w:fill="auto"/>
            <w:vAlign w:val="center"/>
          </w:tcPr>
          <w:p w14:paraId="6F20A7EF" w14:textId="77777777" w:rsidR="00E360AC" w:rsidDel="007A2FD3" w:rsidRDefault="00E360AC">
            <w:pPr>
              <w:pStyle w:val="aa"/>
              <w:ind w:firstLine="480"/>
              <w:rPr>
                <w:del w:id="1197" w:author="admin" w:date="2020-06-05T11:27:00Z"/>
              </w:rPr>
              <w:pPrChange w:id="1198" w:author="admin" w:date="2020-06-05T11:28:00Z">
                <w:pPr>
                  <w:pStyle w:val="aa"/>
                  <w:widowControl w:val="0"/>
                  <w:adjustRightInd w:val="0"/>
                  <w:snapToGrid w:val="0"/>
                  <w:ind w:firstLineChars="0" w:firstLine="0"/>
                  <w:jc w:val="center"/>
                </w:pPr>
              </w:pPrChange>
            </w:pPr>
            <w:del w:id="1199" w:author="admin" w:date="2020-06-05T11:27:00Z">
              <w:r w:rsidDel="007A2FD3">
                <w:rPr>
                  <w:rFonts w:hint="eastAsia"/>
                </w:rPr>
                <w:delText>运行时堆（由</w:delText>
              </w:r>
              <w:r w:rsidDel="007A2FD3">
                <w:rPr>
                  <w:rFonts w:hint="eastAsia"/>
                </w:rPr>
                <w:delText>malloc</w:delText>
              </w:r>
              <w:r w:rsidDel="007A2FD3">
                <w:rPr>
                  <w:rFonts w:hint="eastAsia"/>
                </w:rPr>
                <w:delText>创建）</w:delText>
              </w:r>
            </w:del>
          </w:p>
        </w:tc>
      </w:tr>
      <w:tr w:rsidR="00E360AC" w:rsidDel="007A2FD3" w14:paraId="29A8A269" w14:textId="77777777" w:rsidTr="00BB2281">
        <w:trPr>
          <w:jc w:val="center"/>
          <w:del w:id="1200" w:author="admin" w:date="2020-06-05T11:27:00Z"/>
        </w:trPr>
        <w:tc>
          <w:tcPr>
            <w:tcW w:w="5651" w:type="dxa"/>
            <w:shd w:val="clear" w:color="auto" w:fill="auto"/>
            <w:vAlign w:val="center"/>
          </w:tcPr>
          <w:p w14:paraId="303984CE" w14:textId="77777777" w:rsidR="00E360AC" w:rsidRPr="00BB2281" w:rsidDel="007A2FD3" w:rsidRDefault="00E360AC">
            <w:pPr>
              <w:pStyle w:val="aa"/>
              <w:ind w:firstLine="480"/>
              <w:rPr>
                <w:del w:id="1201" w:author="admin" w:date="2020-06-05T11:27:00Z"/>
                <w:highlight w:val="yellow"/>
              </w:rPr>
              <w:pPrChange w:id="1202" w:author="admin" w:date="2020-06-05T11:28:00Z">
                <w:pPr>
                  <w:pStyle w:val="aa"/>
                  <w:widowControl w:val="0"/>
                  <w:adjustRightInd w:val="0"/>
                  <w:snapToGrid w:val="0"/>
                  <w:ind w:firstLineChars="0" w:firstLine="0"/>
                  <w:jc w:val="center"/>
                </w:pPr>
              </w:pPrChange>
            </w:pPr>
            <w:del w:id="1203" w:author="admin" w:date="2020-06-05T11:27:00Z">
              <w:r w:rsidRPr="00BB2281" w:rsidDel="007A2FD3">
                <w:rPr>
                  <w:rFonts w:hint="eastAsia"/>
                  <w:highlight w:val="yellow"/>
                </w:rPr>
                <w:delText>读</w:delText>
              </w:r>
              <w:r w:rsidRPr="00BB2281" w:rsidDel="007A2FD3">
                <w:rPr>
                  <w:rFonts w:hint="eastAsia"/>
                  <w:highlight w:val="yellow"/>
                </w:rPr>
                <w:delText>/</w:delText>
              </w:r>
              <w:r w:rsidRPr="00BB2281" w:rsidDel="007A2FD3">
                <w:rPr>
                  <w:rFonts w:hint="eastAsia"/>
                  <w:highlight w:val="yellow"/>
                </w:rPr>
                <w:delText>写段（</w:delText>
              </w:r>
              <w:r w:rsidRPr="00BB2281" w:rsidDel="007A2FD3">
                <w:rPr>
                  <w:rFonts w:hint="eastAsia"/>
                  <w:highlight w:val="yellow"/>
                </w:rPr>
                <w:delText>.</w:delText>
              </w:r>
              <w:r w:rsidRPr="00BB2281" w:rsidDel="007A2FD3">
                <w:rPr>
                  <w:highlight w:val="yellow"/>
                </w:rPr>
                <w:delText>data</w:delText>
              </w:r>
              <w:r w:rsidRPr="00BB2281" w:rsidDel="007A2FD3">
                <w:rPr>
                  <w:rFonts w:hint="eastAsia"/>
                  <w:highlight w:val="yellow"/>
                </w:rPr>
                <w:delText>，</w:delText>
              </w:r>
              <w:r w:rsidRPr="00BB2281" w:rsidDel="007A2FD3">
                <w:rPr>
                  <w:rFonts w:hint="eastAsia"/>
                  <w:highlight w:val="yellow"/>
                </w:rPr>
                <w:delText>.</w:delText>
              </w:r>
              <w:r w:rsidRPr="00BB2281" w:rsidDel="007A2FD3">
                <w:rPr>
                  <w:highlight w:val="yellow"/>
                </w:rPr>
                <w:delText>bss</w:delText>
              </w:r>
              <w:r w:rsidRPr="00BB2281" w:rsidDel="007A2FD3">
                <w:rPr>
                  <w:rFonts w:hint="eastAsia"/>
                  <w:highlight w:val="yellow"/>
                </w:rPr>
                <w:delText>）</w:delText>
              </w:r>
            </w:del>
          </w:p>
        </w:tc>
      </w:tr>
      <w:tr w:rsidR="00E360AC" w:rsidDel="007A2FD3" w14:paraId="45242EAF" w14:textId="77777777" w:rsidTr="00BB2281">
        <w:trPr>
          <w:jc w:val="center"/>
          <w:del w:id="1204" w:author="admin" w:date="2020-06-05T11:27:00Z"/>
        </w:trPr>
        <w:tc>
          <w:tcPr>
            <w:tcW w:w="5651" w:type="dxa"/>
            <w:shd w:val="clear" w:color="auto" w:fill="auto"/>
            <w:vAlign w:val="center"/>
          </w:tcPr>
          <w:p w14:paraId="456B6C3D" w14:textId="77777777" w:rsidR="00E360AC" w:rsidRPr="00BB2281" w:rsidDel="007A2FD3" w:rsidRDefault="00E360AC">
            <w:pPr>
              <w:pStyle w:val="aa"/>
              <w:ind w:firstLine="480"/>
              <w:rPr>
                <w:del w:id="1205" w:author="admin" w:date="2020-06-05T11:27:00Z"/>
                <w:highlight w:val="yellow"/>
              </w:rPr>
              <w:pPrChange w:id="1206" w:author="admin" w:date="2020-06-05T11:28:00Z">
                <w:pPr>
                  <w:pStyle w:val="aa"/>
                  <w:widowControl w:val="0"/>
                  <w:adjustRightInd w:val="0"/>
                  <w:snapToGrid w:val="0"/>
                  <w:ind w:firstLineChars="0" w:firstLine="0"/>
                  <w:jc w:val="center"/>
                </w:pPr>
              </w:pPrChange>
            </w:pPr>
            <w:del w:id="1207" w:author="admin" w:date="2020-06-05T11:27:00Z">
              <w:r w:rsidRPr="00BB2281" w:rsidDel="007A2FD3">
                <w:rPr>
                  <w:rFonts w:hint="eastAsia"/>
                  <w:highlight w:val="yellow"/>
                </w:rPr>
                <w:delText>只读代码段（</w:delText>
              </w:r>
              <w:r w:rsidRPr="00BB2281" w:rsidDel="007A2FD3">
                <w:rPr>
                  <w:rFonts w:hint="eastAsia"/>
                  <w:highlight w:val="yellow"/>
                </w:rPr>
                <w:delText>.</w:delText>
              </w:r>
              <w:r w:rsidRPr="00BB2281" w:rsidDel="007A2FD3">
                <w:rPr>
                  <w:highlight w:val="yellow"/>
                </w:rPr>
                <w:delText>init .text .rodata</w:delText>
              </w:r>
              <w:r w:rsidRPr="00BB2281" w:rsidDel="007A2FD3">
                <w:rPr>
                  <w:rFonts w:hint="eastAsia"/>
                  <w:highlight w:val="yellow"/>
                </w:rPr>
                <w:delText>）</w:delText>
              </w:r>
            </w:del>
          </w:p>
        </w:tc>
      </w:tr>
      <w:tr w:rsidR="00E360AC" w:rsidDel="007A2FD3" w14:paraId="188FA163" w14:textId="77777777" w:rsidTr="00BB2281">
        <w:trPr>
          <w:jc w:val="center"/>
          <w:del w:id="1208" w:author="admin" w:date="2020-06-05T11:27:00Z"/>
        </w:trPr>
        <w:tc>
          <w:tcPr>
            <w:tcW w:w="5651" w:type="dxa"/>
            <w:shd w:val="clear" w:color="auto" w:fill="auto"/>
            <w:vAlign w:val="center"/>
          </w:tcPr>
          <w:p w14:paraId="181FD734" w14:textId="77777777" w:rsidR="00E360AC" w:rsidRPr="00BB2281" w:rsidDel="007A2FD3" w:rsidRDefault="00E360AC">
            <w:pPr>
              <w:pStyle w:val="aa"/>
              <w:ind w:firstLine="480"/>
              <w:rPr>
                <w:del w:id="1209" w:author="admin" w:date="2020-06-05T11:27:00Z"/>
                <w:highlight w:val="yellow"/>
              </w:rPr>
              <w:pPrChange w:id="1210" w:author="admin" w:date="2020-06-05T11:28:00Z">
                <w:pPr>
                  <w:pStyle w:val="aa"/>
                  <w:widowControl w:val="0"/>
                  <w:adjustRightInd w:val="0"/>
                  <w:snapToGrid w:val="0"/>
                  <w:ind w:firstLineChars="0" w:firstLine="0"/>
                  <w:jc w:val="center"/>
                </w:pPr>
              </w:pPrChange>
            </w:pPr>
          </w:p>
        </w:tc>
      </w:tr>
    </w:tbl>
    <w:p w14:paraId="592F0EFB" w14:textId="77777777" w:rsidR="009D5A53" w:rsidRPr="009D5A53" w:rsidDel="007A2FD3" w:rsidRDefault="00E360AC">
      <w:pPr>
        <w:pStyle w:val="aa"/>
        <w:ind w:firstLine="480"/>
        <w:rPr>
          <w:del w:id="1211" w:author="admin" w:date="2020-06-05T11:27:00Z"/>
        </w:rPr>
        <w:pPrChange w:id="1212" w:author="admin" w:date="2020-06-05T11:28:00Z">
          <w:pPr>
            <w:pStyle w:val="aa"/>
            <w:adjustRightInd w:val="0"/>
            <w:snapToGrid w:val="0"/>
            <w:ind w:left="1320" w:firstLineChars="0" w:firstLine="0"/>
            <w:jc w:val="center"/>
          </w:pPr>
        </w:pPrChange>
      </w:pPr>
      <w:del w:id="1213" w:author="admin" w:date="2020-06-05T11:27:00Z">
        <w:r w:rsidDel="007A2FD3">
          <w:rPr>
            <w:rFonts w:hint="eastAsia"/>
          </w:rPr>
          <w:delText>黄色标注部分从</w:delText>
        </w:r>
        <w:r w:rsidDel="007A2FD3">
          <w:rPr>
            <w:rFonts w:hint="eastAsia"/>
          </w:rPr>
          <w:delText>hello</w:delText>
        </w:r>
        <w:r w:rsidDel="007A2FD3">
          <w:rPr>
            <w:rFonts w:hint="eastAsia"/>
          </w:rPr>
          <w:delText>文件中加载的部分</w:delText>
        </w:r>
      </w:del>
    </w:p>
    <w:p w14:paraId="7D5E9FFA" w14:textId="77777777" w:rsidR="000B6263" w:rsidDel="007A2FD3" w:rsidRDefault="000B6263">
      <w:pPr>
        <w:pStyle w:val="aa"/>
        <w:ind w:firstLine="480"/>
        <w:rPr>
          <w:del w:id="1214" w:author="admin" w:date="2020-06-05T11:27:00Z"/>
        </w:rPr>
        <w:pPrChange w:id="1215" w:author="admin" w:date="2020-06-05T11:28:00Z">
          <w:pPr>
            <w:pStyle w:val="2"/>
          </w:pPr>
        </w:pPrChange>
      </w:pPr>
      <w:del w:id="1216" w:author="admin" w:date="2020-06-05T11:27:00Z">
        <w:r w:rsidDel="007A2FD3">
          <w:rPr>
            <w:rFonts w:hint="eastAsia"/>
          </w:rPr>
          <w:delText>6.5 Hello</w:delText>
        </w:r>
        <w:r w:rsidDel="007A2FD3">
          <w:rPr>
            <w:rFonts w:hint="eastAsia"/>
          </w:rPr>
          <w:delText>的进程执行</w:delText>
        </w:r>
      </w:del>
    </w:p>
    <w:p w14:paraId="322C3022" w14:textId="77777777" w:rsidR="00A14711" w:rsidDel="007A2FD3" w:rsidRDefault="00A14711">
      <w:pPr>
        <w:pStyle w:val="aa"/>
        <w:ind w:firstLine="482"/>
        <w:rPr>
          <w:del w:id="1217" w:author="admin" w:date="2020-06-05T11:27:00Z"/>
          <w:b/>
        </w:rPr>
        <w:pPrChange w:id="1218" w:author="admin" w:date="2020-06-05T11:28:00Z">
          <w:pPr>
            <w:pStyle w:val="aa"/>
            <w:numPr>
              <w:numId w:val="19"/>
            </w:numPr>
            <w:adjustRightInd w:val="0"/>
            <w:snapToGrid w:val="0"/>
            <w:ind w:left="1320" w:firstLineChars="0" w:hanging="420"/>
          </w:pPr>
        </w:pPrChange>
      </w:pPr>
      <w:del w:id="1219" w:author="admin" w:date="2020-06-05T11:27:00Z">
        <w:r w:rsidRPr="00A14711" w:rsidDel="007A2FD3">
          <w:rPr>
            <w:rFonts w:hint="eastAsia"/>
            <w:b/>
          </w:rPr>
          <w:delText>进程时间片</w:delText>
        </w:r>
      </w:del>
    </w:p>
    <w:p w14:paraId="643F5AFF" w14:textId="77777777" w:rsidR="00A14711" w:rsidDel="007A2FD3" w:rsidRDefault="00BF5129">
      <w:pPr>
        <w:pStyle w:val="aa"/>
        <w:ind w:firstLine="480"/>
        <w:rPr>
          <w:del w:id="1220" w:author="admin" w:date="2020-06-05T11:27:00Z"/>
        </w:rPr>
        <w:pPrChange w:id="1221" w:author="admin" w:date="2020-06-05T11:28:00Z">
          <w:pPr>
            <w:pStyle w:val="aa"/>
            <w:adjustRightInd w:val="0"/>
            <w:snapToGrid w:val="0"/>
            <w:ind w:left="1320" w:firstLineChars="0" w:firstLine="0"/>
          </w:pPr>
        </w:pPrChange>
      </w:pPr>
      <w:del w:id="1222" w:author="admin" w:date="2020-06-05T11:27:00Z">
        <w:r w:rsidRPr="00BF5129" w:rsidDel="007A2FD3">
          <w:rPr>
            <w:rFonts w:hint="eastAsia"/>
          </w:rPr>
          <w:delText>一个</w:delText>
        </w:r>
        <w:r w:rsidDel="007A2FD3">
          <w:rPr>
            <w:rFonts w:hint="eastAsia"/>
          </w:rPr>
          <w:delText>进程执行他的控制流的一部分的每一个时间段叫做时间片（</w:delText>
        </w:r>
        <w:r w:rsidDel="007A2FD3">
          <w:rPr>
            <w:rFonts w:hint="eastAsia"/>
          </w:rPr>
          <w:delText>time</w:delText>
        </w:r>
        <w:r w:rsidDel="007A2FD3">
          <w:delText xml:space="preserve"> </w:delText>
        </w:r>
        <w:r w:rsidDel="007A2FD3">
          <w:rPr>
            <w:rFonts w:hint="eastAsia"/>
          </w:rPr>
          <w:delText>slice</w:delText>
        </w:r>
        <w:r w:rsidDel="007A2FD3">
          <w:rPr>
            <w:rFonts w:hint="eastAsia"/>
          </w:rPr>
          <w:delText>），多任务也叫时间分片（</w:delText>
        </w:r>
        <w:r w:rsidDel="007A2FD3">
          <w:rPr>
            <w:rFonts w:hint="eastAsia"/>
          </w:rPr>
          <w:delText>time</w:delText>
        </w:r>
        <w:r w:rsidDel="007A2FD3">
          <w:delText xml:space="preserve"> </w:delText>
        </w:r>
        <w:r w:rsidDel="007A2FD3">
          <w:rPr>
            <w:rFonts w:hint="eastAsia"/>
          </w:rPr>
          <w:delText>slicing</w:delText>
        </w:r>
        <w:r w:rsidDel="007A2FD3">
          <w:rPr>
            <w:rFonts w:hint="eastAsia"/>
          </w:rPr>
          <w:delText>）</w:delText>
        </w:r>
      </w:del>
    </w:p>
    <w:p w14:paraId="6D92CFE3" w14:textId="77777777" w:rsidR="00BF5129" w:rsidDel="007A2FD3" w:rsidRDefault="00BF5129">
      <w:pPr>
        <w:pStyle w:val="aa"/>
        <w:ind w:firstLine="482"/>
        <w:rPr>
          <w:del w:id="1223" w:author="admin" w:date="2020-06-05T11:27:00Z"/>
          <w:b/>
        </w:rPr>
        <w:pPrChange w:id="1224" w:author="admin" w:date="2020-06-05T11:28:00Z">
          <w:pPr>
            <w:pStyle w:val="aa"/>
            <w:numPr>
              <w:numId w:val="19"/>
            </w:numPr>
            <w:adjustRightInd w:val="0"/>
            <w:snapToGrid w:val="0"/>
            <w:ind w:left="1320" w:firstLineChars="0" w:hanging="420"/>
          </w:pPr>
        </w:pPrChange>
      </w:pPr>
      <w:del w:id="1225" w:author="admin" w:date="2020-06-05T11:27:00Z">
        <w:r w:rsidDel="007A2FD3">
          <w:rPr>
            <w:rFonts w:hint="eastAsia"/>
            <w:b/>
          </w:rPr>
          <w:delText>进程上下文切换</w:delText>
        </w:r>
      </w:del>
    </w:p>
    <w:p w14:paraId="343E1CD8" w14:textId="77777777" w:rsidR="00C43000" w:rsidDel="007A2FD3" w:rsidRDefault="00C43000">
      <w:pPr>
        <w:pStyle w:val="aa"/>
        <w:ind w:firstLine="480"/>
        <w:rPr>
          <w:del w:id="1226" w:author="admin" w:date="2020-06-05T11:27:00Z"/>
        </w:rPr>
        <w:pPrChange w:id="1227" w:author="admin" w:date="2020-06-05T11:28:00Z">
          <w:pPr>
            <w:pStyle w:val="aa"/>
            <w:adjustRightInd w:val="0"/>
            <w:snapToGrid w:val="0"/>
            <w:ind w:left="1320" w:firstLineChars="0" w:firstLine="0"/>
          </w:pPr>
        </w:pPrChange>
      </w:pPr>
      <w:del w:id="1228" w:author="admin" w:date="2020-06-05T11:27:00Z">
        <w:r w:rsidDel="007A2FD3">
          <w:rPr>
            <w:rFonts w:hint="eastAsia"/>
          </w:rPr>
          <w:delText>调度：</w:delText>
        </w:r>
        <w:r w:rsidR="00BF5129" w:rsidDel="007A2FD3">
          <w:rPr>
            <w:rFonts w:hint="eastAsia"/>
          </w:rPr>
          <w:delText>在进程执行的某些时刻，内核可以决定抢占当前进程，并重新开始一个先前被强占的进程。这种决策就叫调度</w:delText>
        </w:r>
        <w:r w:rsidDel="007A2FD3">
          <w:rPr>
            <w:rFonts w:hint="eastAsia"/>
          </w:rPr>
          <w:delText>（是由内核中的调度器的代码处理的）。</w:delText>
        </w:r>
      </w:del>
    </w:p>
    <w:p w14:paraId="4DE55B2A" w14:textId="77777777" w:rsidR="00BF5129" w:rsidDel="007A2FD3" w:rsidRDefault="00C43000">
      <w:pPr>
        <w:pStyle w:val="aa"/>
        <w:ind w:firstLine="480"/>
        <w:rPr>
          <w:del w:id="1229" w:author="admin" w:date="2020-06-05T11:27:00Z"/>
        </w:rPr>
        <w:pPrChange w:id="1230" w:author="admin" w:date="2020-06-05T11:28:00Z">
          <w:pPr>
            <w:pStyle w:val="aa"/>
            <w:adjustRightInd w:val="0"/>
            <w:snapToGrid w:val="0"/>
            <w:ind w:left="1320" w:firstLineChars="0" w:firstLine="0"/>
          </w:pPr>
        </w:pPrChange>
      </w:pPr>
      <w:del w:id="1231" w:author="admin" w:date="2020-06-05T11:27:00Z">
        <w:r w:rsidDel="007A2FD3">
          <w:rPr>
            <w:rFonts w:hint="eastAsia"/>
          </w:rPr>
          <w:delText>上下文切换：在内核调度了一个新的进程运行时，它就抢占当前进程，并使用</w:delText>
        </w:r>
        <w:r w:rsidR="00BF5129" w:rsidDel="007A2FD3">
          <w:rPr>
            <w:rFonts w:hint="eastAsia"/>
          </w:rPr>
          <w:delText>一种上下文切换的机制来控制转移到新的进程。</w:delText>
        </w:r>
      </w:del>
    </w:p>
    <w:p w14:paraId="72E74C25" w14:textId="77777777" w:rsidR="00BF5129" w:rsidDel="007A2FD3" w:rsidRDefault="00BF5129">
      <w:pPr>
        <w:pStyle w:val="aa"/>
        <w:ind w:firstLine="480"/>
        <w:rPr>
          <w:del w:id="1232" w:author="admin" w:date="2020-06-05T11:27:00Z"/>
        </w:rPr>
        <w:pPrChange w:id="1233" w:author="admin" w:date="2020-06-05T11:28:00Z">
          <w:pPr>
            <w:pStyle w:val="aa"/>
            <w:adjustRightInd w:val="0"/>
            <w:snapToGrid w:val="0"/>
            <w:ind w:left="1320" w:firstLineChars="0" w:firstLine="0"/>
          </w:pPr>
        </w:pPrChange>
      </w:pPr>
      <w:del w:id="1234" w:author="admin" w:date="2020-06-05T11:27:00Z">
        <w:r w:rsidDel="007A2FD3">
          <w:rPr>
            <w:rFonts w:hint="eastAsia"/>
          </w:rPr>
          <w:delText>1</w:delText>
        </w:r>
        <w:r w:rsidDel="007A2FD3">
          <w:rPr>
            <w:rFonts w:hint="eastAsia"/>
          </w:rPr>
          <w:delText>）保存当前进程的上下文</w:delText>
        </w:r>
      </w:del>
    </w:p>
    <w:p w14:paraId="2E612B3E" w14:textId="77777777" w:rsidR="00BF5129" w:rsidDel="007A2FD3" w:rsidRDefault="00BF5129">
      <w:pPr>
        <w:pStyle w:val="aa"/>
        <w:ind w:firstLine="480"/>
        <w:rPr>
          <w:del w:id="1235" w:author="admin" w:date="2020-06-05T11:27:00Z"/>
        </w:rPr>
        <w:pPrChange w:id="1236" w:author="admin" w:date="2020-06-05T11:28:00Z">
          <w:pPr>
            <w:pStyle w:val="aa"/>
            <w:adjustRightInd w:val="0"/>
            <w:snapToGrid w:val="0"/>
            <w:ind w:left="1320" w:firstLineChars="0" w:firstLine="0"/>
          </w:pPr>
        </w:pPrChange>
      </w:pPr>
      <w:del w:id="1237" w:author="admin" w:date="2020-06-05T11:27:00Z">
        <w:r w:rsidDel="007A2FD3">
          <w:rPr>
            <w:rFonts w:hint="eastAsia"/>
          </w:rPr>
          <w:delText>2</w:delText>
        </w:r>
        <w:r w:rsidDel="007A2FD3">
          <w:rPr>
            <w:rFonts w:hint="eastAsia"/>
          </w:rPr>
          <w:delText>）恢复某个先前被强占的进程被保存的上下文</w:delText>
        </w:r>
      </w:del>
    </w:p>
    <w:p w14:paraId="60C4B07B" w14:textId="77777777" w:rsidR="00BF5129" w:rsidDel="007A2FD3" w:rsidRDefault="00BF5129">
      <w:pPr>
        <w:pStyle w:val="aa"/>
        <w:ind w:firstLine="480"/>
        <w:rPr>
          <w:del w:id="1238" w:author="admin" w:date="2020-06-05T11:27:00Z"/>
        </w:rPr>
        <w:pPrChange w:id="1239" w:author="admin" w:date="2020-06-05T11:28:00Z">
          <w:pPr>
            <w:pStyle w:val="aa"/>
            <w:adjustRightInd w:val="0"/>
            <w:snapToGrid w:val="0"/>
            <w:ind w:left="1320" w:firstLineChars="0" w:firstLine="0"/>
          </w:pPr>
        </w:pPrChange>
      </w:pPr>
      <w:del w:id="1240" w:author="admin" w:date="2020-06-05T11:27:00Z">
        <w:r w:rsidDel="007A2FD3">
          <w:rPr>
            <w:rFonts w:hint="eastAsia"/>
          </w:rPr>
          <w:delText>3</w:delText>
        </w:r>
        <w:r w:rsidDel="007A2FD3">
          <w:rPr>
            <w:rFonts w:hint="eastAsia"/>
          </w:rPr>
          <w:delText>）将控制传递给这个新恢复的进程</w:delText>
        </w:r>
      </w:del>
    </w:p>
    <w:p w14:paraId="74B3390B" w14:textId="77777777" w:rsidR="00BF5129" w:rsidDel="007A2FD3" w:rsidRDefault="00C43000">
      <w:pPr>
        <w:pStyle w:val="aa"/>
        <w:ind w:firstLine="480"/>
        <w:rPr>
          <w:del w:id="1241" w:author="admin" w:date="2020-06-05T11:27:00Z"/>
        </w:rPr>
        <w:pPrChange w:id="1242" w:author="admin" w:date="2020-06-05T11:28:00Z">
          <w:pPr>
            <w:pStyle w:val="aa"/>
            <w:numPr>
              <w:numId w:val="19"/>
            </w:numPr>
            <w:adjustRightInd w:val="0"/>
            <w:snapToGrid w:val="0"/>
            <w:ind w:left="1320" w:firstLineChars="0" w:hanging="420"/>
          </w:pPr>
        </w:pPrChange>
      </w:pPr>
      <w:del w:id="1243" w:author="admin" w:date="2020-06-05T11:27:00Z">
        <w:r w:rsidDel="007A2FD3">
          <w:rPr>
            <w:rFonts w:hint="eastAsia"/>
          </w:rPr>
          <w:delText>具体的用户态核心态转换</w:delText>
        </w:r>
      </w:del>
    </w:p>
    <w:p w14:paraId="1AA05D73" w14:textId="77777777" w:rsidR="00C43000" w:rsidDel="007A2FD3" w:rsidRDefault="00C43000">
      <w:pPr>
        <w:pStyle w:val="aa"/>
        <w:ind w:firstLine="480"/>
        <w:rPr>
          <w:del w:id="1244" w:author="admin" w:date="2020-06-05T11:27:00Z"/>
        </w:rPr>
        <w:pPrChange w:id="1245" w:author="admin" w:date="2020-06-05T11:28:00Z">
          <w:pPr>
            <w:pStyle w:val="aa"/>
            <w:adjustRightInd w:val="0"/>
            <w:snapToGrid w:val="0"/>
            <w:ind w:left="1320" w:firstLineChars="0" w:firstLine="0"/>
          </w:pPr>
        </w:pPrChange>
      </w:pPr>
      <w:del w:id="1246" w:author="admin" w:date="2020-06-05T11:27:00Z">
        <w:r w:rsidDel="007A2FD3">
          <w:rPr>
            <w:rFonts w:hint="eastAsia"/>
          </w:rPr>
          <w:delText>进程</w:delText>
        </w:r>
        <w:r w:rsidDel="007A2FD3">
          <w:rPr>
            <w:rFonts w:hint="eastAsia"/>
          </w:rPr>
          <w:delText>hello</w:delText>
        </w:r>
        <w:r w:rsidDel="007A2FD3">
          <w:rPr>
            <w:rFonts w:hint="eastAsia"/>
          </w:rPr>
          <w:delText>初始运行在用户模式中，直到它通过执行系统调用</w:delText>
        </w:r>
        <w:r w:rsidR="00C24B0F" w:rsidDel="007A2FD3">
          <w:rPr>
            <w:rFonts w:hint="eastAsia"/>
          </w:rPr>
          <w:delText>函数</w:delText>
        </w:r>
        <w:r w:rsidDel="007A2FD3">
          <w:rPr>
            <w:rFonts w:hint="eastAsia"/>
          </w:rPr>
          <w:delText>sleep</w:delText>
        </w:r>
        <w:r w:rsidR="0000575D" w:rsidDel="007A2FD3">
          <w:rPr>
            <w:rFonts w:hint="eastAsia"/>
          </w:rPr>
          <w:delText>或者</w:delText>
        </w:r>
        <w:r w:rsidR="0000575D" w:rsidDel="007A2FD3">
          <w:rPr>
            <w:rFonts w:hint="eastAsia"/>
          </w:rPr>
          <w:delText>exit</w:delText>
        </w:r>
        <w:r w:rsidR="00C24B0F" w:rsidDel="007A2FD3">
          <w:rPr>
            <w:rFonts w:hint="eastAsia"/>
          </w:rPr>
          <w:delText>时</w:delText>
        </w:r>
        <w:r w:rsidR="00B06D01" w:rsidDel="007A2FD3">
          <w:rPr>
            <w:rFonts w:hint="eastAsia"/>
          </w:rPr>
          <w:delText>便陷入到内内核。内核中的处理程序完成对系统函数的调用。之后，执行上下文切换，将控制返回给进程</w:delText>
        </w:r>
        <w:r w:rsidR="00B06D01" w:rsidDel="007A2FD3">
          <w:rPr>
            <w:rFonts w:hint="eastAsia"/>
          </w:rPr>
          <w:delText>hello</w:delText>
        </w:r>
        <w:r w:rsidR="00B06D01" w:rsidDel="007A2FD3">
          <w:rPr>
            <w:rFonts w:hint="eastAsia"/>
          </w:rPr>
          <w:delText>系统调用之后的那条语句。</w:delText>
        </w:r>
      </w:del>
    </w:p>
    <w:p w14:paraId="152DC166" w14:textId="77777777" w:rsidR="0000575D" w:rsidDel="007A2FD3" w:rsidRDefault="00A07C5E">
      <w:pPr>
        <w:pStyle w:val="aa"/>
        <w:ind w:firstLine="480"/>
        <w:rPr>
          <w:del w:id="1247" w:author="admin" w:date="2020-06-05T11:27:00Z"/>
        </w:rPr>
        <w:pPrChange w:id="1248" w:author="admin" w:date="2020-06-05T11:28:00Z">
          <w:pPr>
            <w:pStyle w:val="aa"/>
            <w:adjustRightInd w:val="0"/>
            <w:snapToGrid w:val="0"/>
            <w:ind w:left="1320" w:firstLineChars="0" w:firstLine="0"/>
          </w:pPr>
        </w:pPrChange>
      </w:pPr>
      <w:del w:id="1249" w:author="admin" w:date="2020-06-05T11:27:00Z">
        <w:r w:rsidRPr="0000575D" w:rsidDel="007A2FD3">
          <w:rPr>
            <w:noProof/>
          </w:rPr>
          <w:drawing>
            <wp:inline distT="0" distB="0" distL="0" distR="0" wp14:anchorId="32426117" wp14:editId="379389CB">
              <wp:extent cx="4298950" cy="2165350"/>
              <wp:effectExtent l="0" t="0" r="0" b="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98950" cy="2165350"/>
                      </a:xfrm>
                      <a:prstGeom prst="rect">
                        <a:avLst/>
                      </a:prstGeom>
                      <a:noFill/>
                      <a:ln>
                        <a:noFill/>
                      </a:ln>
                    </pic:spPr>
                  </pic:pic>
                </a:graphicData>
              </a:graphic>
            </wp:inline>
          </w:drawing>
        </w:r>
      </w:del>
    </w:p>
    <w:p w14:paraId="17611783" w14:textId="77777777" w:rsidR="0039383E" w:rsidRPr="00BF5129" w:rsidDel="007A2FD3" w:rsidRDefault="00A07C5E">
      <w:pPr>
        <w:pStyle w:val="aa"/>
        <w:ind w:firstLine="480"/>
        <w:rPr>
          <w:del w:id="1250" w:author="admin" w:date="2020-06-05T11:27:00Z"/>
        </w:rPr>
        <w:pPrChange w:id="1251" w:author="admin" w:date="2020-06-05T11:28:00Z">
          <w:pPr>
            <w:pStyle w:val="aa"/>
            <w:adjustRightInd w:val="0"/>
            <w:snapToGrid w:val="0"/>
            <w:ind w:left="1320" w:firstLineChars="0" w:firstLine="0"/>
            <w:jc w:val="center"/>
          </w:pPr>
        </w:pPrChange>
      </w:pPr>
      <w:del w:id="1252" w:author="admin" w:date="2020-06-05T11:27:00Z">
        <w:r w:rsidRPr="0039383E" w:rsidDel="007A2FD3">
          <w:rPr>
            <w:noProof/>
          </w:rPr>
          <w:drawing>
            <wp:inline distT="0" distB="0" distL="0" distR="0" wp14:anchorId="321A13CD" wp14:editId="2D767E42">
              <wp:extent cx="4666615" cy="1702435"/>
              <wp:effectExtent l="0" t="0" r="0" b="0"/>
              <wp:docPr id="78" name="图片 7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图片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66615" cy="1702435"/>
                      </a:xfrm>
                      <a:prstGeom prst="rect">
                        <a:avLst/>
                      </a:prstGeom>
                      <a:noFill/>
                      <a:ln>
                        <a:noFill/>
                      </a:ln>
                    </pic:spPr>
                  </pic:pic>
                </a:graphicData>
              </a:graphic>
            </wp:inline>
          </w:drawing>
        </w:r>
      </w:del>
    </w:p>
    <w:p w14:paraId="02CFAB93" w14:textId="77777777" w:rsidR="000B6263" w:rsidDel="007A2FD3" w:rsidRDefault="000B6263">
      <w:pPr>
        <w:pStyle w:val="aa"/>
        <w:ind w:firstLine="480"/>
        <w:rPr>
          <w:del w:id="1253" w:author="admin" w:date="2020-06-05T11:27:00Z"/>
        </w:rPr>
        <w:pPrChange w:id="1254" w:author="admin" w:date="2020-06-05T11:28:00Z">
          <w:pPr>
            <w:pStyle w:val="2"/>
          </w:pPr>
        </w:pPrChange>
      </w:pPr>
      <w:del w:id="1255" w:author="admin" w:date="2020-06-05T11:27:00Z">
        <w:r w:rsidDel="007A2FD3">
          <w:rPr>
            <w:rFonts w:hint="eastAsia"/>
          </w:rPr>
          <w:delText>6.6 hello</w:delText>
        </w:r>
        <w:r w:rsidDel="007A2FD3">
          <w:rPr>
            <w:rFonts w:hint="eastAsia"/>
          </w:rPr>
          <w:delText>的异常与信号处理</w:delText>
        </w:r>
      </w:del>
    </w:p>
    <w:p w14:paraId="73F5D59B" w14:textId="77777777" w:rsidR="000B6263" w:rsidDel="007A2FD3" w:rsidRDefault="00B06D01">
      <w:pPr>
        <w:pStyle w:val="aa"/>
        <w:ind w:firstLine="482"/>
        <w:rPr>
          <w:del w:id="1256" w:author="admin" w:date="2020-06-05T11:27:00Z"/>
          <w:b/>
        </w:rPr>
        <w:pPrChange w:id="1257" w:author="admin" w:date="2020-06-05T11:28:00Z">
          <w:pPr>
            <w:numPr>
              <w:numId w:val="19"/>
            </w:numPr>
            <w:ind w:left="1320" w:hanging="420"/>
          </w:pPr>
        </w:pPrChange>
      </w:pPr>
      <w:del w:id="1258" w:author="admin" w:date="2020-06-05T11:27:00Z">
        <w:r w:rsidDel="007A2FD3">
          <w:rPr>
            <w:rFonts w:hint="eastAsia"/>
            <w:b/>
          </w:rPr>
          <w:delText>hello</w:delText>
        </w:r>
        <w:r w:rsidDel="007A2FD3">
          <w:rPr>
            <w:rFonts w:hint="eastAsia"/>
            <w:b/>
          </w:rPr>
          <w:delText>的</w:delText>
        </w:r>
        <w:r w:rsidRPr="00B06D01" w:rsidDel="007A2FD3">
          <w:rPr>
            <w:rFonts w:hint="eastAsia"/>
            <w:b/>
          </w:rPr>
          <w:delText>异常</w:delText>
        </w:r>
      </w:del>
    </w:p>
    <w:p w14:paraId="391085C9" w14:textId="77777777" w:rsidR="00B06D01" w:rsidDel="007A2FD3" w:rsidRDefault="00D9316C">
      <w:pPr>
        <w:pStyle w:val="aa"/>
        <w:ind w:firstLine="482"/>
        <w:rPr>
          <w:del w:id="1259" w:author="admin" w:date="2020-06-05T11:27:00Z"/>
          <w:b/>
        </w:rPr>
        <w:pPrChange w:id="1260" w:author="admin" w:date="2020-06-05T11:28:00Z">
          <w:pPr>
            <w:ind w:left="1320"/>
          </w:pPr>
        </w:pPrChange>
      </w:pPr>
      <w:del w:id="1261" w:author="admin" w:date="2020-06-05T11:27:00Z">
        <w:r w:rsidRPr="00D9316C" w:rsidDel="007A2FD3">
          <w:rPr>
            <w:rFonts w:hint="eastAsia"/>
            <w:b/>
          </w:rPr>
          <w:delText>1</w:delText>
        </w:r>
        <w:r w:rsidRPr="00D9316C" w:rsidDel="007A2FD3">
          <w:rPr>
            <w:rFonts w:hint="eastAsia"/>
            <w:b/>
          </w:rPr>
          <w:delText>）</w:delText>
        </w:r>
        <w:r w:rsidR="00B06D01" w:rsidRPr="00D9316C" w:rsidDel="007A2FD3">
          <w:rPr>
            <w:rFonts w:hint="eastAsia"/>
            <w:b/>
          </w:rPr>
          <w:delText>中断</w:delText>
        </w:r>
        <w:r w:rsidR="00F45033" w:rsidDel="007A2FD3">
          <w:rPr>
            <w:rFonts w:hint="eastAsia"/>
            <w:b/>
          </w:rPr>
          <w:delText>：来自处理器外部的</w:delText>
        </w:r>
        <w:r w:rsidR="00F45033" w:rsidDel="007A2FD3">
          <w:rPr>
            <w:rFonts w:hint="eastAsia"/>
            <w:b/>
          </w:rPr>
          <w:delText>I</w:delText>
        </w:r>
        <w:r w:rsidR="00F45033" w:rsidDel="007A2FD3">
          <w:rPr>
            <w:b/>
          </w:rPr>
          <w:delText>/O</w:delText>
        </w:r>
        <w:r w:rsidR="00F45033" w:rsidDel="007A2FD3">
          <w:rPr>
            <w:rFonts w:hint="eastAsia"/>
            <w:b/>
          </w:rPr>
          <w:delText>设备的信号的结果。</w:delText>
        </w:r>
      </w:del>
    </w:p>
    <w:p w14:paraId="49E93EC5" w14:textId="77777777" w:rsidR="00F45033" w:rsidRPr="00F45033" w:rsidDel="007A2FD3" w:rsidRDefault="00F45033">
      <w:pPr>
        <w:pStyle w:val="aa"/>
        <w:ind w:firstLine="480"/>
        <w:rPr>
          <w:del w:id="1262" w:author="admin" w:date="2020-06-05T11:27:00Z"/>
        </w:rPr>
        <w:pPrChange w:id="1263" w:author="admin" w:date="2020-06-05T11:28:00Z">
          <w:pPr>
            <w:ind w:left="1320"/>
          </w:pPr>
        </w:pPrChange>
      </w:pPr>
      <w:del w:id="1264" w:author="admin" w:date="2020-06-05T11:27:00Z">
        <w:r w:rsidDel="007A2FD3">
          <w:rPr>
            <w:rFonts w:hint="eastAsia"/>
          </w:rPr>
          <w:delText>键盘上敲击</w:delText>
        </w:r>
        <w:r w:rsidDel="007A2FD3">
          <w:rPr>
            <w:rFonts w:hint="eastAsia"/>
          </w:rPr>
          <w:delText>CTRL</w:delText>
        </w:r>
        <w:r w:rsidDel="007A2FD3">
          <w:delText xml:space="preserve"> </w:delText>
        </w:r>
        <w:r w:rsidDel="007A2FD3">
          <w:rPr>
            <w:rFonts w:hint="eastAsia"/>
          </w:rPr>
          <w:delText>-C</w:delText>
        </w:r>
        <w:r w:rsidDel="007A2FD3">
          <w:rPr>
            <w:rFonts w:hint="eastAsia"/>
          </w:rPr>
          <w:delText>或者</w:delText>
        </w:r>
        <w:r w:rsidDel="007A2FD3">
          <w:rPr>
            <w:rFonts w:hint="eastAsia"/>
          </w:rPr>
          <w:delText>C</w:delText>
        </w:r>
        <w:r w:rsidDel="007A2FD3">
          <w:delText>TRL</w:delText>
        </w:r>
        <w:r w:rsidDel="007A2FD3">
          <w:rPr>
            <w:rFonts w:hint="eastAsia"/>
          </w:rPr>
          <w:delText>-Z</w:delText>
        </w:r>
      </w:del>
    </w:p>
    <w:p w14:paraId="1419E1BD" w14:textId="77777777" w:rsidR="00D9316C" w:rsidDel="007A2FD3" w:rsidRDefault="00D9316C">
      <w:pPr>
        <w:pStyle w:val="aa"/>
        <w:ind w:firstLine="482"/>
        <w:rPr>
          <w:del w:id="1265" w:author="admin" w:date="2020-06-05T11:27:00Z"/>
          <w:b/>
        </w:rPr>
        <w:pPrChange w:id="1266" w:author="admin" w:date="2020-06-05T11:28:00Z">
          <w:pPr>
            <w:ind w:left="1320"/>
          </w:pPr>
        </w:pPrChange>
      </w:pPr>
      <w:del w:id="1267" w:author="admin" w:date="2020-06-05T11:27:00Z">
        <w:r w:rsidDel="007A2FD3">
          <w:rPr>
            <w:rFonts w:hint="eastAsia"/>
            <w:b/>
          </w:rPr>
          <w:delText>2</w:delText>
        </w:r>
        <w:r w:rsidDel="007A2FD3">
          <w:rPr>
            <w:rFonts w:hint="eastAsia"/>
            <w:b/>
          </w:rPr>
          <w:delText>）陷阱</w:delText>
        </w:r>
        <w:r w:rsidR="00F45033" w:rsidDel="007A2FD3">
          <w:rPr>
            <w:rFonts w:hint="eastAsia"/>
            <w:b/>
          </w:rPr>
          <w:delText>：</w:delText>
        </w:r>
        <w:r w:rsidR="00F45033" w:rsidRPr="00F45033" w:rsidDel="007A2FD3">
          <w:rPr>
            <w:rFonts w:hint="eastAsia"/>
            <w:b/>
          </w:rPr>
          <w:delText>有意的，执行指令的结果</w:delText>
        </w:r>
        <w:r w:rsidR="00F45033" w:rsidDel="007A2FD3">
          <w:rPr>
            <w:rFonts w:hint="eastAsia"/>
            <w:b/>
          </w:rPr>
          <w:delText>（例如：系统调用）</w:delText>
        </w:r>
      </w:del>
    </w:p>
    <w:p w14:paraId="3FF5BECA" w14:textId="77777777" w:rsidR="00F45033" w:rsidDel="007A2FD3" w:rsidRDefault="00F45033">
      <w:pPr>
        <w:pStyle w:val="aa"/>
        <w:ind w:firstLine="482"/>
        <w:rPr>
          <w:del w:id="1268" w:author="admin" w:date="2020-06-05T11:27:00Z"/>
          <w:b/>
        </w:rPr>
        <w:pPrChange w:id="1269" w:author="admin" w:date="2020-06-05T11:28:00Z">
          <w:pPr>
            <w:numPr>
              <w:numId w:val="19"/>
            </w:numPr>
            <w:ind w:left="1320" w:hanging="420"/>
          </w:pPr>
        </w:pPrChange>
      </w:pPr>
      <w:del w:id="1270" w:author="admin" w:date="2020-06-05T11:27:00Z">
        <w:r w:rsidDel="007A2FD3">
          <w:rPr>
            <w:rFonts w:hint="eastAsia"/>
            <w:b/>
          </w:rPr>
          <w:delText>产生的信号</w:delText>
        </w:r>
      </w:del>
    </w:p>
    <w:p w14:paraId="51A52EE3" w14:textId="77777777" w:rsidR="00F45033" w:rsidDel="007A2FD3" w:rsidRDefault="00C7465D">
      <w:pPr>
        <w:pStyle w:val="aa"/>
        <w:ind w:firstLine="482"/>
        <w:rPr>
          <w:del w:id="1271" w:author="admin" w:date="2020-06-05T11:27:00Z"/>
          <w:b/>
        </w:rPr>
        <w:pPrChange w:id="1272" w:author="admin" w:date="2020-06-05T11:28:00Z">
          <w:pPr>
            <w:ind w:left="1320"/>
          </w:pPr>
        </w:pPrChange>
      </w:pPr>
      <w:del w:id="1273" w:author="admin" w:date="2020-06-05T11:27:00Z">
        <w:r w:rsidDel="007A2FD3">
          <w:rPr>
            <w:rFonts w:hint="eastAsia"/>
            <w:b/>
          </w:rPr>
          <w:delText>SIGINT</w:delText>
        </w:r>
        <w:r w:rsidDel="007A2FD3">
          <w:rPr>
            <w:b/>
          </w:rPr>
          <w:delText>,SIGSTP,SIGCONT,SIGWINCH</w:delText>
        </w:r>
      </w:del>
    </w:p>
    <w:p w14:paraId="49049CB2" w14:textId="77777777" w:rsidR="00F45033" w:rsidDel="007A2FD3" w:rsidRDefault="00F45033">
      <w:pPr>
        <w:pStyle w:val="aa"/>
        <w:ind w:firstLine="482"/>
        <w:rPr>
          <w:del w:id="1274" w:author="admin" w:date="2020-06-05T11:27:00Z"/>
          <w:b/>
        </w:rPr>
        <w:pPrChange w:id="1275" w:author="admin" w:date="2020-06-05T11:28:00Z">
          <w:pPr>
            <w:numPr>
              <w:numId w:val="19"/>
            </w:numPr>
            <w:ind w:left="1320" w:hanging="420"/>
          </w:pPr>
        </w:pPrChange>
      </w:pPr>
      <w:del w:id="1276" w:author="admin" w:date="2020-06-05T11:27:00Z">
        <w:r w:rsidDel="007A2FD3">
          <w:rPr>
            <w:rFonts w:hint="eastAsia"/>
            <w:b/>
          </w:rPr>
          <w:delText>运行截图</w:delText>
        </w:r>
      </w:del>
    </w:p>
    <w:p w14:paraId="50FC3786" w14:textId="77777777" w:rsidR="00F45033" w:rsidDel="007A2FD3" w:rsidRDefault="00A07C5E">
      <w:pPr>
        <w:pStyle w:val="aa"/>
        <w:ind w:firstLine="480"/>
        <w:rPr>
          <w:del w:id="1277" w:author="admin" w:date="2020-06-05T11:27:00Z"/>
          <w:rFonts w:ascii="宋体" w:hAnsi="宋体" w:cs="宋体"/>
          <w:kern w:val="0"/>
        </w:rPr>
        <w:pPrChange w:id="1278" w:author="admin" w:date="2020-06-05T11:28:00Z">
          <w:pPr>
            <w:spacing w:line="240" w:lineRule="auto"/>
            <w:ind w:left="1320"/>
            <w:jc w:val="center"/>
          </w:pPr>
        </w:pPrChange>
      </w:pPr>
      <w:del w:id="1279" w:author="admin" w:date="2020-06-05T11:27:00Z">
        <w:r w:rsidRPr="00F45033" w:rsidDel="007A2FD3">
          <w:rPr>
            <w:rFonts w:ascii="宋体" w:hAnsi="宋体" w:cs="宋体"/>
            <w:noProof/>
            <w:kern w:val="0"/>
          </w:rPr>
          <w:drawing>
            <wp:inline distT="0" distB="0" distL="0" distR="0" wp14:anchorId="35D67B33" wp14:editId="00412979">
              <wp:extent cx="5612765" cy="3899535"/>
              <wp:effectExtent l="0" t="0" r="0" b="0"/>
              <wp:docPr id="79" name="图片 79" descr="A8A8{IQ%{`K1H}DLNMZA[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8A8{IQ%{`K1H}DLNMZA[X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765" cy="3899535"/>
                      </a:xfrm>
                      <a:prstGeom prst="rect">
                        <a:avLst/>
                      </a:prstGeom>
                      <a:noFill/>
                      <a:ln>
                        <a:noFill/>
                      </a:ln>
                    </pic:spPr>
                  </pic:pic>
                </a:graphicData>
              </a:graphic>
            </wp:inline>
          </w:drawing>
        </w:r>
      </w:del>
    </w:p>
    <w:p w14:paraId="76EAE7DE" w14:textId="77777777" w:rsidR="00F45033" w:rsidDel="007A2FD3" w:rsidRDefault="00F45033">
      <w:pPr>
        <w:pStyle w:val="aa"/>
        <w:ind w:firstLine="482"/>
        <w:rPr>
          <w:del w:id="1280" w:author="admin" w:date="2020-06-05T11:27:00Z"/>
          <w:rFonts w:ascii="宋体" w:hAnsi="宋体" w:cs="宋体"/>
          <w:b/>
          <w:kern w:val="0"/>
        </w:rPr>
        <w:pPrChange w:id="1281" w:author="admin" w:date="2020-06-05T11:28:00Z">
          <w:pPr>
            <w:spacing w:line="240" w:lineRule="auto"/>
            <w:ind w:left="1320"/>
            <w:jc w:val="center"/>
          </w:pPr>
        </w:pPrChange>
      </w:pPr>
      <w:del w:id="1282" w:author="admin" w:date="2020-06-05T11:27:00Z">
        <w:r w:rsidRPr="00F45033" w:rsidDel="007A2FD3">
          <w:rPr>
            <w:rFonts w:ascii="宋体" w:hAnsi="宋体" w:cs="宋体" w:hint="eastAsia"/>
            <w:b/>
            <w:kern w:val="0"/>
          </w:rPr>
          <w:delText>截图1</w:delText>
        </w:r>
        <w:r w:rsidR="0075427E" w:rsidDel="007A2FD3">
          <w:rPr>
            <w:rFonts w:ascii="宋体" w:hAnsi="宋体" w:cs="宋体"/>
            <w:b/>
            <w:kern w:val="0"/>
          </w:rPr>
          <w:delText>:</w:delText>
        </w:r>
        <w:r w:rsidRPr="00F45033" w:rsidDel="007A2FD3">
          <w:rPr>
            <w:rFonts w:ascii="宋体" w:hAnsi="宋体" w:cs="宋体" w:hint="eastAsia"/>
            <w:b/>
            <w:kern w:val="0"/>
          </w:rPr>
          <w:delText>ctrl-z，ps，jobs，fg</w:delText>
        </w:r>
      </w:del>
    </w:p>
    <w:p w14:paraId="2CCE27D6" w14:textId="77777777" w:rsidR="0075427E" w:rsidRPr="0075427E" w:rsidDel="007A2FD3" w:rsidRDefault="00A07C5E">
      <w:pPr>
        <w:pStyle w:val="aa"/>
        <w:ind w:firstLine="480"/>
        <w:rPr>
          <w:del w:id="1283" w:author="admin" w:date="2020-06-05T11:27:00Z"/>
          <w:rFonts w:ascii="宋体" w:hAnsi="宋体" w:cs="宋体"/>
          <w:kern w:val="0"/>
        </w:rPr>
        <w:pPrChange w:id="1284" w:author="admin" w:date="2020-06-05T11:28:00Z">
          <w:pPr>
            <w:spacing w:line="240" w:lineRule="auto"/>
            <w:jc w:val="center"/>
          </w:pPr>
        </w:pPrChange>
      </w:pPr>
      <w:del w:id="1285" w:author="admin" w:date="2020-06-05T11:27:00Z">
        <w:r w:rsidRPr="0075427E" w:rsidDel="007A2FD3">
          <w:rPr>
            <w:rFonts w:ascii="宋体" w:hAnsi="宋体" w:cs="宋体"/>
            <w:noProof/>
            <w:kern w:val="0"/>
          </w:rPr>
          <w:drawing>
            <wp:inline distT="0" distB="0" distL="0" distR="0" wp14:anchorId="5EE0C78B" wp14:editId="70540F5D">
              <wp:extent cx="5812155" cy="767080"/>
              <wp:effectExtent l="0" t="0" r="0" b="0"/>
              <wp:docPr id="80" name="图片 80" descr="_GLTVD(4M15B7~LP[{CVP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_GLTVD(4M15B7~LP[{CVP6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12155" cy="767080"/>
                      </a:xfrm>
                      <a:prstGeom prst="rect">
                        <a:avLst/>
                      </a:prstGeom>
                      <a:noFill/>
                      <a:ln>
                        <a:noFill/>
                      </a:ln>
                    </pic:spPr>
                  </pic:pic>
                </a:graphicData>
              </a:graphic>
            </wp:inline>
          </w:drawing>
        </w:r>
      </w:del>
    </w:p>
    <w:p w14:paraId="7BDAFDB4" w14:textId="77777777" w:rsidR="0075427E" w:rsidDel="007A2FD3" w:rsidRDefault="0075427E">
      <w:pPr>
        <w:pStyle w:val="aa"/>
        <w:ind w:firstLine="482"/>
        <w:rPr>
          <w:del w:id="1286" w:author="admin" w:date="2020-06-05T11:27:00Z"/>
          <w:rFonts w:ascii="宋体" w:hAnsi="宋体" w:cs="宋体"/>
          <w:b/>
          <w:kern w:val="0"/>
        </w:rPr>
        <w:pPrChange w:id="1287" w:author="admin" w:date="2020-06-05T11:28:00Z">
          <w:pPr>
            <w:spacing w:line="240" w:lineRule="auto"/>
            <w:ind w:left="1320"/>
            <w:jc w:val="center"/>
          </w:pPr>
        </w:pPrChange>
      </w:pPr>
      <w:del w:id="1288" w:author="admin" w:date="2020-06-05T11:27:00Z">
        <w:r w:rsidDel="007A2FD3">
          <w:rPr>
            <w:rFonts w:ascii="宋体" w:hAnsi="宋体" w:cs="宋体" w:hint="eastAsia"/>
            <w:b/>
            <w:kern w:val="0"/>
          </w:rPr>
          <w:delText>截图2:</w:delText>
        </w:r>
        <w:r w:rsidDel="007A2FD3">
          <w:rPr>
            <w:rFonts w:ascii="宋体" w:hAnsi="宋体" w:cs="宋体"/>
            <w:b/>
            <w:kern w:val="0"/>
          </w:rPr>
          <w:delText>ctrl+c</w:delText>
        </w:r>
        <w:r w:rsidDel="007A2FD3">
          <w:rPr>
            <w:rFonts w:ascii="宋体" w:hAnsi="宋体" w:cs="宋体" w:hint="eastAsia"/>
            <w:b/>
            <w:kern w:val="0"/>
          </w:rPr>
          <w:delText>（中断）</w:delText>
        </w:r>
      </w:del>
    </w:p>
    <w:p w14:paraId="1B43CEBD" w14:textId="77777777" w:rsidR="00C66AFF" w:rsidRPr="00C66AFF" w:rsidDel="007A2FD3" w:rsidRDefault="00A07C5E">
      <w:pPr>
        <w:pStyle w:val="aa"/>
        <w:ind w:firstLine="480"/>
        <w:rPr>
          <w:del w:id="1289" w:author="admin" w:date="2020-06-05T11:27:00Z"/>
          <w:rFonts w:ascii="宋体" w:hAnsi="宋体" w:cs="宋体"/>
          <w:kern w:val="0"/>
        </w:rPr>
        <w:pPrChange w:id="1290" w:author="admin" w:date="2020-06-05T11:28:00Z">
          <w:pPr>
            <w:spacing w:line="240" w:lineRule="auto"/>
            <w:jc w:val="left"/>
          </w:pPr>
        </w:pPrChange>
      </w:pPr>
      <w:del w:id="1291" w:author="admin" w:date="2020-06-05T11:27:00Z">
        <w:r w:rsidRPr="00C66AFF" w:rsidDel="007A2FD3">
          <w:rPr>
            <w:rFonts w:ascii="宋体" w:hAnsi="宋体" w:cs="宋体"/>
            <w:noProof/>
            <w:kern w:val="0"/>
          </w:rPr>
          <w:drawing>
            <wp:inline distT="0" distB="0" distL="0" distR="0" wp14:anchorId="63DE5247" wp14:editId="6307526B">
              <wp:extent cx="5581015" cy="4687570"/>
              <wp:effectExtent l="0" t="0" r="0" b="0"/>
              <wp:docPr id="81" name="图片 81" descr="O3M~I23~_SQ`8T_24PUC7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O3M~I23~_SQ`8T_24PUC74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1015" cy="4687570"/>
                      </a:xfrm>
                      <a:prstGeom prst="rect">
                        <a:avLst/>
                      </a:prstGeom>
                      <a:noFill/>
                      <a:ln>
                        <a:noFill/>
                      </a:ln>
                    </pic:spPr>
                  </pic:pic>
                </a:graphicData>
              </a:graphic>
            </wp:inline>
          </w:drawing>
        </w:r>
      </w:del>
    </w:p>
    <w:p w14:paraId="135EF551" w14:textId="77777777" w:rsidR="00C66AFF" w:rsidDel="007A2FD3" w:rsidRDefault="00C66AFF">
      <w:pPr>
        <w:pStyle w:val="aa"/>
        <w:ind w:firstLine="482"/>
        <w:rPr>
          <w:del w:id="1292" w:author="admin" w:date="2020-06-05T11:27:00Z"/>
          <w:rFonts w:ascii="宋体" w:hAnsi="宋体" w:cs="宋体"/>
          <w:b/>
          <w:kern w:val="0"/>
        </w:rPr>
        <w:pPrChange w:id="1293" w:author="admin" w:date="2020-06-05T11:28:00Z">
          <w:pPr>
            <w:spacing w:line="240" w:lineRule="auto"/>
            <w:ind w:left="1320"/>
            <w:jc w:val="center"/>
          </w:pPr>
        </w:pPrChange>
      </w:pPr>
      <w:del w:id="1294" w:author="admin" w:date="2020-06-05T11:27:00Z">
        <w:r w:rsidDel="007A2FD3">
          <w:rPr>
            <w:rFonts w:ascii="宋体" w:hAnsi="宋体" w:cs="宋体" w:hint="eastAsia"/>
            <w:b/>
            <w:kern w:val="0"/>
          </w:rPr>
          <w:delText>截图3：pstree上半部分</w:delText>
        </w:r>
      </w:del>
    </w:p>
    <w:p w14:paraId="3CF5D0EF" w14:textId="77777777" w:rsidR="00152E33" w:rsidRPr="00152E33" w:rsidDel="007A2FD3" w:rsidRDefault="00A07C5E">
      <w:pPr>
        <w:pStyle w:val="aa"/>
        <w:ind w:firstLine="480"/>
        <w:rPr>
          <w:del w:id="1295" w:author="admin" w:date="2020-06-05T11:27:00Z"/>
          <w:rFonts w:ascii="宋体" w:hAnsi="宋体" w:cs="宋体"/>
          <w:kern w:val="0"/>
        </w:rPr>
        <w:pPrChange w:id="1296" w:author="admin" w:date="2020-06-05T11:28:00Z">
          <w:pPr>
            <w:spacing w:line="240" w:lineRule="auto"/>
            <w:jc w:val="left"/>
          </w:pPr>
        </w:pPrChange>
      </w:pPr>
      <w:del w:id="1297" w:author="admin" w:date="2020-06-05T11:27:00Z">
        <w:r w:rsidRPr="00152E33" w:rsidDel="007A2FD3">
          <w:rPr>
            <w:rFonts w:ascii="宋体" w:hAnsi="宋体" w:cs="宋体"/>
            <w:noProof/>
            <w:kern w:val="0"/>
          </w:rPr>
          <w:drawing>
            <wp:inline distT="0" distB="0" distL="0" distR="0" wp14:anchorId="2AF1D0E7" wp14:editId="19E7F554">
              <wp:extent cx="5539105" cy="4183380"/>
              <wp:effectExtent l="0" t="0" r="0" b="0"/>
              <wp:docPr id="82" name="图片 82" descr="5FFX{ZK$SILL{[UXEW_L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5FFX{ZK$SILL{[UXEW_L09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39105" cy="4183380"/>
                      </a:xfrm>
                      <a:prstGeom prst="rect">
                        <a:avLst/>
                      </a:prstGeom>
                      <a:noFill/>
                      <a:ln>
                        <a:noFill/>
                      </a:ln>
                    </pic:spPr>
                  </pic:pic>
                </a:graphicData>
              </a:graphic>
            </wp:inline>
          </w:drawing>
        </w:r>
      </w:del>
    </w:p>
    <w:p w14:paraId="3D5D369E" w14:textId="77777777" w:rsidR="00152E33" w:rsidDel="007A2FD3" w:rsidRDefault="00152E33">
      <w:pPr>
        <w:pStyle w:val="aa"/>
        <w:ind w:firstLine="480"/>
        <w:rPr>
          <w:del w:id="1298" w:author="admin" w:date="2020-06-05T11:27:00Z"/>
          <w:rFonts w:ascii="宋体" w:hAnsi="宋体" w:cs="宋体"/>
          <w:kern w:val="0"/>
        </w:rPr>
        <w:pPrChange w:id="1299" w:author="admin" w:date="2020-06-05T11:28:00Z">
          <w:pPr>
            <w:spacing w:line="240" w:lineRule="auto"/>
            <w:ind w:left="1320"/>
            <w:jc w:val="center"/>
          </w:pPr>
        </w:pPrChange>
      </w:pPr>
      <w:del w:id="1300" w:author="admin" w:date="2020-06-05T11:27:00Z">
        <w:r w:rsidRPr="00152E33" w:rsidDel="007A2FD3">
          <w:rPr>
            <w:rFonts w:ascii="宋体" w:hAnsi="宋体" w:cs="宋体" w:hint="eastAsia"/>
            <w:kern w:val="0"/>
          </w:rPr>
          <w:delText>截图</w:delText>
        </w:r>
        <w:r w:rsidDel="007A2FD3">
          <w:rPr>
            <w:rFonts w:ascii="宋体" w:hAnsi="宋体" w:cs="宋体" w:hint="eastAsia"/>
            <w:kern w:val="0"/>
          </w:rPr>
          <w:delText>4：pstree中间部分</w:delText>
        </w:r>
      </w:del>
    </w:p>
    <w:p w14:paraId="3C05246A" w14:textId="77777777" w:rsidR="00DD45D0" w:rsidRPr="00DD45D0" w:rsidDel="007A2FD3" w:rsidRDefault="00A07C5E">
      <w:pPr>
        <w:pStyle w:val="aa"/>
        <w:ind w:firstLine="480"/>
        <w:rPr>
          <w:del w:id="1301" w:author="admin" w:date="2020-06-05T11:27:00Z"/>
          <w:rFonts w:ascii="宋体" w:hAnsi="宋体" w:cs="宋体"/>
          <w:kern w:val="0"/>
        </w:rPr>
        <w:pPrChange w:id="1302" w:author="admin" w:date="2020-06-05T11:28:00Z">
          <w:pPr>
            <w:spacing w:line="240" w:lineRule="auto"/>
            <w:jc w:val="center"/>
          </w:pPr>
        </w:pPrChange>
      </w:pPr>
      <w:del w:id="1303" w:author="admin" w:date="2020-06-05T11:27:00Z">
        <w:r w:rsidRPr="00DD45D0" w:rsidDel="007A2FD3">
          <w:rPr>
            <w:rFonts w:ascii="宋体" w:hAnsi="宋体" w:cs="宋体"/>
            <w:noProof/>
            <w:kern w:val="0"/>
          </w:rPr>
          <w:drawing>
            <wp:inline distT="0" distB="0" distL="0" distR="0" wp14:anchorId="72BB4EF6" wp14:editId="16D11D18">
              <wp:extent cx="5349875" cy="4414520"/>
              <wp:effectExtent l="0" t="0" r="0" b="0"/>
              <wp:docPr id="83" name="图片 83" descr="P55B`$0@4D]$8GOGGT4A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55B`$0@4D]$8GOGGT4AY`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9875" cy="4414520"/>
                      </a:xfrm>
                      <a:prstGeom prst="rect">
                        <a:avLst/>
                      </a:prstGeom>
                      <a:noFill/>
                      <a:ln>
                        <a:noFill/>
                      </a:ln>
                    </pic:spPr>
                  </pic:pic>
                </a:graphicData>
              </a:graphic>
            </wp:inline>
          </w:drawing>
        </w:r>
      </w:del>
    </w:p>
    <w:p w14:paraId="2C52C842" w14:textId="77777777" w:rsidR="00152E33" w:rsidDel="007A2FD3" w:rsidRDefault="00DD45D0">
      <w:pPr>
        <w:pStyle w:val="aa"/>
        <w:ind w:firstLine="480"/>
        <w:rPr>
          <w:del w:id="1304" w:author="admin" w:date="2020-06-05T11:27:00Z"/>
          <w:rFonts w:ascii="宋体" w:hAnsi="宋体" w:cs="宋体"/>
          <w:kern w:val="0"/>
        </w:rPr>
        <w:pPrChange w:id="1305" w:author="admin" w:date="2020-06-05T11:28:00Z">
          <w:pPr>
            <w:spacing w:line="240" w:lineRule="auto"/>
            <w:ind w:left="1320"/>
            <w:jc w:val="center"/>
          </w:pPr>
        </w:pPrChange>
      </w:pPr>
      <w:del w:id="1306" w:author="admin" w:date="2020-06-05T11:27:00Z">
        <w:r w:rsidDel="007A2FD3">
          <w:rPr>
            <w:rFonts w:ascii="宋体" w:hAnsi="宋体" w:cs="宋体" w:hint="eastAsia"/>
            <w:kern w:val="0"/>
          </w:rPr>
          <w:delText>截图5：pstree中间部分</w:delText>
        </w:r>
      </w:del>
    </w:p>
    <w:p w14:paraId="7ED945F8" w14:textId="77777777" w:rsidR="00820BCF" w:rsidRPr="00820BCF" w:rsidDel="007A2FD3" w:rsidRDefault="00A07C5E">
      <w:pPr>
        <w:pStyle w:val="aa"/>
        <w:ind w:firstLine="480"/>
        <w:rPr>
          <w:del w:id="1307" w:author="admin" w:date="2020-06-05T11:27:00Z"/>
          <w:rFonts w:ascii="宋体" w:hAnsi="宋体" w:cs="宋体"/>
          <w:kern w:val="0"/>
        </w:rPr>
        <w:pPrChange w:id="1308" w:author="admin" w:date="2020-06-05T11:28:00Z">
          <w:pPr>
            <w:spacing w:line="240" w:lineRule="auto"/>
            <w:jc w:val="center"/>
          </w:pPr>
        </w:pPrChange>
      </w:pPr>
      <w:del w:id="1309" w:author="admin" w:date="2020-06-05T11:27:00Z">
        <w:r w:rsidRPr="00820BCF" w:rsidDel="007A2FD3">
          <w:rPr>
            <w:rFonts w:ascii="宋体" w:hAnsi="宋体" w:cs="宋体"/>
            <w:noProof/>
            <w:kern w:val="0"/>
          </w:rPr>
          <w:drawing>
            <wp:inline distT="0" distB="0" distL="0" distR="0" wp14:anchorId="6F55E095" wp14:editId="4C959D2E">
              <wp:extent cx="5013325" cy="4193540"/>
              <wp:effectExtent l="0" t="0" r="0" b="0"/>
              <wp:docPr id="84" name="图片 84" descr="{E0R1]QO_5UJ8ZJU3]}Z[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0R1]QO_5UJ8ZJU3]}Z[V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3325" cy="4193540"/>
                      </a:xfrm>
                      <a:prstGeom prst="rect">
                        <a:avLst/>
                      </a:prstGeom>
                      <a:noFill/>
                      <a:ln>
                        <a:noFill/>
                      </a:ln>
                    </pic:spPr>
                  </pic:pic>
                </a:graphicData>
              </a:graphic>
            </wp:inline>
          </w:drawing>
        </w:r>
      </w:del>
    </w:p>
    <w:p w14:paraId="705E2B8F" w14:textId="77777777" w:rsidR="00DD45D0" w:rsidRPr="00152E33" w:rsidDel="007A2FD3" w:rsidRDefault="00820BCF">
      <w:pPr>
        <w:pStyle w:val="aa"/>
        <w:ind w:firstLine="480"/>
        <w:rPr>
          <w:del w:id="1310" w:author="admin" w:date="2020-06-05T11:27:00Z"/>
          <w:rFonts w:ascii="宋体" w:hAnsi="宋体" w:cs="宋体"/>
          <w:kern w:val="0"/>
        </w:rPr>
        <w:pPrChange w:id="1311" w:author="admin" w:date="2020-06-05T11:28:00Z">
          <w:pPr>
            <w:spacing w:line="240" w:lineRule="auto"/>
            <w:ind w:left="1320"/>
            <w:jc w:val="center"/>
          </w:pPr>
        </w:pPrChange>
      </w:pPr>
      <w:del w:id="1312" w:author="admin" w:date="2020-06-05T11:27:00Z">
        <w:r w:rsidDel="007A2FD3">
          <w:rPr>
            <w:rFonts w:ascii="宋体" w:hAnsi="宋体" w:cs="宋体" w:hint="eastAsia"/>
            <w:kern w:val="0"/>
          </w:rPr>
          <w:delText>截图6：pstree最后部分</w:delText>
        </w:r>
      </w:del>
    </w:p>
    <w:p w14:paraId="67B9FF83" w14:textId="77777777" w:rsidR="000D2202" w:rsidDel="007A2FD3" w:rsidRDefault="00A07C5E">
      <w:pPr>
        <w:pStyle w:val="aa"/>
        <w:ind w:firstLine="480"/>
        <w:rPr>
          <w:del w:id="1313" w:author="admin" w:date="2020-06-05T11:27:00Z"/>
          <w:rFonts w:ascii="宋体" w:hAnsi="宋体" w:cs="宋体"/>
          <w:kern w:val="0"/>
        </w:rPr>
        <w:pPrChange w:id="1314" w:author="admin" w:date="2020-06-05T11:28:00Z">
          <w:pPr>
            <w:spacing w:line="240" w:lineRule="auto"/>
            <w:jc w:val="center"/>
          </w:pPr>
        </w:pPrChange>
      </w:pPr>
      <w:del w:id="1315" w:author="admin" w:date="2020-06-05T11:27:00Z">
        <w:r w:rsidRPr="000D2202" w:rsidDel="007A2FD3">
          <w:rPr>
            <w:rFonts w:ascii="宋体" w:hAnsi="宋体" w:cs="宋体"/>
            <w:noProof/>
            <w:kern w:val="0"/>
          </w:rPr>
          <w:drawing>
            <wp:inline distT="0" distB="0" distL="0" distR="0" wp14:anchorId="22BBBAAA" wp14:editId="16F4D424">
              <wp:extent cx="4498340" cy="1902460"/>
              <wp:effectExtent l="0" t="0" r="0" b="0"/>
              <wp:docPr id="85" name="图片 85" descr="W$DJ}Z$6RAR@TNLGXO5(Z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DJ}Z$6RAR@TNLGXO5(ZT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98340" cy="1902460"/>
                      </a:xfrm>
                      <a:prstGeom prst="rect">
                        <a:avLst/>
                      </a:prstGeom>
                      <a:noFill/>
                      <a:ln>
                        <a:noFill/>
                      </a:ln>
                    </pic:spPr>
                  </pic:pic>
                </a:graphicData>
              </a:graphic>
            </wp:inline>
          </w:drawing>
        </w:r>
      </w:del>
    </w:p>
    <w:p w14:paraId="658C3A73" w14:textId="77777777" w:rsidR="000D2202" w:rsidDel="007A2FD3" w:rsidRDefault="000D2202">
      <w:pPr>
        <w:pStyle w:val="aa"/>
        <w:ind w:firstLine="480"/>
        <w:rPr>
          <w:del w:id="1316" w:author="admin" w:date="2020-06-05T11:27:00Z"/>
          <w:rFonts w:ascii="宋体" w:hAnsi="宋体" w:cs="宋体"/>
          <w:kern w:val="0"/>
        </w:rPr>
        <w:pPrChange w:id="1317" w:author="admin" w:date="2020-06-05T11:28:00Z">
          <w:pPr>
            <w:spacing w:line="240" w:lineRule="auto"/>
            <w:jc w:val="center"/>
          </w:pPr>
        </w:pPrChange>
      </w:pPr>
      <w:del w:id="1318" w:author="admin" w:date="2020-06-05T11:27:00Z">
        <w:r w:rsidDel="007A2FD3">
          <w:rPr>
            <w:rFonts w:ascii="宋体" w:hAnsi="宋体" w:cs="宋体" w:hint="eastAsia"/>
            <w:kern w:val="0"/>
          </w:rPr>
          <w:delText>截图</w:delText>
        </w:r>
        <w:r w:rsidR="00DD45D0" w:rsidDel="007A2FD3">
          <w:rPr>
            <w:rFonts w:ascii="宋体" w:hAnsi="宋体" w:cs="宋体" w:hint="eastAsia"/>
            <w:kern w:val="0"/>
          </w:rPr>
          <w:delText>7</w:delText>
        </w:r>
        <w:r w:rsidR="00521223" w:rsidDel="007A2FD3">
          <w:rPr>
            <w:rFonts w:ascii="宋体" w:hAnsi="宋体" w:cs="宋体" w:hint="eastAsia"/>
            <w:kern w:val="0"/>
          </w:rPr>
          <w:delText>：kill杀死hello程序</w:delText>
        </w:r>
      </w:del>
    </w:p>
    <w:p w14:paraId="4FAB4344" w14:textId="77777777" w:rsidR="00F31D1A" w:rsidDel="007A2FD3" w:rsidRDefault="00A07C5E">
      <w:pPr>
        <w:pStyle w:val="aa"/>
        <w:ind w:firstLine="480"/>
        <w:rPr>
          <w:del w:id="1319" w:author="admin" w:date="2020-06-05T11:27:00Z"/>
          <w:rFonts w:ascii="宋体" w:hAnsi="宋体" w:cs="宋体"/>
          <w:kern w:val="0"/>
        </w:rPr>
        <w:pPrChange w:id="1320" w:author="admin" w:date="2020-06-05T11:28:00Z">
          <w:pPr>
            <w:spacing w:line="240" w:lineRule="auto"/>
            <w:jc w:val="center"/>
          </w:pPr>
        </w:pPrChange>
      </w:pPr>
      <w:del w:id="1321" w:author="admin" w:date="2020-06-05T11:27:00Z">
        <w:r w:rsidRPr="00D16D64" w:rsidDel="007A2FD3">
          <w:rPr>
            <w:rFonts w:ascii="宋体" w:hAnsi="宋体" w:cs="宋体"/>
            <w:noProof/>
            <w:kern w:val="0"/>
          </w:rPr>
          <w:drawing>
            <wp:inline distT="0" distB="0" distL="0" distR="0" wp14:anchorId="497B2E63" wp14:editId="15AF667B">
              <wp:extent cx="5402580" cy="1208405"/>
              <wp:effectExtent l="0" t="0" r="0" b="0"/>
              <wp:docPr id="86" name="图片 86" descr="055BF]3R4GVH}`{MFZF7~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055BF]3R4GVH}`{MFZF7~W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2580" cy="1208405"/>
                      </a:xfrm>
                      <a:prstGeom prst="rect">
                        <a:avLst/>
                      </a:prstGeom>
                      <a:noFill/>
                      <a:ln>
                        <a:noFill/>
                      </a:ln>
                    </pic:spPr>
                  </pic:pic>
                </a:graphicData>
              </a:graphic>
            </wp:inline>
          </w:drawing>
        </w:r>
      </w:del>
    </w:p>
    <w:p w14:paraId="78405A59" w14:textId="77777777" w:rsidR="0075427E" w:rsidRPr="00F31D1A" w:rsidDel="007A2FD3" w:rsidRDefault="00F31D1A">
      <w:pPr>
        <w:pStyle w:val="aa"/>
        <w:ind w:firstLine="480"/>
        <w:rPr>
          <w:del w:id="1322" w:author="admin" w:date="2020-06-05T11:27:00Z"/>
          <w:rFonts w:ascii="宋体" w:hAnsi="宋体" w:cs="宋体"/>
          <w:kern w:val="0"/>
        </w:rPr>
        <w:pPrChange w:id="1323" w:author="admin" w:date="2020-06-05T11:28:00Z">
          <w:pPr>
            <w:spacing w:line="240" w:lineRule="auto"/>
            <w:jc w:val="center"/>
          </w:pPr>
        </w:pPrChange>
      </w:pPr>
      <w:del w:id="1324" w:author="admin" w:date="2020-06-05T11:27:00Z">
        <w:r w:rsidDel="007A2FD3">
          <w:rPr>
            <w:rFonts w:ascii="宋体" w:hAnsi="宋体" w:cs="宋体" w:hint="eastAsia"/>
            <w:kern w:val="0"/>
          </w:rPr>
          <w:delText>截图8：终端随意输入</w:delText>
        </w:r>
      </w:del>
    </w:p>
    <w:p w14:paraId="57D6EF95" w14:textId="77777777" w:rsidR="00F45033" w:rsidRPr="00754073" w:rsidDel="007A2FD3" w:rsidRDefault="00754073">
      <w:pPr>
        <w:pStyle w:val="aa"/>
        <w:ind w:firstLine="482"/>
        <w:rPr>
          <w:del w:id="1325" w:author="admin" w:date="2020-06-05T11:27:00Z"/>
          <w:rFonts w:ascii="宋体" w:hAnsi="宋体" w:cs="宋体"/>
          <w:kern w:val="0"/>
        </w:rPr>
        <w:pPrChange w:id="1326" w:author="admin" w:date="2020-06-05T11:28:00Z">
          <w:pPr>
            <w:numPr>
              <w:numId w:val="19"/>
            </w:numPr>
            <w:ind w:left="1320" w:hanging="420"/>
            <w:jc w:val="left"/>
          </w:pPr>
        </w:pPrChange>
      </w:pPr>
      <w:del w:id="1327" w:author="admin" w:date="2020-06-05T11:27:00Z">
        <w:r w:rsidDel="007A2FD3">
          <w:rPr>
            <w:rFonts w:ascii="宋体" w:hAnsi="宋体" w:cs="宋体" w:hint="eastAsia"/>
            <w:b/>
            <w:kern w:val="0"/>
          </w:rPr>
          <w:delText>异常与信号的处理</w:delText>
        </w:r>
      </w:del>
    </w:p>
    <w:p w14:paraId="6BB20CA8" w14:textId="77777777" w:rsidR="008F417A" w:rsidDel="007A2FD3" w:rsidRDefault="0075427E">
      <w:pPr>
        <w:pStyle w:val="aa"/>
        <w:ind w:firstLine="480"/>
        <w:rPr>
          <w:del w:id="1328" w:author="admin" w:date="2020-06-05T11:27:00Z"/>
          <w:rFonts w:ascii="宋体" w:hAnsi="宋体" w:cs="宋体"/>
          <w:kern w:val="0"/>
        </w:rPr>
        <w:pPrChange w:id="1329" w:author="admin" w:date="2020-06-05T11:28:00Z">
          <w:pPr>
            <w:spacing w:line="240" w:lineRule="auto"/>
            <w:ind w:left="1320"/>
          </w:pPr>
        </w:pPrChange>
      </w:pPr>
      <w:del w:id="1330" w:author="admin" w:date="2020-06-05T11:27:00Z">
        <w:r w:rsidRPr="0075427E" w:rsidDel="007A2FD3">
          <w:rPr>
            <w:rFonts w:ascii="宋体" w:hAnsi="宋体" w:cs="宋体" w:hint="eastAsia"/>
            <w:kern w:val="0"/>
          </w:rPr>
          <w:delText>1</w:delText>
        </w:r>
        <w:r w:rsidDel="007A2FD3">
          <w:rPr>
            <w:rFonts w:ascii="宋体" w:hAnsi="宋体" w:cs="宋体" w:hint="eastAsia"/>
            <w:kern w:val="0"/>
          </w:rPr>
          <w:delText>）键盘输入ctrl+c属于中断异常，其处理情况如截图。</w:delText>
        </w:r>
      </w:del>
    </w:p>
    <w:p w14:paraId="289C6798" w14:textId="77777777" w:rsidR="0075427E" w:rsidDel="007A2FD3" w:rsidRDefault="00A07C5E">
      <w:pPr>
        <w:pStyle w:val="aa"/>
        <w:ind w:firstLine="480"/>
        <w:rPr>
          <w:del w:id="1331" w:author="admin" w:date="2020-06-05T11:27:00Z"/>
          <w:rFonts w:ascii="宋体" w:hAnsi="宋体" w:cs="宋体"/>
          <w:kern w:val="0"/>
        </w:rPr>
        <w:pPrChange w:id="1332" w:author="admin" w:date="2020-06-05T11:28:00Z">
          <w:pPr>
            <w:spacing w:line="240" w:lineRule="auto"/>
            <w:ind w:left="1320"/>
            <w:jc w:val="center"/>
          </w:pPr>
        </w:pPrChange>
      </w:pPr>
      <w:del w:id="1333" w:author="admin" w:date="2020-06-05T11:27:00Z">
        <w:r w:rsidRPr="0075427E" w:rsidDel="007A2FD3">
          <w:rPr>
            <w:rFonts w:ascii="宋体" w:hAnsi="宋体" w:cs="宋体"/>
            <w:noProof/>
            <w:kern w:val="0"/>
          </w:rPr>
          <w:drawing>
            <wp:inline distT="0" distB="0" distL="0" distR="0" wp14:anchorId="04FB4059" wp14:editId="35E04AA2">
              <wp:extent cx="3930650" cy="2291080"/>
              <wp:effectExtent l="0" t="0" r="0" b="0"/>
              <wp:docPr id="87" name="图片 8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图片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30650" cy="2291080"/>
                      </a:xfrm>
                      <a:prstGeom prst="rect">
                        <a:avLst/>
                      </a:prstGeom>
                      <a:noFill/>
                      <a:ln>
                        <a:noFill/>
                      </a:ln>
                    </pic:spPr>
                  </pic:pic>
                </a:graphicData>
              </a:graphic>
            </wp:inline>
          </w:drawing>
        </w:r>
      </w:del>
    </w:p>
    <w:p w14:paraId="133EEEB0" w14:textId="77777777" w:rsidR="0075427E" w:rsidDel="007A2FD3" w:rsidRDefault="0075427E">
      <w:pPr>
        <w:pStyle w:val="aa"/>
        <w:ind w:firstLine="480"/>
        <w:rPr>
          <w:del w:id="1334" w:author="admin" w:date="2020-06-05T11:27:00Z"/>
          <w:rFonts w:ascii="宋体" w:hAnsi="宋体" w:cs="宋体"/>
          <w:kern w:val="0"/>
        </w:rPr>
        <w:pPrChange w:id="1335" w:author="admin" w:date="2020-06-05T11:28:00Z">
          <w:pPr>
            <w:spacing w:line="240" w:lineRule="auto"/>
            <w:ind w:left="1320"/>
            <w:jc w:val="center"/>
          </w:pPr>
        </w:pPrChange>
      </w:pPr>
      <w:del w:id="1336" w:author="admin" w:date="2020-06-05T11:27:00Z">
        <w:r w:rsidDel="007A2FD3">
          <w:rPr>
            <w:rFonts w:ascii="宋体" w:hAnsi="宋体" w:cs="宋体" w:hint="eastAsia"/>
            <w:kern w:val="0"/>
          </w:rPr>
          <w:delText>截图：ctrl+c或者ctrl+z键盘的</w:delText>
        </w:r>
        <w:r w:rsidRPr="0075427E" w:rsidDel="007A2FD3">
          <w:rPr>
            <w:rFonts w:ascii="宋体" w:hAnsi="宋体" w:cs="宋体" w:hint="eastAsia"/>
            <w:b/>
            <w:kern w:val="0"/>
          </w:rPr>
          <w:delText>中断</w:delText>
        </w:r>
        <w:r w:rsidDel="007A2FD3">
          <w:rPr>
            <w:rFonts w:ascii="宋体" w:hAnsi="宋体" w:cs="宋体" w:hint="eastAsia"/>
            <w:kern w:val="0"/>
          </w:rPr>
          <w:delText>异常</w:delText>
        </w:r>
      </w:del>
    </w:p>
    <w:p w14:paraId="70579FD0" w14:textId="77777777" w:rsidR="0075427E" w:rsidDel="007A2FD3" w:rsidRDefault="0075427E">
      <w:pPr>
        <w:pStyle w:val="aa"/>
        <w:ind w:firstLine="480"/>
        <w:rPr>
          <w:del w:id="1337" w:author="admin" w:date="2020-06-05T11:27:00Z"/>
          <w:rFonts w:ascii="宋体" w:hAnsi="宋体" w:cs="宋体"/>
          <w:kern w:val="0"/>
        </w:rPr>
        <w:pPrChange w:id="1338" w:author="admin" w:date="2020-06-05T11:28:00Z">
          <w:pPr>
            <w:spacing w:line="240" w:lineRule="auto"/>
            <w:ind w:left="1320"/>
          </w:pPr>
        </w:pPrChange>
      </w:pPr>
      <w:del w:id="1339" w:author="admin" w:date="2020-06-05T11:27:00Z">
        <w:r w:rsidDel="007A2FD3">
          <w:rPr>
            <w:rFonts w:ascii="宋体" w:hAnsi="宋体" w:cs="宋体" w:hint="eastAsia"/>
            <w:kern w:val="0"/>
          </w:rPr>
          <w:delText>2）函数执行可能会执行系统调用函数exit，属于陷阱。其处理方式如截图。</w:delText>
        </w:r>
      </w:del>
    </w:p>
    <w:p w14:paraId="6C9AF282" w14:textId="77777777" w:rsidR="0075427E" w:rsidDel="007A2FD3" w:rsidRDefault="00A07C5E">
      <w:pPr>
        <w:pStyle w:val="aa"/>
        <w:ind w:firstLine="480"/>
        <w:rPr>
          <w:del w:id="1340" w:author="admin" w:date="2020-06-05T11:27:00Z"/>
          <w:rFonts w:ascii="宋体" w:hAnsi="宋体" w:cs="宋体"/>
          <w:kern w:val="0"/>
        </w:rPr>
        <w:pPrChange w:id="1341" w:author="admin" w:date="2020-06-05T11:28:00Z">
          <w:pPr>
            <w:spacing w:line="240" w:lineRule="auto"/>
            <w:ind w:left="1320"/>
            <w:jc w:val="center"/>
          </w:pPr>
        </w:pPrChange>
      </w:pPr>
      <w:del w:id="1342" w:author="admin" w:date="2020-06-05T11:27:00Z">
        <w:r w:rsidDel="007A2FD3">
          <w:rPr>
            <w:rFonts w:ascii="宋体" w:hAnsi="宋体" w:cs="宋体" w:hint="eastAsia"/>
            <w:noProof/>
            <w:kern w:val="0"/>
          </w:rPr>
          <w:drawing>
            <wp:inline distT="0" distB="0" distL="0" distR="0" wp14:anchorId="789BFA72" wp14:editId="12E3E034">
              <wp:extent cx="4561205" cy="1629410"/>
              <wp:effectExtent l="0" t="0" r="0" b="0"/>
              <wp:docPr id="88" name="图片 88"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图片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1205" cy="1629410"/>
                      </a:xfrm>
                      <a:prstGeom prst="rect">
                        <a:avLst/>
                      </a:prstGeom>
                      <a:noFill/>
                      <a:ln>
                        <a:noFill/>
                      </a:ln>
                    </pic:spPr>
                  </pic:pic>
                </a:graphicData>
              </a:graphic>
            </wp:inline>
          </w:drawing>
        </w:r>
      </w:del>
    </w:p>
    <w:p w14:paraId="0F56607D" w14:textId="77777777" w:rsidR="0075427E" w:rsidDel="007A2FD3" w:rsidRDefault="0075427E">
      <w:pPr>
        <w:pStyle w:val="aa"/>
        <w:ind w:firstLine="480"/>
        <w:rPr>
          <w:del w:id="1343" w:author="admin" w:date="2020-06-05T11:27:00Z"/>
          <w:rFonts w:ascii="宋体" w:hAnsi="宋体" w:cs="宋体"/>
          <w:kern w:val="0"/>
        </w:rPr>
        <w:pPrChange w:id="1344" w:author="admin" w:date="2020-06-05T11:28:00Z">
          <w:pPr>
            <w:spacing w:line="240" w:lineRule="auto"/>
            <w:ind w:left="1320"/>
            <w:jc w:val="center"/>
          </w:pPr>
        </w:pPrChange>
      </w:pPr>
      <w:del w:id="1345" w:author="admin" w:date="2020-06-05T11:27:00Z">
        <w:r w:rsidDel="007A2FD3">
          <w:rPr>
            <w:rFonts w:ascii="宋体" w:hAnsi="宋体" w:cs="宋体" w:hint="eastAsia"/>
            <w:kern w:val="0"/>
          </w:rPr>
          <w:delText>截图：exit系统调用函数的</w:delText>
        </w:r>
        <w:r w:rsidRPr="0075427E" w:rsidDel="007A2FD3">
          <w:rPr>
            <w:rFonts w:ascii="宋体" w:hAnsi="宋体" w:cs="宋体" w:hint="eastAsia"/>
            <w:b/>
            <w:kern w:val="0"/>
          </w:rPr>
          <w:delText>陷阱</w:delText>
        </w:r>
        <w:r w:rsidDel="007A2FD3">
          <w:rPr>
            <w:rFonts w:ascii="宋体" w:hAnsi="宋体" w:cs="宋体" w:hint="eastAsia"/>
            <w:kern w:val="0"/>
          </w:rPr>
          <w:delText>异常</w:delText>
        </w:r>
      </w:del>
    </w:p>
    <w:p w14:paraId="7FC0473D" w14:textId="77777777" w:rsidR="00B92FC2" w:rsidDel="007A2FD3" w:rsidRDefault="00B92FC2">
      <w:pPr>
        <w:pStyle w:val="aa"/>
        <w:ind w:firstLine="480"/>
        <w:rPr>
          <w:del w:id="1346" w:author="admin" w:date="2020-06-05T11:27:00Z"/>
          <w:rFonts w:ascii="宋体" w:hAnsi="宋体" w:cs="宋体"/>
          <w:kern w:val="0"/>
        </w:rPr>
        <w:pPrChange w:id="1347" w:author="admin" w:date="2020-06-05T11:28:00Z">
          <w:pPr>
            <w:spacing w:line="240" w:lineRule="auto"/>
            <w:ind w:left="1320"/>
          </w:pPr>
        </w:pPrChange>
      </w:pPr>
      <w:del w:id="1348" w:author="admin" w:date="2020-06-05T11:27:00Z">
        <w:r w:rsidDel="007A2FD3">
          <w:rPr>
            <w:rFonts w:ascii="宋体" w:hAnsi="宋体" w:cs="宋体" w:hint="eastAsia"/>
            <w:kern w:val="0"/>
          </w:rPr>
          <w:delText>3）信号处理</w:delText>
        </w:r>
      </w:del>
    </w:p>
    <w:p w14:paraId="0E79F955" w14:textId="77777777" w:rsidR="00B92FC2" w:rsidDel="007A2FD3" w:rsidRDefault="00152E33">
      <w:pPr>
        <w:pStyle w:val="aa"/>
        <w:ind w:firstLine="480"/>
        <w:rPr>
          <w:del w:id="1349" w:author="admin" w:date="2020-06-05T11:27:00Z"/>
          <w:rFonts w:ascii="宋体" w:hAnsi="宋体" w:cs="宋体"/>
          <w:kern w:val="0"/>
        </w:rPr>
        <w:pPrChange w:id="1350" w:author="admin" w:date="2020-06-05T11:28:00Z">
          <w:pPr>
            <w:spacing w:line="240" w:lineRule="auto"/>
            <w:ind w:left="1320"/>
          </w:pPr>
        </w:pPrChange>
      </w:pPr>
      <w:del w:id="1351" w:author="admin" w:date="2020-06-05T11:27:00Z">
        <w:r w:rsidDel="007A2FD3">
          <w:rPr>
            <w:rFonts w:ascii="宋体" w:hAnsi="宋体" w:cs="宋体" w:hint="eastAsia"/>
            <w:kern w:val="0"/>
          </w:rPr>
          <w:delText>a）</w:delText>
        </w:r>
        <w:r w:rsidRPr="00152E33" w:rsidDel="007A2FD3">
          <w:rPr>
            <w:rFonts w:ascii="宋体" w:hAnsi="宋体" w:cs="宋体" w:hint="eastAsia"/>
            <w:b/>
            <w:kern w:val="0"/>
          </w:rPr>
          <w:delText>对于ctrl+c或者ctrl+z</w:delText>
        </w:r>
        <w:r w:rsidDel="007A2FD3">
          <w:rPr>
            <w:rFonts w:ascii="宋体" w:hAnsi="宋体" w:cs="宋体" w:hint="eastAsia"/>
            <w:kern w:val="0"/>
          </w:rPr>
          <w:delText>。键盘键入后，内核就会发送S</w:delText>
        </w:r>
        <w:r w:rsidDel="007A2FD3">
          <w:rPr>
            <w:rFonts w:ascii="宋体" w:hAnsi="宋体" w:cs="宋体"/>
            <w:kern w:val="0"/>
          </w:rPr>
          <w:delText>IGINT</w:delText>
        </w:r>
        <w:r w:rsidDel="007A2FD3">
          <w:rPr>
            <w:rFonts w:ascii="宋体" w:hAnsi="宋体" w:cs="宋体" w:hint="eastAsia"/>
            <w:kern w:val="0"/>
          </w:rPr>
          <w:delText>或者S</w:delText>
        </w:r>
        <w:r w:rsidDel="007A2FD3">
          <w:rPr>
            <w:rFonts w:ascii="宋体" w:hAnsi="宋体" w:cs="宋体"/>
            <w:kern w:val="0"/>
          </w:rPr>
          <w:delText>IGSTP</w:delText>
        </w:r>
        <w:r w:rsidDel="007A2FD3">
          <w:rPr>
            <w:rFonts w:ascii="宋体" w:hAnsi="宋体" w:cs="宋体" w:hint="eastAsia"/>
            <w:kern w:val="0"/>
          </w:rPr>
          <w:delText>。S</w:delText>
        </w:r>
        <w:r w:rsidDel="007A2FD3">
          <w:rPr>
            <w:rFonts w:ascii="宋体" w:hAnsi="宋体" w:cs="宋体"/>
            <w:kern w:val="0"/>
          </w:rPr>
          <w:delText>IGINT</w:delText>
        </w:r>
        <w:r w:rsidDel="007A2FD3">
          <w:rPr>
            <w:rFonts w:ascii="宋体" w:hAnsi="宋体" w:cs="宋体" w:hint="eastAsia"/>
            <w:kern w:val="0"/>
          </w:rPr>
          <w:delText>信号默认终止前台job即程序hello，S</w:delText>
        </w:r>
        <w:r w:rsidDel="007A2FD3">
          <w:rPr>
            <w:rFonts w:ascii="宋体" w:hAnsi="宋体" w:cs="宋体"/>
            <w:kern w:val="0"/>
          </w:rPr>
          <w:delText>IGSTP</w:delText>
        </w:r>
        <w:r w:rsidDel="007A2FD3">
          <w:rPr>
            <w:rFonts w:ascii="宋体" w:hAnsi="宋体" w:cs="宋体" w:hint="eastAsia"/>
            <w:kern w:val="0"/>
          </w:rPr>
          <w:delText>默认挂起前台hello作业。</w:delText>
        </w:r>
      </w:del>
    </w:p>
    <w:p w14:paraId="785EE341" w14:textId="77777777" w:rsidR="00152E33" w:rsidDel="007A2FD3" w:rsidRDefault="00152E33">
      <w:pPr>
        <w:pStyle w:val="aa"/>
        <w:ind w:firstLine="480"/>
        <w:rPr>
          <w:del w:id="1352" w:author="admin" w:date="2020-06-05T11:27:00Z"/>
          <w:rFonts w:ascii="宋体" w:hAnsi="宋体" w:cs="宋体"/>
          <w:kern w:val="0"/>
        </w:rPr>
        <w:pPrChange w:id="1353" w:author="admin" w:date="2020-06-05T11:28:00Z">
          <w:pPr>
            <w:spacing w:line="240" w:lineRule="auto"/>
            <w:ind w:left="1320"/>
          </w:pPr>
        </w:pPrChange>
      </w:pPr>
      <w:del w:id="1354" w:author="admin" w:date="2020-06-05T11:27:00Z">
        <w:r w:rsidDel="007A2FD3">
          <w:rPr>
            <w:rFonts w:ascii="宋体" w:hAnsi="宋体" w:cs="宋体" w:hint="eastAsia"/>
            <w:kern w:val="0"/>
          </w:rPr>
          <w:delText>b）</w:delText>
        </w:r>
        <w:r w:rsidRPr="00521223" w:rsidDel="007A2FD3">
          <w:rPr>
            <w:rFonts w:ascii="宋体" w:hAnsi="宋体" w:cs="宋体" w:hint="eastAsia"/>
            <w:b/>
            <w:kern w:val="0"/>
          </w:rPr>
          <w:delText>对于</w:delText>
        </w:r>
        <w:r w:rsidR="00521223" w:rsidRPr="00521223" w:rsidDel="007A2FD3">
          <w:rPr>
            <w:rFonts w:ascii="宋体" w:hAnsi="宋体" w:cs="宋体" w:hint="eastAsia"/>
            <w:b/>
            <w:kern w:val="0"/>
          </w:rPr>
          <w:delText>fg</w:delText>
        </w:r>
        <w:r w:rsidR="000D2202" w:rsidRPr="00521223" w:rsidDel="007A2FD3">
          <w:rPr>
            <w:rFonts w:ascii="宋体" w:hAnsi="宋体" w:cs="宋体" w:hint="eastAsia"/>
            <w:b/>
            <w:kern w:val="0"/>
          </w:rPr>
          <w:delText>信号</w:delText>
        </w:r>
        <w:r w:rsidR="000D2202" w:rsidDel="007A2FD3">
          <w:rPr>
            <w:rFonts w:ascii="宋体" w:hAnsi="宋体" w:cs="宋体" w:hint="eastAsia"/>
            <w:kern w:val="0"/>
          </w:rPr>
          <w:delText>。内核发送</w:delText>
        </w:r>
        <w:r w:rsidR="00521223" w:rsidDel="007A2FD3">
          <w:rPr>
            <w:rFonts w:ascii="宋体" w:hAnsi="宋体" w:cs="宋体" w:hint="eastAsia"/>
            <w:kern w:val="0"/>
          </w:rPr>
          <w:delText>S</w:delText>
        </w:r>
        <w:r w:rsidR="00521223" w:rsidDel="007A2FD3">
          <w:rPr>
            <w:rFonts w:ascii="宋体" w:hAnsi="宋体" w:cs="宋体"/>
            <w:kern w:val="0"/>
          </w:rPr>
          <w:delText>IGCONT</w:delText>
        </w:r>
        <w:r w:rsidR="00521223" w:rsidDel="007A2FD3">
          <w:rPr>
            <w:rFonts w:ascii="宋体" w:hAnsi="宋体" w:cs="宋体" w:hint="eastAsia"/>
            <w:kern w:val="0"/>
          </w:rPr>
          <w:delText>信号，我们刚刚挂起的程序hello重新在前台运行。</w:delText>
        </w:r>
      </w:del>
    </w:p>
    <w:p w14:paraId="6B412959" w14:textId="77777777" w:rsidR="00521223" w:rsidRPr="00521223" w:rsidDel="007A2FD3" w:rsidRDefault="00521223">
      <w:pPr>
        <w:pStyle w:val="aa"/>
        <w:ind w:firstLine="480"/>
        <w:rPr>
          <w:del w:id="1355" w:author="admin" w:date="2020-06-05T11:27:00Z"/>
          <w:rFonts w:ascii="宋体" w:hAnsi="宋体" w:cs="宋体"/>
          <w:kern w:val="0"/>
        </w:rPr>
        <w:pPrChange w:id="1356" w:author="admin" w:date="2020-06-05T11:28:00Z">
          <w:pPr>
            <w:spacing w:line="240" w:lineRule="auto"/>
            <w:ind w:left="1320"/>
          </w:pPr>
        </w:pPrChange>
      </w:pPr>
      <w:del w:id="1357" w:author="admin" w:date="2020-06-05T11:27:00Z">
        <w:r w:rsidDel="007A2FD3">
          <w:rPr>
            <w:rFonts w:ascii="宋体" w:hAnsi="宋体" w:cs="宋体" w:hint="eastAsia"/>
            <w:kern w:val="0"/>
          </w:rPr>
          <w:delText>c）</w:delText>
        </w:r>
        <w:r w:rsidRPr="00521223" w:rsidDel="007A2FD3">
          <w:rPr>
            <w:rFonts w:ascii="宋体" w:hAnsi="宋体" w:cs="宋体" w:hint="eastAsia"/>
            <w:b/>
            <w:kern w:val="0"/>
          </w:rPr>
          <w:delText>对于</w:delText>
        </w:r>
        <w:r w:rsidDel="007A2FD3">
          <w:rPr>
            <w:rFonts w:ascii="宋体" w:hAnsi="宋体" w:cs="宋体" w:hint="eastAsia"/>
            <w:b/>
            <w:kern w:val="0"/>
          </w:rPr>
          <w:delText>kill</w:delText>
        </w:r>
        <w:r w:rsidDel="007A2FD3">
          <w:rPr>
            <w:rFonts w:ascii="宋体" w:hAnsi="宋体" w:cs="宋体"/>
            <w:b/>
            <w:kern w:val="0"/>
          </w:rPr>
          <w:delText xml:space="preserve"> </w:delText>
        </w:r>
        <w:r w:rsidDel="007A2FD3">
          <w:rPr>
            <w:rFonts w:ascii="宋体" w:hAnsi="宋体" w:cs="宋体" w:hint="eastAsia"/>
            <w:b/>
            <w:kern w:val="0"/>
          </w:rPr>
          <w:delText>-9</w:delText>
        </w:r>
        <w:r w:rsidDel="007A2FD3">
          <w:rPr>
            <w:rFonts w:ascii="宋体" w:hAnsi="宋体" w:cs="宋体"/>
            <w:b/>
            <w:kern w:val="0"/>
          </w:rPr>
          <w:delText xml:space="preserve"> </w:delText>
        </w:r>
        <w:r w:rsidDel="007A2FD3">
          <w:rPr>
            <w:rFonts w:ascii="宋体" w:hAnsi="宋体" w:cs="宋体" w:hint="eastAsia"/>
            <w:b/>
            <w:kern w:val="0"/>
          </w:rPr>
          <w:delText>2860。</w:delText>
        </w:r>
        <w:r w:rsidRPr="00521223" w:rsidDel="007A2FD3">
          <w:rPr>
            <w:rFonts w:ascii="宋体" w:hAnsi="宋体" w:cs="宋体" w:hint="eastAsia"/>
            <w:kern w:val="0"/>
          </w:rPr>
          <w:delText>内核</w:delText>
        </w:r>
        <w:r w:rsidDel="007A2FD3">
          <w:rPr>
            <w:rFonts w:ascii="宋体" w:hAnsi="宋体" w:cs="宋体" w:hint="eastAsia"/>
            <w:kern w:val="0"/>
          </w:rPr>
          <w:delText>发送S</w:delText>
        </w:r>
        <w:r w:rsidDel="007A2FD3">
          <w:rPr>
            <w:rFonts w:ascii="宋体" w:hAnsi="宋体" w:cs="宋体"/>
            <w:kern w:val="0"/>
          </w:rPr>
          <w:delText>IGKILL</w:delText>
        </w:r>
        <w:r w:rsidDel="007A2FD3">
          <w:rPr>
            <w:rFonts w:ascii="宋体" w:hAnsi="宋体" w:cs="宋体" w:hint="eastAsia"/>
            <w:kern w:val="0"/>
          </w:rPr>
          <w:delText>信号给我们指定的pid（hello程序），结果是杀死了hello程序。</w:delText>
        </w:r>
      </w:del>
    </w:p>
    <w:p w14:paraId="3DDC3B89" w14:textId="77777777" w:rsidR="000B6263" w:rsidDel="007A2FD3" w:rsidRDefault="000B6263">
      <w:pPr>
        <w:pStyle w:val="aa"/>
        <w:ind w:firstLine="480"/>
        <w:rPr>
          <w:del w:id="1358" w:author="admin" w:date="2020-06-05T11:27:00Z"/>
        </w:rPr>
        <w:pPrChange w:id="1359" w:author="admin" w:date="2020-06-05T11:28:00Z">
          <w:pPr>
            <w:pStyle w:val="2"/>
          </w:pPr>
        </w:pPrChange>
      </w:pPr>
      <w:del w:id="1360" w:author="admin" w:date="2020-06-05T11:27:00Z">
        <w:r w:rsidDel="007A2FD3">
          <w:rPr>
            <w:rFonts w:hint="eastAsia"/>
          </w:rPr>
          <w:delText>6.7</w:delText>
        </w:r>
        <w:r w:rsidDel="007A2FD3">
          <w:rPr>
            <w:rFonts w:hint="eastAsia"/>
          </w:rPr>
          <w:delText>本章小结</w:delText>
        </w:r>
      </w:del>
    </w:p>
    <w:p w14:paraId="44E4C884" w14:textId="77777777" w:rsidR="000B6263" w:rsidDel="007A2FD3" w:rsidRDefault="00D87F27">
      <w:pPr>
        <w:pStyle w:val="aa"/>
        <w:ind w:firstLine="480"/>
        <w:rPr>
          <w:del w:id="1361" w:author="admin" w:date="2020-06-05T11:27:00Z"/>
        </w:rPr>
        <w:pPrChange w:id="1362" w:author="admin" w:date="2020-06-05T11:28:00Z">
          <w:pPr/>
        </w:pPrChange>
      </w:pPr>
      <w:del w:id="1363" w:author="admin" w:date="2020-06-05T11:27:00Z">
        <w:r w:rsidDel="007A2FD3">
          <w:rPr>
            <w:rFonts w:hint="eastAsia"/>
          </w:rPr>
          <w:delText>异常控制流发生在计算机系统的各个层次，是计算机系统中提供并发的基本机制。</w:delText>
        </w:r>
      </w:del>
    </w:p>
    <w:p w14:paraId="17ED5050" w14:textId="77777777" w:rsidR="00D87F27" w:rsidDel="007A2FD3" w:rsidRDefault="00D87F27">
      <w:pPr>
        <w:pStyle w:val="aa"/>
        <w:ind w:firstLine="480"/>
        <w:rPr>
          <w:del w:id="1364" w:author="admin" w:date="2020-06-05T11:27:00Z"/>
        </w:rPr>
        <w:pPrChange w:id="1365" w:author="admin" w:date="2020-06-05T11:28:00Z">
          <w:pPr/>
        </w:pPrChange>
      </w:pPr>
      <w:del w:id="1366" w:author="admin" w:date="2020-06-05T11:27:00Z">
        <w:r w:rsidDel="007A2FD3">
          <w:rPr>
            <w:rFonts w:hint="eastAsia"/>
          </w:rPr>
          <w:delText>1</w:delText>
        </w:r>
        <w:r w:rsidDel="007A2FD3">
          <w:rPr>
            <w:rFonts w:hint="eastAsia"/>
          </w:rPr>
          <w:delText>）在硬件层，异常是由处理器中的事件触发的控制流中的突变</w:delText>
        </w:r>
      </w:del>
    </w:p>
    <w:p w14:paraId="062ED72C" w14:textId="77777777" w:rsidR="00D87F27" w:rsidDel="007A2FD3" w:rsidRDefault="00D87F27">
      <w:pPr>
        <w:pStyle w:val="aa"/>
        <w:ind w:firstLine="480"/>
        <w:rPr>
          <w:del w:id="1367" w:author="admin" w:date="2020-06-05T11:27:00Z"/>
        </w:rPr>
        <w:pPrChange w:id="1368" w:author="admin" w:date="2020-06-05T11:28:00Z">
          <w:pPr/>
        </w:pPrChange>
      </w:pPr>
      <w:del w:id="1369" w:author="admin" w:date="2020-06-05T11:27:00Z">
        <w:r w:rsidDel="007A2FD3">
          <w:rPr>
            <w:rFonts w:hint="eastAsia"/>
          </w:rPr>
          <w:delText>2</w:delText>
        </w:r>
        <w:r w:rsidDel="007A2FD3">
          <w:rPr>
            <w:rFonts w:hint="eastAsia"/>
          </w:rPr>
          <w:delText>）在操作系统层，内核用</w:delText>
        </w:r>
        <w:r w:rsidDel="007A2FD3">
          <w:rPr>
            <w:rFonts w:hint="eastAsia"/>
          </w:rPr>
          <w:delText>E</w:delText>
        </w:r>
        <w:r w:rsidDel="007A2FD3">
          <w:delText>CF</w:delText>
        </w:r>
        <w:r w:rsidDel="007A2FD3">
          <w:rPr>
            <w:rFonts w:hint="eastAsia"/>
          </w:rPr>
          <w:delText>提供进程的基本概念。</w:delText>
        </w:r>
      </w:del>
    </w:p>
    <w:p w14:paraId="4E0158BF" w14:textId="77777777" w:rsidR="00D87F27" w:rsidDel="007A2FD3" w:rsidRDefault="00D87F27">
      <w:pPr>
        <w:pStyle w:val="aa"/>
        <w:ind w:firstLine="480"/>
        <w:rPr>
          <w:del w:id="1370" w:author="admin" w:date="2020-06-05T11:27:00Z"/>
        </w:rPr>
        <w:pPrChange w:id="1371" w:author="admin" w:date="2020-06-05T11:28:00Z">
          <w:pPr/>
        </w:pPrChange>
      </w:pPr>
      <w:del w:id="1372" w:author="admin" w:date="2020-06-05T11:27:00Z">
        <w:r w:rsidDel="007A2FD3">
          <w:rPr>
            <w:rFonts w:hint="eastAsia"/>
          </w:rPr>
          <w:delText>3</w:delText>
        </w:r>
        <w:r w:rsidDel="007A2FD3">
          <w:rPr>
            <w:rFonts w:hint="eastAsia"/>
          </w:rPr>
          <w:delText>）在操作系统和应用程序之间的接口处，应用程序可以创建子进</w:delText>
        </w:r>
        <w:r w:rsidR="00B64A37" w:rsidDel="007A2FD3">
          <w:rPr>
            <w:rFonts w:hint="eastAsia"/>
          </w:rPr>
          <w:delText>，等待他们的子进程停止或者终止，运行新的程序，以及捕获来自其他进程的信号。</w:delText>
        </w:r>
      </w:del>
    </w:p>
    <w:p w14:paraId="24B68635" w14:textId="77777777" w:rsidR="001E315E" w:rsidDel="007A2FD3" w:rsidRDefault="00B64A37">
      <w:pPr>
        <w:pStyle w:val="aa"/>
        <w:ind w:firstLine="480"/>
        <w:rPr>
          <w:del w:id="1373" w:author="admin" w:date="2020-06-05T11:27:00Z"/>
        </w:rPr>
        <w:pPrChange w:id="1374" w:author="admin" w:date="2020-06-05T11:28:00Z">
          <w:pPr/>
        </w:pPrChange>
      </w:pPr>
      <w:del w:id="1375" w:author="admin" w:date="2020-06-05T11:27:00Z">
        <w:r w:rsidDel="007A2FD3">
          <w:rPr>
            <w:rFonts w:hint="eastAsia"/>
          </w:rPr>
          <w:delText>4</w:delText>
        </w:r>
        <w:r w:rsidDel="007A2FD3">
          <w:rPr>
            <w:rFonts w:hint="eastAsia"/>
          </w:rPr>
          <w:delText>）最后在应用层，</w:delText>
        </w:r>
        <w:r w:rsidDel="007A2FD3">
          <w:rPr>
            <w:rFonts w:hint="eastAsia"/>
          </w:rPr>
          <w:delText>C</w:delText>
        </w:r>
        <w:r w:rsidDel="007A2FD3">
          <w:rPr>
            <w:rFonts w:hint="eastAsia"/>
          </w:rPr>
          <w:delText>程序可以使用非本地跳转来规避正常的调用</w:delText>
        </w:r>
        <w:r w:rsidDel="007A2FD3">
          <w:rPr>
            <w:rFonts w:hint="eastAsia"/>
          </w:rPr>
          <w:delText>/</w:delText>
        </w:r>
        <w:r w:rsidDel="007A2FD3">
          <w:rPr>
            <w:rFonts w:hint="eastAsia"/>
          </w:rPr>
          <w:delText>返回栈规则，并且直接从一个函数分支到另一个函数。</w:delText>
        </w:r>
      </w:del>
    </w:p>
    <w:p w14:paraId="09476B89" w14:textId="77777777" w:rsidR="000B6263" w:rsidDel="007A2FD3" w:rsidRDefault="001E315E">
      <w:pPr>
        <w:pStyle w:val="aa"/>
        <w:ind w:firstLine="480"/>
        <w:rPr>
          <w:del w:id="1376" w:author="admin" w:date="2020-06-05T11:27:00Z"/>
        </w:rPr>
        <w:pPrChange w:id="1377" w:author="admin" w:date="2020-06-05T11:28:00Z">
          <w:pPr/>
        </w:pPrChange>
      </w:pPr>
      <w:del w:id="1378" w:author="admin" w:date="2020-06-05T11:27:00Z">
        <w:r w:rsidDel="007A2FD3">
          <w:rPr>
            <w:rFonts w:hint="eastAsia"/>
          </w:rPr>
          <w:delText>同时还有四种不同类型的异常：中断，故障，终止和陷阱。</w:delText>
        </w:r>
        <w:r w:rsidR="000B6263" w:rsidDel="007A2FD3">
          <w:rPr>
            <w:rFonts w:hint="eastAsia"/>
          </w:rPr>
          <w:br w:type="page"/>
        </w:r>
      </w:del>
    </w:p>
    <w:p w14:paraId="13F516CD" w14:textId="77777777" w:rsidR="00033686" w:rsidRPr="00033686" w:rsidDel="007A2FD3" w:rsidRDefault="00033686">
      <w:pPr>
        <w:pStyle w:val="aa"/>
        <w:ind w:firstLine="480"/>
        <w:rPr>
          <w:del w:id="1379" w:author="admin" w:date="2020-06-05T11:27:00Z"/>
        </w:rPr>
        <w:pPrChange w:id="1380" w:author="admin" w:date="2020-06-05T11:28:00Z">
          <w:pPr>
            <w:pStyle w:val="1"/>
          </w:pPr>
        </w:pPrChange>
      </w:pPr>
      <w:del w:id="1381" w:author="admin" w:date="2020-06-05T11:27:00Z">
        <w:r w:rsidRPr="00033686" w:rsidDel="007A2FD3">
          <w:rPr>
            <w:rFonts w:hint="eastAsia"/>
          </w:rPr>
          <w:delText>第</w:delText>
        </w:r>
        <w:r w:rsidRPr="00033686" w:rsidDel="007A2FD3">
          <w:rPr>
            <w:rFonts w:hint="eastAsia"/>
          </w:rPr>
          <w:delText>7</w:delText>
        </w:r>
        <w:r w:rsidRPr="00033686" w:rsidDel="007A2FD3">
          <w:rPr>
            <w:rFonts w:hint="eastAsia"/>
          </w:rPr>
          <w:delText>章</w:delText>
        </w:r>
        <w:r w:rsidRPr="00033686" w:rsidDel="007A2FD3">
          <w:rPr>
            <w:rFonts w:hint="eastAsia"/>
          </w:rPr>
          <w:delText xml:space="preserve"> </w:delText>
        </w:r>
        <w:r w:rsidRPr="00033686" w:rsidDel="007A2FD3">
          <w:delText xml:space="preserve"> </w:delText>
        </w:r>
        <w:r w:rsidRPr="00033686" w:rsidDel="007A2FD3">
          <w:rPr>
            <w:rFonts w:hint="eastAsia"/>
          </w:rPr>
          <w:delText>hello</w:delText>
        </w:r>
        <w:r w:rsidRPr="00033686" w:rsidDel="007A2FD3">
          <w:rPr>
            <w:rFonts w:hint="eastAsia"/>
          </w:rPr>
          <w:delText>的存储管理</w:delText>
        </w:r>
      </w:del>
    </w:p>
    <w:p w14:paraId="3C787A82" w14:textId="77777777" w:rsidR="000B6263" w:rsidDel="007A2FD3" w:rsidRDefault="000B6263">
      <w:pPr>
        <w:pStyle w:val="aa"/>
        <w:ind w:firstLine="480"/>
        <w:rPr>
          <w:del w:id="1382" w:author="admin" w:date="2020-06-05T11:27:00Z"/>
          <w:color w:val="FF0000"/>
        </w:rPr>
        <w:pPrChange w:id="1383" w:author="admin" w:date="2020-06-05T11:28:00Z">
          <w:pPr>
            <w:pStyle w:val="2"/>
          </w:pPr>
        </w:pPrChange>
      </w:pPr>
      <w:del w:id="1384" w:author="admin" w:date="2020-06-05T11:27:00Z">
        <w:r w:rsidDel="007A2FD3">
          <w:rPr>
            <w:rFonts w:hint="eastAsia"/>
          </w:rPr>
          <w:delText>7.1 hello</w:delText>
        </w:r>
        <w:r w:rsidDel="007A2FD3">
          <w:rPr>
            <w:rFonts w:hint="eastAsia"/>
          </w:rPr>
          <w:delText>的存储器地址空间</w:delText>
        </w:r>
      </w:del>
    </w:p>
    <w:p w14:paraId="7500A45E" w14:textId="77777777" w:rsidR="000B6263" w:rsidDel="007A2FD3" w:rsidRDefault="00033686">
      <w:pPr>
        <w:pStyle w:val="aa"/>
        <w:ind w:firstLine="482"/>
        <w:rPr>
          <w:del w:id="1385" w:author="admin" w:date="2020-06-05T11:27:00Z"/>
          <w:b/>
        </w:rPr>
        <w:pPrChange w:id="1386" w:author="admin" w:date="2020-06-05T11:28:00Z">
          <w:pPr>
            <w:pStyle w:val="aa"/>
            <w:numPr>
              <w:numId w:val="19"/>
            </w:numPr>
            <w:adjustRightInd w:val="0"/>
            <w:snapToGrid w:val="0"/>
            <w:ind w:left="1320" w:firstLineChars="0" w:hanging="420"/>
          </w:pPr>
        </w:pPrChange>
      </w:pPr>
      <w:del w:id="1387" w:author="admin" w:date="2020-06-05T11:27:00Z">
        <w:r w:rsidRPr="00033686" w:rsidDel="007A2FD3">
          <w:rPr>
            <w:rFonts w:hint="eastAsia"/>
            <w:b/>
          </w:rPr>
          <w:delText>逻辑地址</w:delText>
        </w:r>
      </w:del>
    </w:p>
    <w:p w14:paraId="34AE8D81" w14:textId="77777777" w:rsidR="00033686" w:rsidRPr="00033686" w:rsidDel="007A2FD3" w:rsidRDefault="00033686">
      <w:pPr>
        <w:pStyle w:val="aa"/>
        <w:ind w:firstLine="480"/>
        <w:rPr>
          <w:del w:id="1388" w:author="admin" w:date="2020-06-05T11:27:00Z"/>
        </w:rPr>
        <w:pPrChange w:id="1389" w:author="admin" w:date="2020-06-05T11:28:00Z">
          <w:pPr>
            <w:pStyle w:val="aa"/>
            <w:adjustRightInd w:val="0"/>
            <w:snapToGrid w:val="0"/>
            <w:ind w:left="1320" w:firstLineChars="0" w:firstLine="0"/>
          </w:pPr>
        </w:pPrChange>
      </w:pPr>
      <w:del w:id="1390" w:author="admin" w:date="2020-06-05T11:27:00Z">
        <w:r w:rsidRPr="00033686" w:rsidDel="007A2FD3">
          <w:rPr>
            <w:rFonts w:hint="eastAsia"/>
          </w:rPr>
          <w:delText>逻辑地址（</w:delText>
        </w:r>
        <w:r w:rsidRPr="00033686" w:rsidDel="007A2FD3">
          <w:rPr>
            <w:rFonts w:hint="eastAsia"/>
          </w:rPr>
          <w:delText>Logical Address</w:delText>
        </w:r>
        <w:r w:rsidRPr="00033686" w:rsidDel="007A2FD3">
          <w:rPr>
            <w:rFonts w:hint="eastAsia"/>
          </w:rPr>
          <w:delText>）是指由程序</w:delText>
        </w:r>
        <w:r w:rsidR="00D154F6" w:rsidDel="007A2FD3">
          <w:rPr>
            <w:rFonts w:hint="eastAsia"/>
          </w:rPr>
          <w:delText>hello</w:delText>
        </w:r>
        <w:r w:rsidRPr="00033686" w:rsidDel="007A2FD3">
          <w:rPr>
            <w:rFonts w:hint="eastAsia"/>
          </w:rPr>
          <w:delText>产生的与段相关的偏移地址部分</w:delText>
        </w:r>
        <w:r w:rsidR="00CB626F" w:rsidDel="007A2FD3">
          <w:rPr>
            <w:rFonts w:hint="eastAsia"/>
          </w:rPr>
          <w:delText>（</w:delText>
        </w:r>
        <w:r w:rsidR="00CB626F" w:rsidDel="007A2FD3">
          <w:rPr>
            <w:rFonts w:hint="eastAsia"/>
          </w:rPr>
          <w:delText>hello</w:delText>
        </w:r>
        <w:r w:rsidR="00CB626F" w:rsidDel="007A2FD3">
          <w:delText>.o</w:delText>
        </w:r>
        <w:r w:rsidR="00CB626F" w:rsidDel="007A2FD3">
          <w:rPr>
            <w:rFonts w:hint="eastAsia"/>
          </w:rPr>
          <w:delText>）</w:delText>
        </w:r>
        <w:r w:rsidDel="007A2FD3">
          <w:rPr>
            <w:rFonts w:hint="eastAsia"/>
          </w:rPr>
          <w:delText>。</w:delText>
        </w:r>
      </w:del>
    </w:p>
    <w:p w14:paraId="2777624F" w14:textId="77777777" w:rsidR="00033686" w:rsidDel="007A2FD3" w:rsidRDefault="00033686">
      <w:pPr>
        <w:pStyle w:val="aa"/>
        <w:ind w:firstLine="482"/>
        <w:rPr>
          <w:del w:id="1391" w:author="admin" w:date="2020-06-05T11:27:00Z"/>
          <w:b/>
        </w:rPr>
        <w:pPrChange w:id="1392" w:author="admin" w:date="2020-06-05T11:28:00Z">
          <w:pPr>
            <w:pStyle w:val="aa"/>
            <w:numPr>
              <w:numId w:val="19"/>
            </w:numPr>
            <w:adjustRightInd w:val="0"/>
            <w:snapToGrid w:val="0"/>
            <w:ind w:left="1320" w:firstLineChars="0" w:hanging="420"/>
          </w:pPr>
        </w:pPrChange>
      </w:pPr>
      <w:del w:id="1393" w:author="admin" w:date="2020-06-05T11:27:00Z">
        <w:r w:rsidDel="007A2FD3">
          <w:rPr>
            <w:rFonts w:hint="eastAsia"/>
            <w:b/>
          </w:rPr>
          <w:delText>线性地址</w:delText>
        </w:r>
      </w:del>
    </w:p>
    <w:p w14:paraId="2A033F60" w14:textId="77777777" w:rsidR="006C10C9" w:rsidRPr="006C10C9" w:rsidDel="007A2FD3" w:rsidRDefault="006C10C9">
      <w:pPr>
        <w:pStyle w:val="aa"/>
        <w:ind w:firstLine="480"/>
        <w:rPr>
          <w:del w:id="1394" w:author="admin" w:date="2020-06-05T11:27:00Z"/>
        </w:rPr>
        <w:pPrChange w:id="1395" w:author="admin" w:date="2020-06-05T11:28:00Z">
          <w:pPr>
            <w:pStyle w:val="aa"/>
            <w:adjustRightInd w:val="0"/>
            <w:snapToGrid w:val="0"/>
            <w:ind w:left="1320" w:firstLineChars="0" w:firstLine="0"/>
          </w:pPr>
        </w:pPrChange>
      </w:pPr>
      <w:del w:id="1396" w:author="admin" w:date="2020-06-05T11:27:00Z">
        <w:r w:rsidRPr="006C10C9" w:rsidDel="007A2FD3">
          <w:rPr>
            <w:rFonts w:hint="eastAsia"/>
          </w:rPr>
          <w:delText>线性地址（</w:delText>
        </w:r>
        <w:r w:rsidRPr="006C10C9" w:rsidDel="007A2FD3">
          <w:rPr>
            <w:rFonts w:hint="eastAsia"/>
          </w:rPr>
          <w:delText>Linear Address</w:delText>
        </w:r>
        <w:r w:rsidRPr="006C10C9" w:rsidDel="007A2FD3">
          <w:rPr>
            <w:rFonts w:hint="eastAsia"/>
          </w:rPr>
          <w:delText>）是逻辑地址到物理地址变换之间的中间层。程序</w:delText>
        </w:r>
        <w:r w:rsidR="00DC21E2" w:rsidDel="007A2FD3">
          <w:rPr>
            <w:rFonts w:hint="eastAsia"/>
          </w:rPr>
          <w:delText>hello</w:delText>
        </w:r>
        <w:r w:rsidR="00DC21E2" w:rsidDel="007A2FD3">
          <w:rPr>
            <w:rFonts w:hint="eastAsia"/>
          </w:rPr>
          <w:delText>的</w:delText>
        </w:r>
        <w:r w:rsidRPr="006C10C9" w:rsidDel="007A2FD3">
          <w:rPr>
            <w:rFonts w:hint="eastAsia"/>
          </w:rPr>
          <w:delText>代码会产生逻辑地址，或者说是</w:delText>
        </w:r>
        <w:r w:rsidR="00DC21E2" w:rsidDel="007A2FD3">
          <w:rPr>
            <w:rFonts w:hint="eastAsia"/>
          </w:rPr>
          <w:delText>（即</w:delText>
        </w:r>
        <w:r w:rsidR="00DC21E2" w:rsidDel="007A2FD3">
          <w:rPr>
            <w:rFonts w:hint="eastAsia"/>
          </w:rPr>
          <w:delText>hello</w:delText>
        </w:r>
        <w:r w:rsidR="00DC21E2" w:rsidDel="007A2FD3">
          <w:rPr>
            <w:rFonts w:hint="eastAsia"/>
          </w:rPr>
          <w:delText>程序）</w:delText>
        </w:r>
        <w:r w:rsidRPr="006C10C9" w:rsidDel="007A2FD3">
          <w:rPr>
            <w:rFonts w:hint="eastAsia"/>
          </w:rPr>
          <w:delText>段中的偏移地址，</w:delText>
        </w:r>
        <w:r w:rsidR="00DA0530" w:rsidDel="007A2FD3">
          <w:rPr>
            <w:rFonts w:hint="eastAsia"/>
          </w:rPr>
          <w:delText>它</w:delText>
        </w:r>
        <w:r w:rsidRPr="006C10C9" w:rsidDel="007A2FD3">
          <w:rPr>
            <w:rFonts w:hint="eastAsia"/>
          </w:rPr>
          <w:delText>加上相应段的基地址就生成了一个线性地址。</w:delText>
        </w:r>
      </w:del>
    </w:p>
    <w:p w14:paraId="59A31513" w14:textId="77777777" w:rsidR="00033686" w:rsidDel="007A2FD3" w:rsidRDefault="00033686">
      <w:pPr>
        <w:pStyle w:val="aa"/>
        <w:ind w:firstLine="482"/>
        <w:rPr>
          <w:del w:id="1397" w:author="admin" w:date="2020-06-05T11:27:00Z"/>
          <w:b/>
        </w:rPr>
        <w:pPrChange w:id="1398" w:author="admin" w:date="2020-06-05T11:28:00Z">
          <w:pPr>
            <w:pStyle w:val="aa"/>
            <w:numPr>
              <w:numId w:val="19"/>
            </w:numPr>
            <w:adjustRightInd w:val="0"/>
            <w:snapToGrid w:val="0"/>
            <w:ind w:left="1320" w:firstLineChars="0" w:hanging="420"/>
          </w:pPr>
        </w:pPrChange>
      </w:pPr>
      <w:del w:id="1399" w:author="admin" w:date="2020-06-05T11:27:00Z">
        <w:r w:rsidDel="007A2FD3">
          <w:rPr>
            <w:rFonts w:hint="eastAsia"/>
            <w:b/>
          </w:rPr>
          <w:delText>虚拟地址</w:delText>
        </w:r>
      </w:del>
    </w:p>
    <w:p w14:paraId="606C5384" w14:textId="77777777" w:rsidR="00DA0530" w:rsidRPr="00DA0530" w:rsidDel="007A2FD3" w:rsidRDefault="000451F4">
      <w:pPr>
        <w:pStyle w:val="aa"/>
        <w:ind w:firstLine="480"/>
        <w:rPr>
          <w:del w:id="1400" w:author="admin" w:date="2020-06-05T11:27:00Z"/>
        </w:rPr>
        <w:pPrChange w:id="1401" w:author="admin" w:date="2020-06-05T11:28:00Z">
          <w:pPr>
            <w:pStyle w:val="aa"/>
            <w:adjustRightInd w:val="0"/>
            <w:snapToGrid w:val="0"/>
            <w:ind w:left="1320" w:firstLineChars="0" w:firstLine="0"/>
          </w:pPr>
        </w:pPrChange>
      </w:pPr>
      <w:del w:id="1402" w:author="admin" w:date="2020-06-05T11:27:00Z">
        <w:r w:rsidRPr="000451F4" w:rsidDel="007A2FD3">
          <w:rPr>
            <w:rFonts w:hint="eastAsia"/>
          </w:rPr>
          <w:delText>有时我们也把逻辑地址称为虚拟地址。因为</w:delText>
        </w:r>
        <w:r w:rsidR="00DC21E2" w:rsidDel="007A2FD3">
          <w:rPr>
            <w:rFonts w:hint="eastAsia"/>
          </w:rPr>
          <w:delText>与虚拟内存空间的概念类似，逻辑地址也是与实际物理内存容量无关的，是</w:delText>
        </w:r>
        <w:r w:rsidR="00DC21E2" w:rsidDel="007A2FD3">
          <w:rPr>
            <w:rFonts w:hint="eastAsia"/>
          </w:rPr>
          <w:delText>hello</w:delText>
        </w:r>
        <w:r w:rsidR="00DC21E2" w:rsidDel="007A2FD3">
          <w:rPr>
            <w:rFonts w:hint="eastAsia"/>
          </w:rPr>
          <w:delText>中的虚拟地址。</w:delText>
        </w:r>
      </w:del>
    </w:p>
    <w:p w14:paraId="36CCD216" w14:textId="77777777" w:rsidR="00033686" w:rsidDel="007A2FD3" w:rsidRDefault="00033686">
      <w:pPr>
        <w:pStyle w:val="aa"/>
        <w:ind w:firstLine="482"/>
        <w:rPr>
          <w:del w:id="1403" w:author="admin" w:date="2020-06-05T11:27:00Z"/>
          <w:b/>
        </w:rPr>
        <w:pPrChange w:id="1404" w:author="admin" w:date="2020-06-05T11:28:00Z">
          <w:pPr>
            <w:pStyle w:val="aa"/>
            <w:numPr>
              <w:numId w:val="19"/>
            </w:numPr>
            <w:adjustRightInd w:val="0"/>
            <w:snapToGrid w:val="0"/>
            <w:ind w:left="1320" w:firstLineChars="0" w:hanging="420"/>
          </w:pPr>
        </w:pPrChange>
      </w:pPr>
      <w:del w:id="1405" w:author="admin" w:date="2020-06-05T11:27:00Z">
        <w:r w:rsidDel="007A2FD3">
          <w:rPr>
            <w:rFonts w:hint="eastAsia"/>
            <w:b/>
          </w:rPr>
          <w:delText>物理地址</w:delText>
        </w:r>
      </w:del>
    </w:p>
    <w:p w14:paraId="6AA45561" w14:textId="77777777" w:rsidR="00DA0530" w:rsidRPr="00033686" w:rsidDel="007A2FD3" w:rsidRDefault="00DA0530">
      <w:pPr>
        <w:pStyle w:val="aa"/>
        <w:ind w:firstLine="480"/>
        <w:rPr>
          <w:del w:id="1406" w:author="admin" w:date="2020-06-05T11:27:00Z"/>
          <w:b/>
        </w:rPr>
        <w:pPrChange w:id="1407" w:author="admin" w:date="2020-06-05T11:28:00Z">
          <w:pPr>
            <w:pStyle w:val="aa"/>
            <w:adjustRightInd w:val="0"/>
            <w:snapToGrid w:val="0"/>
            <w:ind w:left="1320" w:firstLineChars="0" w:firstLine="0"/>
          </w:pPr>
        </w:pPrChange>
      </w:pPr>
      <w:del w:id="1408" w:author="admin" w:date="2020-06-05T11:27:00Z">
        <w:r w:rsidRPr="00DA0530" w:rsidDel="007A2FD3">
          <w:rPr>
            <w:rFonts w:hint="eastAsia"/>
          </w:rPr>
          <w:delText>物理地址（</w:delText>
        </w:r>
        <w:r w:rsidRPr="00DA0530" w:rsidDel="007A2FD3">
          <w:rPr>
            <w:rFonts w:hint="eastAsia"/>
          </w:rPr>
          <w:delText>Physical Address</w:delText>
        </w:r>
        <w:r w:rsidRPr="00DA0530" w:rsidDel="007A2FD3">
          <w:rPr>
            <w:rFonts w:hint="eastAsia"/>
          </w:rPr>
          <w:delText>）是指出现在</w:delText>
        </w:r>
        <w:r w:rsidRPr="00DA0530" w:rsidDel="007A2FD3">
          <w:rPr>
            <w:rFonts w:hint="eastAsia"/>
          </w:rPr>
          <w:delText>CPU</w:delText>
        </w:r>
        <w:r w:rsidRPr="00DA0530" w:rsidDel="007A2FD3">
          <w:rPr>
            <w:rFonts w:hint="eastAsia"/>
          </w:rPr>
          <w:delText>外部地址总线上的寻址物理内存的地址信号，是地址变换的最终结果地址。如果启用</w:delText>
        </w:r>
        <w:r w:rsidDel="007A2FD3">
          <w:rPr>
            <w:rFonts w:hint="eastAsia"/>
          </w:rPr>
          <w:delText>了分页机制，那么</w:delText>
        </w:r>
        <w:r w:rsidR="00CB626F" w:rsidDel="007A2FD3">
          <w:rPr>
            <w:rFonts w:hint="eastAsia"/>
          </w:rPr>
          <w:delText>hello</w:delText>
        </w:r>
        <w:r w:rsidR="00CB626F" w:rsidDel="007A2FD3">
          <w:rPr>
            <w:rFonts w:hint="eastAsia"/>
          </w:rPr>
          <w:delText>的</w:delText>
        </w:r>
        <w:r w:rsidDel="007A2FD3">
          <w:rPr>
            <w:rFonts w:hint="eastAsia"/>
          </w:rPr>
          <w:delText>线性地址会使用页目录和页表中的项变换成</w:delText>
        </w:r>
        <w:r w:rsidR="00CB626F" w:rsidDel="007A2FD3">
          <w:rPr>
            <w:rFonts w:hint="eastAsia"/>
          </w:rPr>
          <w:delText>hello</w:delText>
        </w:r>
        <w:r w:rsidR="00CB626F" w:rsidDel="007A2FD3">
          <w:rPr>
            <w:rFonts w:hint="eastAsia"/>
          </w:rPr>
          <w:delText>的</w:delText>
        </w:r>
        <w:r w:rsidDel="007A2FD3">
          <w:rPr>
            <w:rFonts w:hint="eastAsia"/>
          </w:rPr>
          <w:delText>物理地址；</w:delText>
        </w:r>
        <w:r w:rsidRPr="00DA0530" w:rsidDel="007A2FD3">
          <w:rPr>
            <w:rFonts w:hint="eastAsia"/>
          </w:rPr>
          <w:delText>如果没有启用分页机制，那么</w:delText>
        </w:r>
        <w:r w:rsidR="00CB626F" w:rsidDel="007A2FD3">
          <w:rPr>
            <w:rFonts w:hint="eastAsia"/>
          </w:rPr>
          <w:delText>hello</w:delText>
        </w:r>
        <w:r w:rsidR="00CB626F" w:rsidDel="007A2FD3">
          <w:rPr>
            <w:rFonts w:hint="eastAsia"/>
          </w:rPr>
          <w:delText>的</w:delText>
        </w:r>
        <w:r w:rsidRPr="00DA0530" w:rsidDel="007A2FD3">
          <w:rPr>
            <w:rFonts w:hint="eastAsia"/>
          </w:rPr>
          <w:delText>线性地址就直接成为物理地址了。</w:delText>
        </w:r>
      </w:del>
    </w:p>
    <w:p w14:paraId="3D6C5DB4" w14:textId="77777777" w:rsidR="000B6263" w:rsidDel="007A2FD3" w:rsidRDefault="000B6263">
      <w:pPr>
        <w:pStyle w:val="aa"/>
        <w:ind w:firstLine="480"/>
        <w:rPr>
          <w:del w:id="1409" w:author="admin" w:date="2020-06-05T11:27:00Z"/>
        </w:rPr>
        <w:pPrChange w:id="1410" w:author="admin" w:date="2020-06-05T11:28:00Z">
          <w:pPr>
            <w:pStyle w:val="2"/>
          </w:pPr>
        </w:pPrChange>
      </w:pPr>
      <w:del w:id="1411" w:author="admin" w:date="2020-06-05T11:27:00Z">
        <w:r w:rsidDel="007A2FD3">
          <w:rPr>
            <w:rFonts w:hint="eastAsia"/>
          </w:rPr>
          <w:delText>7.2 Intel</w:delText>
        </w:r>
        <w:r w:rsidDel="007A2FD3">
          <w:rPr>
            <w:rFonts w:hint="eastAsia"/>
          </w:rPr>
          <w:delText>逻辑地址到线性地址的变换</w:delText>
        </w:r>
        <w:r w:rsidDel="007A2FD3">
          <w:rPr>
            <w:rFonts w:hint="eastAsia"/>
          </w:rPr>
          <w:delText>-</w:delText>
        </w:r>
        <w:r w:rsidDel="007A2FD3">
          <w:rPr>
            <w:rFonts w:hint="eastAsia"/>
          </w:rPr>
          <w:delText>段式管理</w:delText>
        </w:r>
      </w:del>
    </w:p>
    <w:p w14:paraId="015398B6" w14:textId="77777777" w:rsidR="00880290" w:rsidRPr="00880290" w:rsidDel="007A2FD3" w:rsidRDefault="00880290">
      <w:pPr>
        <w:pStyle w:val="aa"/>
        <w:ind w:firstLine="480"/>
        <w:rPr>
          <w:del w:id="1412" w:author="admin" w:date="2020-06-05T11:27:00Z"/>
        </w:rPr>
        <w:pPrChange w:id="1413" w:author="admin" w:date="2020-06-05T11:28:00Z">
          <w:pPr>
            <w:pStyle w:val="aa"/>
            <w:numPr>
              <w:numId w:val="19"/>
            </w:numPr>
            <w:adjustRightInd w:val="0"/>
            <w:snapToGrid w:val="0"/>
            <w:ind w:left="1320" w:firstLineChars="0" w:hanging="420"/>
          </w:pPr>
        </w:pPrChange>
      </w:pPr>
      <w:del w:id="1414" w:author="admin" w:date="2020-06-05T11:27:00Z">
        <w:r w:rsidDel="007A2FD3">
          <w:rPr>
            <w:rFonts w:hint="eastAsia"/>
          </w:rPr>
          <w:delText>实模式下：</w:delText>
        </w:r>
        <w:r w:rsidRPr="00880290" w:rsidDel="007A2FD3">
          <w:rPr>
            <w:rFonts w:hint="eastAsia"/>
          </w:rPr>
          <w:delText>逻辑地址</w:delText>
        </w:r>
        <w:r w:rsidRPr="00880290" w:rsidDel="007A2FD3">
          <w:delText>CS</w:delText>
        </w:r>
        <w:r w:rsidRPr="00880290" w:rsidDel="007A2FD3">
          <w:rPr>
            <w:rFonts w:hint="eastAsia"/>
          </w:rPr>
          <w:delText>：</w:delText>
        </w:r>
        <w:r w:rsidDel="007A2FD3">
          <w:delText>EA</w:delText>
        </w:r>
        <w:r w:rsidDel="007A2FD3">
          <w:rPr>
            <w:rFonts w:hint="eastAsia"/>
          </w:rPr>
          <w:delText>到</w:delText>
        </w:r>
        <w:r w:rsidRPr="00880290" w:rsidDel="007A2FD3">
          <w:rPr>
            <w:rFonts w:hint="eastAsia"/>
          </w:rPr>
          <w:delText>物理地址</w:delText>
        </w:r>
        <w:r w:rsidRPr="00880290" w:rsidDel="007A2FD3">
          <w:delText>CS*16+EA</w:delText>
        </w:r>
      </w:del>
    </w:p>
    <w:p w14:paraId="7F163B2E" w14:textId="77777777" w:rsidR="000B6263" w:rsidDel="007A2FD3" w:rsidRDefault="00880290">
      <w:pPr>
        <w:pStyle w:val="aa"/>
        <w:ind w:firstLine="480"/>
        <w:rPr>
          <w:del w:id="1415" w:author="admin" w:date="2020-06-05T11:27:00Z"/>
        </w:rPr>
        <w:pPrChange w:id="1416" w:author="admin" w:date="2020-06-05T11:28:00Z">
          <w:pPr>
            <w:pStyle w:val="aa"/>
            <w:numPr>
              <w:numId w:val="19"/>
            </w:numPr>
            <w:adjustRightInd w:val="0"/>
            <w:snapToGrid w:val="0"/>
            <w:ind w:left="1320" w:firstLineChars="0" w:hanging="420"/>
            <w:jc w:val="left"/>
          </w:pPr>
        </w:pPrChange>
      </w:pPr>
      <w:del w:id="1417" w:author="admin" w:date="2020-06-05T11:27:00Z">
        <w:r w:rsidRPr="00880290" w:rsidDel="007A2FD3">
          <w:rPr>
            <w:rFonts w:hint="eastAsia"/>
          </w:rPr>
          <w:delText>保护模式下：以段描述符作为下标，到</w:delText>
        </w:r>
        <w:r w:rsidRPr="00880290" w:rsidDel="007A2FD3">
          <w:rPr>
            <w:rFonts w:hint="eastAsia"/>
          </w:rPr>
          <w:delText>GDT/LDT</w:delText>
        </w:r>
        <w:r w:rsidRPr="00880290" w:rsidDel="007A2FD3">
          <w:rPr>
            <w:rFonts w:hint="eastAsia"/>
          </w:rPr>
          <w:delText>表查表获得段地址，段地址</w:delText>
        </w:r>
        <w:r w:rsidRPr="00880290" w:rsidDel="007A2FD3">
          <w:rPr>
            <w:rFonts w:hint="eastAsia"/>
          </w:rPr>
          <w:delText>+</w:delText>
        </w:r>
        <w:r w:rsidRPr="00880290" w:rsidDel="007A2FD3">
          <w:rPr>
            <w:rFonts w:hint="eastAsia"/>
          </w:rPr>
          <w:delText>偏移地址</w:delText>
        </w:r>
        <w:r w:rsidRPr="00880290" w:rsidDel="007A2FD3">
          <w:rPr>
            <w:rFonts w:hint="eastAsia"/>
          </w:rPr>
          <w:delText>=</w:delText>
        </w:r>
        <w:r w:rsidRPr="00880290" w:rsidDel="007A2FD3">
          <w:rPr>
            <w:rFonts w:hint="eastAsia"/>
          </w:rPr>
          <w:delText>线性地址。</w:delText>
        </w:r>
      </w:del>
    </w:p>
    <w:p w14:paraId="12E95557" w14:textId="77777777" w:rsidR="00883BC2" w:rsidDel="007A2FD3" w:rsidRDefault="00883BC2">
      <w:pPr>
        <w:pStyle w:val="aa"/>
        <w:ind w:firstLine="480"/>
        <w:rPr>
          <w:del w:id="1418" w:author="admin" w:date="2020-06-05T11:27:00Z"/>
        </w:rPr>
        <w:pPrChange w:id="1419" w:author="admin" w:date="2020-06-05T11:28:00Z">
          <w:pPr>
            <w:pStyle w:val="aa"/>
            <w:numPr>
              <w:numId w:val="19"/>
            </w:numPr>
            <w:adjustRightInd w:val="0"/>
            <w:snapToGrid w:val="0"/>
            <w:ind w:left="1320" w:firstLineChars="0" w:hanging="420"/>
            <w:jc w:val="left"/>
          </w:pPr>
        </w:pPrChange>
      </w:pPr>
      <w:del w:id="1420" w:author="admin" w:date="2020-06-05T11:27:00Z">
        <w:r w:rsidDel="007A2FD3">
          <w:rPr>
            <w:rFonts w:hint="eastAsia"/>
          </w:rPr>
          <w:delText>段选择符各字段含义</w:delText>
        </w:r>
      </w:del>
    </w:p>
    <w:tbl>
      <w:tblPr>
        <w:tblW w:w="0" w:type="auto"/>
        <w:tblInd w:w="1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935"/>
        <w:gridCol w:w="1946"/>
      </w:tblGrid>
      <w:tr w:rsidR="00883BC2" w:rsidDel="007A2FD3" w14:paraId="4DAD31F9" w14:textId="77777777" w:rsidTr="00BB2281">
        <w:trPr>
          <w:del w:id="1421" w:author="admin" w:date="2020-06-05T11:27:00Z"/>
        </w:trPr>
        <w:tc>
          <w:tcPr>
            <w:tcW w:w="3422" w:type="dxa"/>
            <w:shd w:val="clear" w:color="auto" w:fill="auto"/>
            <w:vAlign w:val="center"/>
          </w:tcPr>
          <w:p w14:paraId="1C7BB2C4" w14:textId="77777777" w:rsidR="00883BC2" w:rsidDel="007A2FD3" w:rsidRDefault="00883BC2">
            <w:pPr>
              <w:pStyle w:val="aa"/>
              <w:ind w:firstLine="480"/>
              <w:rPr>
                <w:del w:id="1422" w:author="admin" w:date="2020-06-05T11:27:00Z"/>
              </w:rPr>
              <w:pPrChange w:id="1423" w:author="admin" w:date="2020-06-05T11:28:00Z">
                <w:pPr>
                  <w:pStyle w:val="aa"/>
                  <w:widowControl w:val="0"/>
                  <w:adjustRightInd w:val="0"/>
                  <w:snapToGrid w:val="0"/>
                  <w:ind w:firstLineChars="0" w:firstLine="0"/>
                  <w:jc w:val="left"/>
                </w:pPr>
              </w:pPrChange>
            </w:pPr>
            <w:del w:id="1424" w:author="admin" w:date="2020-06-05T11:27:00Z">
              <w:r w:rsidDel="007A2FD3">
                <w:rPr>
                  <w:rFonts w:hint="eastAsia"/>
                </w:rPr>
                <w:delText>1</w:delText>
              </w:r>
              <w:r w:rsidDel="007A2FD3">
                <w:delText>5 14</w:delText>
              </w:r>
            </w:del>
          </w:p>
        </w:tc>
        <w:tc>
          <w:tcPr>
            <w:tcW w:w="1989" w:type="dxa"/>
            <w:shd w:val="clear" w:color="auto" w:fill="auto"/>
            <w:vAlign w:val="center"/>
          </w:tcPr>
          <w:p w14:paraId="5085B99B" w14:textId="77777777" w:rsidR="00883BC2" w:rsidDel="007A2FD3" w:rsidRDefault="00883BC2">
            <w:pPr>
              <w:pStyle w:val="aa"/>
              <w:ind w:firstLine="480"/>
              <w:rPr>
                <w:del w:id="1425" w:author="admin" w:date="2020-06-05T11:27:00Z"/>
              </w:rPr>
              <w:pPrChange w:id="1426" w:author="admin" w:date="2020-06-05T11:28:00Z">
                <w:pPr>
                  <w:pStyle w:val="aa"/>
                  <w:widowControl w:val="0"/>
                  <w:adjustRightInd w:val="0"/>
                  <w:snapToGrid w:val="0"/>
                  <w:ind w:firstLineChars="0" w:firstLine="0"/>
                  <w:jc w:val="center"/>
                </w:pPr>
              </w:pPrChange>
            </w:pPr>
            <w:del w:id="1427" w:author="admin" w:date="2020-06-05T11:27:00Z">
              <w:r w:rsidDel="007A2FD3">
                <w:rPr>
                  <w:rFonts w:hint="eastAsia"/>
                </w:rPr>
                <w:delText>32</w:delText>
              </w:r>
            </w:del>
          </w:p>
        </w:tc>
        <w:tc>
          <w:tcPr>
            <w:tcW w:w="1990" w:type="dxa"/>
            <w:shd w:val="clear" w:color="auto" w:fill="auto"/>
            <w:vAlign w:val="center"/>
          </w:tcPr>
          <w:p w14:paraId="352E5630" w14:textId="77777777" w:rsidR="00883BC2" w:rsidDel="007A2FD3" w:rsidRDefault="00883BC2">
            <w:pPr>
              <w:pStyle w:val="aa"/>
              <w:ind w:firstLine="480"/>
              <w:rPr>
                <w:del w:id="1428" w:author="admin" w:date="2020-06-05T11:27:00Z"/>
              </w:rPr>
              <w:pPrChange w:id="1429" w:author="admin" w:date="2020-06-05T11:28:00Z">
                <w:pPr>
                  <w:pStyle w:val="aa"/>
                  <w:widowControl w:val="0"/>
                  <w:adjustRightInd w:val="0"/>
                  <w:snapToGrid w:val="0"/>
                  <w:ind w:firstLineChars="0" w:firstLine="0"/>
                  <w:jc w:val="center"/>
                </w:pPr>
              </w:pPrChange>
            </w:pPr>
            <w:del w:id="1430" w:author="admin" w:date="2020-06-05T11:27:00Z">
              <w:r w:rsidDel="007A2FD3">
                <w:rPr>
                  <w:rFonts w:hint="eastAsia"/>
                </w:rPr>
                <w:delText>10</w:delText>
              </w:r>
            </w:del>
          </w:p>
        </w:tc>
      </w:tr>
      <w:tr w:rsidR="00883BC2" w:rsidDel="007A2FD3" w14:paraId="2A430EE8" w14:textId="77777777" w:rsidTr="00BB2281">
        <w:trPr>
          <w:del w:id="1431" w:author="admin" w:date="2020-06-05T11:27:00Z"/>
        </w:trPr>
        <w:tc>
          <w:tcPr>
            <w:tcW w:w="3422" w:type="dxa"/>
            <w:shd w:val="clear" w:color="auto" w:fill="auto"/>
            <w:vAlign w:val="center"/>
          </w:tcPr>
          <w:p w14:paraId="086302B0" w14:textId="77777777" w:rsidR="00883BC2" w:rsidDel="007A2FD3" w:rsidRDefault="00883BC2">
            <w:pPr>
              <w:pStyle w:val="aa"/>
              <w:ind w:firstLine="480"/>
              <w:rPr>
                <w:del w:id="1432" w:author="admin" w:date="2020-06-05T11:27:00Z"/>
              </w:rPr>
              <w:pPrChange w:id="1433" w:author="admin" w:date="2020-06-05T11:28:00Z">
                <w:pPr>
                  <w:pStyle w:val="aa"/>
                  <w:widowControl w:val="0"/>
                  <w:adjustRightInd w:val="0"/>
                  <w:snapToGrid w:val="0"/>
                  <w:ind w:firstLineChars="0" w:firstLine="0"/>
                  <w:jc w:val="center"/>
                </w:pPr>
              </w:pPrChange>
            </w:pPr>
            <w:del w:id="1434" w:author="admin" w:date="2020-06-05T11:27:00Z">
              <w:r w:rsidDel="007A2FD3">
                <w:rPr>
                  <w:rFonts w:hint="eastAsia"/>
                </w:rPr>
                <w:delText>索引</w:delText>
              </w:r>
            </w:del>
          </w:p>
        </w:tc>
        <w:tc>
          <w:tcPr>
            <w:tcW w:w="1989" w:type="dxa"/>
            <w:shd w:val="clear" w:color="auto" w:fill="auto"/>
            <w:vAlign w:val="center"/>
          </w:tcPr>
          <w:p w14:paraId="596ADC9F" w14:textId="77777777" w:rsidR="00883BC2" w:rsidDel="007A2FD3" w:rsidRDefault="00883BC2">
            <w:pPr>
              <w:pStyle w:val="aa"/>
              <w:ind w:firstLine="480"/>
              <w:rPr>
                <w:del w:id="1435" w:author="admin" w:date="2020-06-05T11:27:00Z"/>
              </w:rPr>
              <w:pPrChange w:id="1436" w:author="admin" w:date="2020-06-05T11:28:00Z">
                <w:pPr>
                  <w:pStyle w:val="aa"/>
                  <w:widowControl w:val="0"/>
                  <w:adjustRightInd w:val="0"/>
                  <w:snapToGrid w:val="0"/>
                  <w:ind w:firstLineChars="0" w:firstLine="0"/>
                  <w:jc w:val="center"/>
                </w:pPr>
              </w:pPrChange>
            </w:pPr>
            <w:del w:id="1437" w:author="admin" w:date="2020-06-05T11:27:00Z">
              <w:r w:rsidDel="007A2FD3">
                <w:rPr>
                  <w:rFonts w:hint="eastAsia"/>
                </w:rPr>
                <w:delText>T</w:delText>
              </w:r>
              <w:r w:rsidDel="007A2FD3">
                <w:delText>I</w:delText>
              </w:r>
            </w:del>
          </w:p>
        </w:tc>
        <w:tc>
          <w:tcPr>
            <w:tcW w:w="1990" w:type="dxa"/>
            <w:shd w:val="clear" w:color="auto" w:fill="auto"/>
            <w:vAlign w:val="center"/>
          </w:tcPr>
          <w:p w14:paraId="739EB2EC" w14:textId="77777777" w:rsidR="00883BC2" w:rsidDel="007A2FD3" w:rsidRDefault="00883BC2">
            <w:pPr>
              <w:pStyle w:val="aa"/>
              <w:ind w:firstLine="480"/>
              <w:rPr>
                <w:del w:id="1438" w:author="admin" w:date="2020-06-05T11:27:00Z"/>
              </w:rPr>
              <w:pPrChange w:id="1439" w:author="admin" w:date="2020-06-05T11:28:00Z">
                <w:pPr>
                  <w:pStyle w:val="aa"/>
                  <w:widowControl w:val="0"/>
                  <w:adjustRightInd w:val="0"/>
                  <w:snapToGrid w:val="0"/>
                  <w:ind w:firstLineChars="0" w:firstLine="0"/>
                  <w:jc w:val="center"/>
                </w:pPr>
              </w:pPrChange>
            </w:pPr>
            <w:del w:id="1440" w:author="admin" w:date="2020-06-05T11:27:00Z">
              <w:r w:rsidDel="007A2FD3">
                <w:rPr>
                  <w:rFonts w:hint="eastAsia"/>
                </w:rPr>
                <w:delText>R</w:delText>
              </w:r>
              <w:r w:rsidDel="007A2FD3">
                <w:delText>PL</w:delText>
              </w:r>
            </w:del>
          </w:p>
        </w:tc>
      </w:tr>
    </w:tbl>
    <w:p w14:paraId="699FA7D4" w14:textId="77777777" w:rsidR="00883BC2" w:rsidRPr="00883BC2" w:rsidDel="007A2FD3" w:rsidRDefault="00883BC2">
      <w:pPr>
        <w:pStyle w:val="aa"/>
        <w:ind w:firstLine="480"/>
        <w:rPr>
          <w:del w:id="1441" w:author="admin" w:date="2020-06-05T11:27:00Z"/>
        </w:rPr>
        <w:pPrChange w:id="1442" w:author="admin" w:date="2020-06-05T11:28:00Z">
          <w:pPr>
            <w:pStyle w:val="aa"/>
            <w:adjustRightInd w:val="0"/>
            <w:snapToGrid w:val="0"/>
            <w:ind w:left="1320" w:firstLineChars="0" w:firstLine="0"/>
            <w:jc w:val="left"/>
          </w:pPr>
        </w:pPrChange>
      </w:pPr>
    </w:p>
    <w:p w14:paraId="2CF67025" w14:textId="77777777" w:rsidR="00883BC2" w:rsidRPr="00883BC2" w:rsidDel="007A2FD3" w:rsidRDefault="00883BC2">
      <w:pPr>
        <w:pStyle w:val="aa"/>
        <w:ind w:firstLine="480"/>
        <w:rPr>
          <w:del w:id="1443" w:author="admin" w:date="2020-06-05T11:27:00Z"/>
        </w:rPr>
        <w:pPrChange w:id="1444" w:author="admin" w:date="2020-06-05T11:28:00Z">
          <w:pPr>
            <w:pStyle w:val="aa"/>
            <w:adjustRightInd w:val="0"/>
            <w:snapToGrid w:val="0"/>
            <w:ind w:left="1320" w:firstLineChars="0" w:firstLine="0"/>
            <w:jc w:val="left"/>
          </w:pPr>
        </w:pPrChange>
      </w:pPr>
      <w:del w:id="1445" w:author="admin" w:date="2020-06-05T11:27:00Z">
        <w:r w:rsidRPr="00883BC2" w:rsidDel="007A2FD3">
          <w:rPr>
            <w:rFonts w:hint="eastAsia"/>
          </w:rPr>
          <w:delText>TI=0</w:delText>
        </w:r>
        <w:r w:rsidRPr="00883BC2" w:rsidDel="007A2FD3">
          <w:rPr>
            <w:rFonts w:hint="eastAsia"/>
          </w:rPr>
          <w:delText>，选择全局描述符表</w:delText>
        </w:r>
        <w:r w:rsidRPr="00883BC2" w:rsidDel="007A2FD3">
          <w:rPr>
            <w:rFonts w:hint="eastAsia"/>
          </w:rPr>
          <w:delText>(GDT)</w:delText>
        </w:r>
        <w:r w:rsidRPr="00883BC2" w:rsidDel="007A2FD3">
          <w:rPr>
            <w:rFonts w:hint="eastAsia"/>
          </w:rPr>
          <w:delText>，</w:delText>
        </w:r>
        <w:r w:rsidRPr="00883BC2" w:rsidDel="007A2FD3">
          <w:rPr>
            <w:rFonts w:hint="eastAsia"/>
          </w:rPr>
          <w:delText>TI=1</w:delText>
        </w:r>
        <w:r w:rsidRPr="00883BC2" w:rsidDel="007A2FD3">
          <w:rPr>
            <w:rFonts w:hint="eastAsia"/>
          </w:rPr>
          <w:delText>，选择局部描述符表</w:delText>
        </w:r>
        <w:r w:rsidRPr="00883BC2" w:rsidDel="007A2FD3">
          <w:rPr>
            <w:rFonts w:hint="eastAsia"/>
          </w:rPr>
          <w:delText>(LDT)</w:delText>
        </w:r>
      </w:del>
    </w:p>
    <w:p w14:paraId="05390626" w14:textId="77777777" w:rsidR="00883BC2" w:rsidRPr="00883BC2" w:rsidDel="007A2FD3" w:rsidRDefault="00883BC2">
      <w:pPr>
        <w:pStyle w:val="aa"/>
        <w:ind w:firstLine="480"/>
        <w:rPr>
          <w:del w:id="1446" w:author="admin" w:date="2020-06-05T11:27:00Z"/>
        </w:rPr>
        <w:pPrChange w:id="1447" w:author="admin" w:date="2020-06-05T11:28:00Z">
          <w:pPr>
            <w:pStyle w:val="aa"/>
            <w:adjustRightInd w:val="0"/>
            <w:snapToGrid w:val="0"/>
            <w:ind w:left="1320" w:firstLineChars="0" w:firstLine="0"/>
            <w:jc w:val="left"/>
          </w:pPr>
        </w:pPrChange>
      </w:pPr>
      <w:del w:id="1448" w:author="admin" w:date="2020-06-05T11:27:00Z">
        <w:r w:rsidRPr="00883BC2" w:rsidDel="007A2FD3">
          <w:rPr>
            <w:rFonts w:hint="eastAsia"/>
          </w:rPr>
          <w:delText>RPL=00</w:delText>
        </w:r>
        <w:r w:rsidRPr="00883BC2" w:rsidDel="007A2FD3">
          <w:rPr>
            <w:rFonts w:hint="eastAsia"/>
          </w:rPr>
          <w:delText>，为第</w:delText>
        </w:r>
        <w:r w:rsidRPr="00883BC2" w:rsidDel="007A2FD3">
          <w:rPr>
            <w:rFonts w:hint="eastAsia"/>
          </w:rPr>
          <w:delText>0</w:delText>
        </w:r>
        <w:r w:rsidRPr="00883BC2" w:rsidDel="007A2FD3">
          <w:rPr>
            <w:rFonts w:hint="eastAsia"/>
          </w:rPr>
          <w:delText>级，位于最高级的内核态，</w:delText>
        </w:r>
        <w:r w:rsidRPr="00883BC2" w:rsidDel="007A2FD3">
          <w:rPr>
            <w:rFonts w:hint="eastAsia"/>
          </w:rPr>
          <w:delText>RPL=11</w:delText>
        </w:r>
        <w:r w:rsidRPr="00883BC2" w:rsidDel="007A2FD3">
          <w:rPr>
            <w:rFonts w:hint="eastAsia"/>
          </w:rPr>
          <w:delText>，为第</w:delText>
        </w:r>
        <w:r w:rsidRPr="00883BC2" w:rsidDel="007A2FD3">
          <w:rPr>
            <w:rFonts w:hint="eastAsia"/>
          </w:rPr>
          <w:delText>3</w:delText>
        </w:r>
        <w:r w:rsidRPr="00883BC2" w:rsidDel="007A2FD3">
          <w:rPr>
            <w:rFonts w:hint="eastAsia"/>
          </w:rPr>
          <w:delText>级，位</w:delText>
        </w:r>
      </w:del>
    </w:p>
    <w:p w14:paraId="77AD96F3" w14:textId="77777777" w:rsidR="00883BC2" w:rsidRPr="00883BC2" w:rsidDel="007A2FD3" w:rsidRDefault="00883BC2">
      <w:pPr>
        <w:pStyle w:val="aa"/>
        <w:ind w:firstLine="480"/>
        <w:rPr>
          <w:del w:id="1449" w:author="admin" w:date="2020-06-05T11:27:00Z"/>
        </w:rPr>
        <w:pPrChange w:id="1450" w:author="admin" w:date="2020-06-05T11:28:00Z">
          <w:pPr>
            <w:pStyle w:val="aa"/>
            <w:adjustRightInd w:val="0"/>
            <w:snapToGrid w:val="0"/>
            <w:ind w:left="1320" w:firstLineChars="0" w:firstLine="0"/>
            <w:jc w:val="left"/>
          </w:pPr>
        </w:pPrChange>
      </w:pPr>
      <w:del w:id="1451" w:author="admin" w:date="2020-06-05T11:27:00Z">
        <w:r w:rsidRPr="00883BC2" w:rsidDel="007A2FD3">
          <w:rPr>
            <w:rFonts w:hint="eastAsia"/>
          </w:rPr>
          <w:delText>于最低级的用户态，第</w:delText>
        </w:r>
        <w:r w:rsidRPr="00883BC2" w:rsidDel="007A2FD3">
          <w:rPr>
            <w:rFonts w:hint="eastAsia"/>
          </w:rPr>
          <w:delText>0</w:delText>
        </w:r>
        <w:r w:rsidRPr="00883BC2" w:rsidDel="007A2FD3">
          <w:rPr>
            <w:rFonts w:hint="eastAsia"/>
          </w:rPr>
          <w:delText>级高于第</w:delText>
        </w:r>
        <w:r w:rsidRPr="00883BC2" w:rsidDel="007A2FD3">
          <w:rPr>
            <w:rFonts w:hint="eastAsia"/>
          </w:rPr>
          <w:delText>3</w:delText>
        </w:r>
        <w:r w:rsidRPr="00883BC2" w:rsidDel="007A2FD3">
          <w:rPr>
            <w:rFonts w:hint="eastAsia"/>
          </w:rPr>
          <w:delText>级</w:delText>
        </w:r>
        <w:r w:rsidR="009357DA" w:rsidDel="007A2FD3">
          <w:rPr>
            <w:rFonts w:hint="eastAsia"/>
          </w:rPr>
          <w:delText>。</w:delText>
        </w:r>
      </w:del>
    </w:p>
    <w:p w14:paraId="5984DC7D" w14:textId="77777777" w:rsidR="00883BC2" w:rsidDel="007A2FD3" w:rsidRDefault="00883BC2">
      <w:pPr>
        <w:pStyle w:val="aa"/>
        <w:ind w:firstLine="480"/>
        <w:rPr>
          <w:del w:id="1452" w:author="admin" w:date="2020-06-05T11:27:00Z"/>
        </w:rPr>
        <w:pPrChange w:id="1453" w:author="admin" w:date="2020-06-05T11:28:00Z">
          <w:pPr>
            <w:pStyle w:val="aa"/>
            <w:adjustRightInd w:val="0"/>
            <w:snapToGrid w:val="0"/>
            <w:ind w:left="1320" w:firstLineChars="0" w:firstLine="0"/>
            <w:jc w:val="left"/>
          </w:pPr>
        </w:pPrChange>
      </w:pPr>
      <w:del w:id="1454" w:author="admin" w:date="2020-06-05T11:27:00Z">
        <w:r w:rsidRPr="00883BC2" w:rsidDel="007A2FD3">
          <w:rPr>
            <w:rFonts w:hint="eastAsia"/>
          </w:rPr>
          <w:delText>高</w:delText>
        </w:r>
        <w:r w:rsidRPr="00883BC2" w:rsidDel="007A2FD3">
          <w:rPr>
            <w:rFonts w:hint="eastAsia"/>
          </w:rPr>
          <w:delText>13</w:delText>
        </w:r>
        <w:r w:rsidRPr="00883BC2" w:rsidDel="007A2FD3">
          <w:rPr>
            <w:rFonts w:hint="eastAsia"/>
          </w:rPr>
          <w:delText>位</w:delText>
        </w:r>
        <w:r w:rsidRPr="00883BC2" w:rsidDel="007A2FD3">
          <w:rPr>
            <w:rFonts w:hint="eastAsia"/>
          </w:rPr>
          <w:delText>-8K</w:delText>
        </w:r>
        <w:r w:rsidRPr="00883BC2" w:rsidDel="007A2FD3">
          <w:rPr>
            <w:rFonts w:hint="eastAsia"/>
          </w:rPr>
          <w:delText>个索引用来确定当前使用的段描述符在描述符表中的位置</w:delText>
        </w:r>
      </w:del>
    </w:p>
    <w:p w14:paraId="590B9D1F" w14:textId="77777777" w:rsidR="009357DA" w:rsidDel="007A2FD3" w:rsidRDefault="00A07C5E">
      <w:pPr>
        <w:pStyle w:val="aa"/>
        <w:ind w:firstLine="480"/>
        <w:rPr>
          <w:del w:id="1455" w:author="admin" w:date="2020-06-05T11:27:00Z"/>
          <w:rFonts w:ascii="宋体" w:hAnsi="宋体" w:cs="宋体"/>
          <w:kern w:val="0"/>
        </w:rPr>
        <w:pPrChange w:id="1456" w:author="admin" w:date="2020-06-05T11:28:00Z">
          <w:pPr>
            <w:spacing w:line="240" w:lineRule="auto"/>
            <w:ind w:left="1740"/>
            <w:jc w:val="center"/>
          </w:pPr>
        </w:pPrChange>
      </w:pPr>
      <w:del w:id="1457" w:author="admin" w:date="2020-06-05T11:27:00Z">
        <w:r w:rsidRPr="00CB3AD6" w:rsidDel="007A2FD3">
          <w:rPr>
            <w:rFonts w:ascii="宋体" w:hAnsi="宋体" w:cs="宋体"/>
            <w:noProof/>
            <w:kern w:val="0"/>
          </w:rPr>
          <w:drawing>
            <wp:inline distT="0" distB="0" distL="0" distR="0" wp14:anchorId="4B1CD6E0" wp14:editId="2C6C1AC1">
              <wp:extent cx="4509135" cy="3216275"/>
              <wp:effectExtent l="0" t="0" r="0" b="0"/>
              <wp:docPr id="89" name="图片 89" descr="}W9)[MSR1R9F`R@)P@7K@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W9)[MSR1R9F`R@)P@7K@X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9135" cy="3216275"/>
                      </a:xfrm>
                      <a:prstGeom prst="rect">
                        <a:avLst/>
                      </a:prstGeom>
                      <a:noFill/>
                      <a:ln>
                        <a:noFill/>
                      </a:ln>
                    </pic:spPr>
                  </pic:pic>
                </a:graphicData>
              </a:graphic>
            </wp:inline>
          </w:drawing>
        </w:r>
      </w:del>
    </w:p>
    <w:p w14:paraId="2D9795D0" w14:textId="77777777" w:rsidR="007560A0" w:rsidDel="007A2FD3" w:rsidRDefault="007560A0">
      <w:pPr>
        <w:pStyle w:val="aa"/>
        <w:ind w:firstLine="480"/>
        <w:rPr>
          <w:del w:id="1458" w:author="admin" w:date="2020-06-05T11:27:00Z"/>
          <w:rFonts w:ascii="宋体" w:hAnsi="宋体" w:cs="宋体"/>
          <w:kern w:val="0"/>
        </w:rPr>
        <w:pPrChange w:id="1459" w:author="admin" w:date="2020-06-05T11:28:00Z">
          <w:pPr>
            <w:spacing w:line="240" w:lineRule="auto"/>
            <w:ind w:left="1740"/>
            <w:jc w:val="center"/>
          </w:pPr>
        </w:pPrChange>
      </w:pPr>
      <w:del w:id="1460" w:author="admin" w:date="2020-06-05T11:27:00Z">
        <w:r w:rsidDel="007A2FD3">
          <w:rPr>
            <w:rFonts w:ascii="宋体" w:hAnsi="宋体" w:cs="宋体" w:hint="eastAsia"/>
            <w:kern w:val="0"/>
          </w:rPr>
          <w:delText>截图</w:delText>
        </w:r>
        <w:r w:rsidR="00B11E18" w:rsidDel="007A2FD3">
          <w:rPr>
            <w:rFonts w:ascii="宋体" w:hAnsi="宋体" w:cs="宋体" w:hint="eastAsia"/>
            <w:kern w:val="0"/>
          </w:rPr>
          <w:delText>1</w:delText>
        </w:r>
        <w:r w:rsidDel="007A2FD3">
          <w:rPr>
            <w:rFonts w:ascii="宋体" w:hAnsi="宋体" w:cs="宋体" w:hint="eastAsia"/>
            <w:kern w:val="0"/>
          </w:rPr>
          <w:delText>：</w:delText>
        </w:r>
        <w:r w:rsidR="00B11E18" w:rsidDel="007A2FD3">
          <w:rPr>
            <w:rFonts w:ascii="宋体" w:hAnsi="宋体" w:cs="宋体" w:hint="eastAsia"/>
            <w:kern w:val="0"/>
          </w:rPr>
          <w:delText>intel储存器寻找</w:delText>
        </w:r>
      </w:del>
    </w:p>
    <w:p w14:paraId="2B5B2774" w14:textId="77777777" w:rsidR="007560A0" w:rsidDel="007A2FD3" w:rsidRDefault="007560A0">
      <w:pPr>
        <w:pStyle w:val="aa"/>
        <w:ind w:firstLine="480"/>
        <w:rPr>
          <w:del w:id="1461" w:author="admin" w:date="2020-06-05T11:27:00Z"/>
          <w:rFonts w:ascii="宋体" w:hAnsi="宋体" w:cs="宋体"/>
          <w:kern w:val="0"/>
        </w:rPr>
        <w:pPrChange w:id="1462" w:author="admin" w:date="2020-06-05T11:28:00Z">
          <w:pPr>
            <w:numPr>
              <w:numId w:val="21"/>
            </w:numPr>
            <w:spacing w:line="240" w:lineRule="auto"/>
            <w:ind w:left="2160" w:hanging="420"/>
          </w:pPr>
        </w:pPrChange>
      </w:pPr>
      <w:del w:id="1463" w:author="admin" w:date="2020-06-05T11:27:00Z">
        <w:r w:rsidRPr="007560A0" w:rsidDel="007A2FD3">
          <w:rPr>
            <w:rFonts w:ascii="宋体" w:hAnsi="宋体" w:cs="宋体" w:hint="eastAsia"/>
            <w:kern w:val="0"/>
          </w:rPr>
          <w:delText>被选中的段描述符先被送至描述符cache，每次从描述符cache中取32位段基址，与32位段内偏移量（有效地址）相加得到线性地址</w:delText>
        </w:r>
        <w:r w:rsidDel="007A2FD3">
          <w:rPr>
            <w:rFonts w:ascii="宋体" w:hAnsi="宋体" w:cs="宋体" w:hint="eastAsia"/>
            <w:kern w:val="0"/>
          </w:rPr>
          <w:delText>（附上截图）</w:delText>
        </w:r>
      </w:del>
    </w:p>
    <w:p w14:paraId="63054D47" w14:textId="77777777" w:rsidR="00685406" w:rsidDel="007A2FD3" w:rsidRDefault="00A07C5E">
      <w:pPr>
        <w:pStyle w:val="aa"/>
        <w:ind w:firstLine="480"/>
        <w:rPr>
          <w:del w:id="1464" w:author="admin" w:date="2020-06-05T11:27:00Z"/>
          <w:rFonts w:ascii="宋体" w:hAnsi="宋体" w:cs="宋体"/>
          <w:kern w:val="0"/>
        </w:rPr>
        <w:pPrChange w:id="1465" w:author="admin" w:date="2020-06-05T11:28:00Z">
          <w:pPr>
            <w:spacing w:line="240" w:lineRule="auto"/>
            <w:ind w:left="2160"/>
            <w:jc w:val="center"/>
          </w:pPr>
        </w:pPrChange>
      </w:pPr>
      <w:del w:id="1466" w:author="admin" w:date="2020-06-05T11:27:00Z">
        <w:r w:rsidRPr="00685406" w:rsidDel="007A2FD3">
          <w:rPr>
            <w:rFonts w:ascii="宋体" w:hAnsi="宋体" w:cs="宋体"/>
            <w:noProof/>
            <w:kern w:val="0"/>
          </w:rPr>
          <w:drawing>
            <wp:inline distT="0" distB="0" distL="0" distR="0" wp14:anchorId="4A4B2D9D" wp14:editId="4121AF29">
              <wp:extent cx="4551045" cy="2627630"/>
              <wp:effectExtent l="0" t="0" r="0" b="0"/>
              <wp:docPr id="90" name="图片 90" descr="Y{L8UK`0(]~HYPHH]NE[L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Y{L8UK`0(]~HYPHH]NE[LB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1045" cy="2627630"/>
                      </a:xfrm>
                      <a:prstGeom prst="rect">
                        <a:avLst/>
                      </a:prstGeom>
                      <a:noFill/>
                      <a:ln>
                        <a:noFill/>
                      </a:ln>
                    </pic:spPr>
                  </pic:pic>
                </a:graphicData>
              </a:graphic>
            </wp:inline>
          </w:drawing>
        </w:r>
      </w:del>
    </w:p>
    <w:p w14:paraId="5D728936" w14:textId="77777777" w:rsidR="00685406" w:rsidRPr="007560A0" w:rsidDel="007A2FD3" w:rsidRDefault="00685406">
      <w:pPr>
        <w:pStyle w:val="aa"/>
        <w:ind w:firstLine="480"/>
        <w:rPr>
          <w:del w:id="1467" w:author="admin" w:date="2020-06-05T11:27:00Z"/>
          <w:rFonts w:ascii="宋体" w:hAnsi="宋体" w:cs="宋体"/>
          <w:kern w:val="0"/>
        </w:rPr>
        <w:pPrChange w:id="1468" w:author="admin" w:date="2020-06-05T11:28:00Z">
          <w:pPr>
            <w:spacing w:line="240" w:lineRule="auto"/>
            <w:ind w:left="2160"/>
            <w:jc w:val="center"/>
          </w:pPr>
        </w:pPrChange>
      </w:pPr>
      <w:del w:id="1469" w:author="admin" w:date="2020-06-05T11:27:00Z">
        <w:r w:rsidDel="007A2FD3">
          <w:rPr>
            <w:rFonts w:ascii="宋体" w:hAnsi="宋体" w:cs="宋体" w:hint="eastAsia"/>
            <w:kern w:val="0"/>
          </w:rPr>
          <w:delText>截图2：逻辑地址-&gt;线性地址</w:delText>
        </w:r>
      </w:del>
    </w:p>
    <w:p w14:paraId="0E06D674" w14:textId="77777777" w:rsidR="000B6263" w:rsidDel="007A2FD3" w:rsidRDefault="000B6263">
      <w:pPr>
        <w:pStyle w:val="aa"/>
        <w:ind w:firstLine="480"/>
        <w:rPr>
          <w:del w:id="1470" w:author="admin" w:date="2020-06-05T11:27:00Z"/>
        </w:rPr>
        <w:pPrChange w:id="1471" w:author="admin" w:date="2020-06-05T11:28:00Z">
          <w:pPr>
            <w:pStyle w:val="2"/>
          </w:pPr>
        </w:pPrChange>
      </w:pPr>
      <w:del w:id="1472" w:author="admin" w:date="2020-06-05T11:27:00Z">
        <w:r w:rsidDel="007A2FD3">
          <w:rPr>
            <w:rFonts w:hint="eastAsia"/>
          </w:rPr>
          <w:delText>7.3 Hello</w:delText>
        </w:r>
        <w:r w:rsidDel="007A2FD3">
          <w:rPr>
            <w:rFonts w:hint="eastAsia"/>
          </w:rPr>
          <w:delText>的线性地址到物理地址的变换</w:delText>
        </w:r>
        <w:r w:rsidDel="007A2FD3">
          <w:rPr>
            <w:rFonts w:hint="eastAsia"/>
          </w:rPr>
          <w:delText>-</w:delText>
        </w:r>
        <w:r w:rsidDel="007A2FD3">
          <w:rPr>
            <w:rFonts w:hint="eastAsia"/>
          </w:rPr>
          <w:delText>页式管理</w:delText>
        </w:r>
      </w:del>
    </w:p>
    <w:p w14:paraId="375DE0F4" w14:textId="77777777" w:rsidR="000B6263" w:rsidDel="007A2FD3" w:rsidRDefault="00052927">
      <w:pPr>
        <w:pStyle w:val="aa"/>
        <w:ind w:firstLine="480"/>
        <w:rPr>
          <w:del w:id="1473" w:author="admin" w:date="2020-06-05T11:27:00Z"/>
        </w:rPr>
        <w:pPrChange w:id="1474" w:author="admin" w:date="2020-06-05T11:28:00Z">
          <w:pPr>
            <w:pStyle w:val="aa"/>
            <w:numPr>
              <w:numId w:val="21"/>
            </w:numPr>
            <w:adjustRightInd w:val="0"/>
            <w:snapToGrid w:val="0"/>
            <w:ind w:left="2160" w:firstLineChars="0" w:hanging="420"/>
            <w:jc w:val="left"/>
          </w:pPr>
        </w:pPrChange>
      </w:pPr>
      <w:del w:id="1475" w:author="admin" w:date="2020-06-05T11:27:00Z">
        <w:r w:rsidRPr="00052927" w:rsidDel="007A2FD3">
          <w:rPr>
            <w:rFonts w:hint="eastAsia"/>
          </w:rPr>
          <w:delText>Translating with a k-level</w:delText>
        </w:r>
        <w:r w:rsidDel="007A2FD3">
          <w:rPr>
            <w:rFonts w:hint="eastAsia"/>
          </w:rPr>
          <w:delText xml:space="preserve"> Page Table</w:delText>
        </w:r>
        <w:r w:rsidRPr="00052927" w:rsidDel="007A2FD3">
          <w:rPr>
            <w:rFonts w:hint="eastAsia"/>
          </w:rPr>
          <w:delText>使用</w:delText>
        </w:r>
        <w:r w:rsidRPr="00052927" w:rsidDel="007A2FD3">
          <w:rPr>
            <w:rFonts w:hint="eastAsia"/>
          </w:rPr>
          <w:delText>K</w:delText>
        </w:r>
        <w:r w:rsidRPr="00052927" w:rsidDel="007A2FD3">
          <w:rPr>
            <w:rFonts w:hint="eastAsia"/>
          </w:rPr>
          <w:delText>级页表的地址翻译</w:delText>
        </w:r>
      </w:del>
    </w:p>
    <w:p w14:paraId="278BCF0D" w14:textId="77777777" w:rsidR="00052927" w:rsidDel="007A2FD3" w:rsidRDefault="00A07C5E">
      <w:pPr>
        <w:pStyle w:val="aa"/>
        <w:ind w:firstLine="480"/>
        <w:rPr>
          <w:del w:id="1476" w:author="admin" w:date="2020-06-05T11:27:00Z"/>
          <w:rFonts w:ascii="宋体" w:hAnsi="宋体" w:cs="宋体"/>
          <w:kern w:val="0"/>
        </w:rPr>
        <w:pPrChange w:id="1477" w:author="admin" w:date="2020-06-05T11:28:00Z">
          <w:pPr>
            <w:spacing w:line="240" w:lineRule="auto"/>
            <w:ind w:left="2160"/>
            <w:jc w:val="left"/>
          </w:pPr>
        </w:pPrChange>
      </w:pPr>
      <w:del w:id="1478" w:author="admin" w:date="2020-06-05T11:27:00Z">
        <w:r w:rsidRPr="00052927" w:rsidDel="007A2FD3">
          <w:rPr>
            <w:rFonts w:ascii="宋体" w:hAnsi="宋体" w:cs="宋体"/>
            <w:noProof/>
            <w:kern w:val="0"/>
            <w:rPrChange w:id="1479" w:author="Unknown">
              <w:rPr>
                <w:noProof/>
              </w:rPr>
            </w:rPrChange>
          </w:rPr>
          <w:drawing>
            <wp:inline distT="0" distB="0" distL="0" distR="0" wp14:anchorId="44498A8A" wp14:editId="5454B762">
              <wp:extent cx="4687570" cy="2732405"/>
              <wp:effectExtent l="0" t="0" r="0" b="0"/>
              <wp:docPr id="91" name="图片 91" descr="@$CCPK5)HS2}[A})QE{10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CPK5)HS2}[A})QE{106V"/>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7570" cy="2732405"/>
                      </a:xfrm>
                      <a:prstGeom prst="rect">
                        <a:avLst/>
                      </a:prstGeom>
                      <a:noFill/>
                      <a:ln>
                        <a:noFill/>
                      </a:ln>
                    </pic:spPr>
                  </pic:pic>
                </a:graphicData>
              </a:graphic>
            </wp:inline>
          </w:drawing>
        </w:r>
      </w:del>
    </w:p>
    <w:p w14:paraId="3992FA78" w14:textId="77777777" w:rsidR="00E70B80" w:rsidDel="007A2FD3" w:rsidRDefault="00E70B80">
      <w:pPr>
        <w:pStyle w:val="aa"/>
        <w:ind w:firstLine="480"/>
        <w:rPr>
          <w:ins w:id="1480" w:author="3287215331@qq.com" w:date="2018-12-31T12:38:00Z"/>
          <w:del w:id="1481" w:author="admin" w:date="2020-06-05T11:27:00Z"/>
          <w:rFonts w:ascii="宋体" w:hAnsi="宋体" w:cs="宋体"/>
          <w:kern w:val="0"/>
        </w:rPr>
        <w:pPrChange w:id="1482" w:author="admin" w:date="2020-06-05T11:28:00Z">
          <w:pPr>
            <w:spacing w:line="240" w:lineRule="auto"/>
            <w:jc w:val="left"/>
          </w:pPr>
        </w:pPrChange>
      </w:pPr>
      <w:ins w:id="1483" w:author="3287215331@qq.com" w:date="2018-12-31T12:35:00Z">
        <w:del w:id="1484" w:author="admin" w:date="2020-06-05T11:27:00Z">
          <w:r w:rsidDel="007A2FD3">
            <w:rPr>
              <w:rFonts w:ascii="宋体" w:hAnsi="宋体" w:cs="宋体" w:hint="eastAsia"/>
              <w:kern w:val="0"/>
            </w:rPr>
            <w:delText>hello的线性地址</w:delText>
          </w:r>
        </w:del>
      </w:ins>
      <w:ins w:id="1485" w:author="3287215331@qq.com" w:date="2018-12-31T12:36:00Z">
        <w:del w:id="1486" w:author="admin" w:date="2020-06-05T11:27:00Z">
          <w:r w:rsidR="00437654" w:rsidDel="007A2FD3">
            <w:rPr>
              <w:rFonts w:ascii="宋体" w:hAnsi="宋体" w:cs="宋体" w:hint="eastAsia"/>
              <w:kern w:val="0"/>
            </w:rPr>
            <w:delText>空间划分：4</w:delText>
          </w:r>
          <w:r w:rsidR="00437654" w:rsidDel="007A2FD3">
            <w:rPr>
              <w:rFonts w:ascii="宋体" w:hAnsi="宋体" w:cs="宋体"/>
              <w:kern w:val="0"/>
            </w:rPr>
            <w:delText xml:space="preserve">GB </w:delText>
          </w:r>
          <w:r w:rsidR="00437654" w:rsidDel="007A2FD3">
            <w:rPr>
              <w:rFonts w:ascii="宋体" w:hAnsi="宋体" w:cs="宋体" w:hint="eastAsia"/>
              <w:kern w:val="0"/>
            </w:rPr>
            <w:delText>=</w:delText>
          </w:r>
          <w:r w:rsidR="00437654" w:rsidDel="007A2FD3">
            <w:rPr>
              <w:rFonts w:ascii="宋体" w:hAnsi="宋体" w:cs="宋体"/>
              <w:kern w:val="0"/>
            </w:rPr>
            <w:delText xml:space="preserve"> </w:delText>
          </w:r>
          <w:r w:rsidR="00437654" w:rsidDel="007A2FD3">
            <w:rPr>
              <w:rFonts w:ascii="宋体" w:hAnsi="宋体" w:cs="宋体" w:hint="eastAsia"/>
              <w:kern w:val="0"/>
            </w:rPr>
            <w:delText>1</w:delText>
          </w:r>
          <w:r w:rsidR="00437654" w:rsidDel="007A2FD3">
            <w:rPr>
              <w:rFonts w:ascii="宋体" w:hAnsi="宋体" w:cs="宋体"/>
              <w:kern w:val="0"/>
            </w:rPr>
            <w:delText>K</w:delText>
          </w:r>
          <w:r w:rsidR="00437654" w:rsidDel="007A2FD3">
            <w:rPr>
              <w:rFonts w:ascii="宋体" w:hAnsi="宋体" w:cs="宋体" w:hint="eastAsia"/>
              <w:kern w:val="0"/>
            </w:rPr>
            <w:delText>个子空间*</w:delText>
          </w:r>
          <w:r w:rsidR="00437654" w:rsidDel="007A2FD3">
            <w:rPr>
              <w:rFonts w:ascii="宋体" w:hAnsi="宋体" w:cs="宋体"/>
              <w:kern w:val="0"/>
            </w:rPr>
            <w:delText>1K</w:delText>
          </w:r>
          <w:r w:rsidR="00437654" w:rsidDel="007A2FD3">
            <w:rPr>
              <w:rFonts w:ascii="宋体" w:hAnsi="宋体" w:cs="宋体" w:hint="eastAsia"/>
              <w:kern w:val="0"/>
            </w:rPr>
            <w:delText>个页面/子空间*</w:delText>
          </w:r>
        </w:del>
      </w:ins>
      <w:ins w:id="1487" w:author="3287215331@qq.com" w:date="2018-12-31T12:37:00Z">
        <w:del w:id="1488" w:author="admin" w:date="2020-06-05T11:27:00Z">
          <w:r w:rsidR="00437654" w:rsidDel="007A2FD3">
            <w:rPr>
              <w:rFonts w:ascii="宋体" w:hAnsi="宋体" w:cs="宋体" w:hint="eastAsia"/>
              <w:kern w:val="0"/>
            </w:rPr>
            <w:delText>4</w:delText>
          </w:r>
          <w:r w:rsidR="00437654" w:rsidDel="007A2FD3">
            <w:rPr>
              <w:rFonts w:ascii="宋体" w:hAnsi="宋体" w:cs="宋体"/>
              <w:kern w:val="0"/>
            </w:rPr>
            <w:delText>KB</w:delText>
          </w:r>
          <w:r w:rsidR="00437654" w:rsidDel="007A2FD3">
            <w:rPr>
              <w:rFonts w:ascii="宋体" w:hAnsi="宋体" w:cs="宋体" w:hint="eastAsia"/>
              <w:kern w:val="0"/>
            </w:rPr>
            <w:delText>/页，</w:delText>
          </w:r>
        </w:del>
      </w:ins>
      <w:ins w:id="1489" w:author="3287215331@qq.com" w:date="2018-12-31T12:38:00Z">
        <w:del w:id="1490" w:author="admin" w:date="2020-06-05T11:27:00Z">
          <w:r w:rsidR="00437654" w:rsidDel="007A2FD3">
            <w:rPr>
              <w:rFonts w:ascii="宋体" w:hAnsi="宋体" w:cs="宋体" w:hint="eastAsia"/>
              <w:kern w:val="0"/>
            </w:rPr>
            <w:delText>如截图2</w:delText>
          </w:r>
        </w:del>
      </w:ins>
    </w:p>
    <w:p w14:paraId="569F91C7" w14:textId="77777777" w:rsidR="00437654" w:rsidRPr="00437654" w:rsidDel="007A2FD3" w:rsidRDefault="00A07C5E">
      <w:pPr>
        <w:pStyle w:val="aa"/>
        <w:ind w:firstLine="480"/>
        <w:rPr>
          <w:ins w:id="1491" w:author="3287215331@qq.com" w:date="2018-12-31T12:38:00Z"/>
          <w:del w:id="1492" w:author="admin" w:date="2020-06-05T11:27:00Z"/>
          <w:rFonts w:ascii="宋体" w:hAnsi="宋体" w:cs="宋体"/>
          <w:kern w:val="0"/>
        </w:rPr>
        <w:pPrChange w:id="1493" w:author="admin" w:date="2020-06-05T11:28:00Z">
          <w:pPr>
            <w:numPr>
              <w:numId w:val="21"/>
            </w:numPr>
            <w:spacing w:line="240" w:lineRule="auto"/>
            <w:ind w:left="2160" w:hanging="420"/>
            <w:jc w:val="left"/>
          </w:pPr>
        </w:pPrChange>
      </w:pPr>
      <w:ins w:id="1494" w:author="3287215331@qq.com" w:date="2018-12-31T12:38:00Z">
        <w:del w:id="1495" w:author="admin" w:date="2020-06-05T11:27:00Z">
          <w:r w:rsidRPr="00437654" w:rsidDel="007A2FD3">
            <w:rPr>
              <w:rFonts w:ascii="宋体" w:hAnsi="宋体" w:cs="宋体"/>
              <w:noProof/>
              <w:kern w:val="0"/>
              <w:rPrChange w:id="1496" w:author="Unknown">
                <w:rPr>
                  <w:noProof/>
                </w:rPr>
              </w:rPrChange>
            </w:rPr>
            <w:drawing>
              <wp:inline distT="0" distB="0" distL="0" distR="0" wp14:anchorId="510C0FFB" wp14:editId="56CDE0CE">
                <wp:extent cx="4761230" cy="2974340"/>
                <wp:effectExtent l="0" t="0" r="0" b="0"/>
                <wp:docPr id="92" name="图片 92" descr="YEJB7@_VM}9ZCZE%ZL8964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YEJB7@_VM}9ZCZE%ZL8964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1230" cy="2974340"/>
                        </a:xfrm>
                        <a:prstGeom prst="rect">
                          <a:avLst/>
                        </a:prstGeom>
                        <a:noFill/>
                        <a:ln>
                          <a:noFill/>
                        </a:ln>
                      </pic:spPr>
                    </pic:pic>
                  </a:graphicData>
                </a:graphic>
              </wp:inline>
            </w:drawing>
          </w:r>
        </w:del>
      </w:ins>
    </w:p>
    <w:p w14:paraId="42A8645F" w14:textId="77777777" w:rsidR="00437654" w:rsidDel="007A2FD3" w:rsidRDefault="00437654">
      <w:pPr>
        <w:pStyle w:val="aa"/>
        <w:ind w:firstLine="480"/>
        <w:rPr>
          <w:ins w:id="1497" w:author="3287215331@qq.com" w:date="2018-12-31T12:39:00Z"/>
          <w:del w:id="1498" w:author="admin" w:date="2020-06-05T11:27:00Z"/>
          <w:rFonts w:ascii="宋体" w:hAnsi="宋体" w:cs="宋体"/>
          <w:kern w:val="0"/>
        </w:rPr>
        <w:pPrChange w:id="1499" w:author="admin" w:date="2020-06-05T11:28:00Z">
          <w:pPr>
            <w:spacing w:line="240" w:lineRule="auto"/>
            <w:jc w:val="left"/>
          </w:pPr>
        </w:pPrChange>
      </w:pPr>
      <w:ins w:id="1500" w:author="3287215331@qq.com" w:date="2018-12-31T12:38:00Z">
        <w:del w:id="1501" w:author="admin" w:date="2020-06-05T11:27:00Z">
          <w:r w:rsidDel="007A2FD3">
            <w:rPr>
              <w:rFonts w:ascii="宋体" w:hAnsi="宋体" w:cs="宋体" w:hint="eastAsia"/>
              <w:kern w:val="0"/>
            </w:rPr>
            <w:delText>截图2：线性地址到物理地址</w:delText>
          </w:r>
        </w:del>
      </w:ins>
    </w:p>
    <w:p w14:paraId="511F6BA0" w14:textId="77777777" w:rsidR="00B57B4C" w:rsidDel="007A2FD3" w:rsidRDefault="00B57B4C">
      <w:pPr>
        <w:pStyle w:val="aa"/>
        <w:ind w:firstLine="480"/>
        <w:rPr>
          <w:ins w:id="1502" w:author="3287215331@qq.com" w:date="2018-12-31T12:40:00Z"/>
          <w:del w:id="1503" w:author="admin" w:date="2020-06-05T11:27:00Z"/>
          <w:rFonts w:ascii="宋体" w:hAnsi="宋体" w:cs="宋体"/>
          <w:kern w:val="0"/>
        </w:rPr>
        <w:pPrChange w:id="1504" w:author="admin" w:date="2020-06-05T11:28:00Z">
          <w:pPr>
            <w:spacing w:line="240" w:lineRule="auto"/>
            <w:jc w:val="left"/>
          </w:pPr>
        </w:pPrChange>
      </w:pPr>
      <w:ins w:id="1505" w:author="3287215331@qq.com" w:date="2018-12-31T12:40:00Z">
        <w:del w:id="1506" w:author="admin" w:date="2020-06-05T11:27:00Z">
          <w:r w:rsidDel="007A2FD3">
            <w:rPr>
              <w:rFonts w:ascii="宋体" w:hAnsi="宋体" w:cs="宋体" w:hint="eastAsia"/>
              <w:kern w:val="0"/>
            </w:rPr>
            <w:delText>页目录项以及页表项</w:delText>
          </w:r>
          <w:r w:rsidR="001A0816" w:rsidDel="007A2FD3">
            <w:rPr>
              <w:rFonts w:ascii="宋体" w:hAnsi="宋体" w:cs="宋体" w:hint="eastAsia"/>
              <w:kern w:val="0"/>
            </w:rPr>
            <w:delText>，如截图。</w:delText>
          </w:r>
        </w:del>
      </w:ins>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864"/>
        <w:gridCol w:w="680"/>
        <w:gridCol w:w="680"/>
        <w:gridCol w:w="680"/>
        <w:gridCol w:w="680"/>
        <w:gridCol w:w="865"/>
        <w:gridCol w:w="865"/>
        <w:gridCol w:w="865"/>
        <w:gridCol w:w="865"/>
        <w:gridCol w:w="680"/>
      </w:tblGrid>
      <w:tr w:rsidR="001A0816" w:rsidRPr="00BB2281" w:rsidDel="007A2FD3" w14:paraId="544A3173" w14:textId="77777777" w:rsidTr="00BB2281">
        <w:trPr>
          <w:jc w:val="center"/>
          <w:ins w:id="1507" w:author="3287215331@qq.com" w:date="2018-12-31T12:41:00Z"/>
          <w:del w:id="1508" w:author="admin" w:date="2020-06-05T11:27:00Z"/>
        </w:trPr>
        <w:tc>
          <w:tcPr>
            <w:tcW w:w="593" w:type="dxa"/>
            <w:shd w:val="clear" w:color="auto" w:fill="auto"/>
            <w:vAlign w:val="center"/>
          </w:tcPr>
          <w:p w14:paraId="3D70AE2B" w14:textId="77777777" w:rsidR="001A0816" w:rsidRPr="00BB2281" w:rsidDel="007A2FD3" w:rsidRDefault="001A0816">
            <w:pPr>
              <w:pStyle w:val="aa"/>
              <w:ind w:firstLine="480"/>
              <w:rPr>
                <w:ins w:id="1509" w:author="3287215331@qq.com" w:date="2018-12-31T12:41:00Z"/>
                <w:del w:id="1510" w:author="admin" w:date="2020-06-05T11:27:00Z"/>
                <w:rFonts w:ascii="宋体" w:hAnsi="宋体" w:cs="宋体"/>
                <w:kern w:val="0"/>
              </w:rPr>
              <w:pPrChange w:id="1511" w:author="admin" w:date="2020-06-05T11:28:00Z">
                <w:pPr>
                  <w:widowControl w:val="0"/>
                  <w:spacing w:line="240" w:lineRule="auto"/>
                  <w:jc w:val="left"/>
                </w:pPr>
              </w:pPrChange>
            </w:pPr>
            <w:ins w:id="1512" w:author="3287215331@qq.com" w:date="2018-12-31T12:41:00Z">
              <w:del w:id="1513" w:author="admin" w:date="2020-06-05T11:27:00Z">
                <w:r w:rsidRPr="00BB2281" w:rsidDel="007A2FD3">
                  <w:rPr>
                    <w:rFonts w:ascii="宋体" w:hAnsi="宋体" w:cs="宋体" w:hint="eastAsia"/>
                    <w:kern w:val="0"/>
                  </w:rPr>
                  <w:delText>基地址</w:delText>
                </w:r>
              </w:del>
            </w:ins>
          </w:p>
        </w:tc>
        <w:tc>
          <w:tcPr>
            <w:tcW w:w="673" w:type="dxa"/>
            <w:shd w:val="clear" w:color="auto" w:fill="auto"/>
            <w:vAlign w:val="center"/>
          </w:tcPr>
          <w:p w14:paraId="26D687AE" w14:textId="77777777" w:rsidR="001A0816" w:rsidRPr="00BB2281" w:rsidDel="007A2FD3" w:rsidRDefault="001A0816">
            <w:pPr>
              <w:pStyle w:val="aa"/>
              <w:ind w:firstLine="480"/>
              <w:rPr>
                <w:ins w:id="1514" w:author="3287215331@qq.com" w:date="2018-12-31T12:41:00Z"/>
                <w:del w:id="1515" w:author="admin" w:date="2020-06-05T11:27:00Z"/>
                <w:rFonts w:ascii="宋体" w:hAnsi="宋体" w:cs="宋体"/>
                <w:kern w:val="0"/>
              </w:rPr>
              <w:pPrChange w:id="1516" w:author="admin" w:date="2020-06-05T11:28:00Z">
                <w:pPr>
                  <w:widowControl w:val="0"/>
                  <w:spacing w:line="240" w:lineRule="auto"/>
                  <w:jc w:val="left"/>
                </w:pPr>
              </w:pPrChange>
            </w:pPr>
            <w:ins w:id="1517" w:author="3287215331@qq.com" w:date="2018-12-31T12:41:00Z">
              <w:del w:id="1518" w:author="admin" w:date="2020-06-05T11:27:00Z">
                <w:r w:rsidRPr="00BB2281" w:rsidDel="007A2FD3">
                  <w:rPr>
                    <w:rFonts w:ascii="宋体" w:hAnsi="宋体" w:cs="宋体"/>
                    <w:kern w:val="0"/>
                  </w:rPr>
                  <w:delText>AVL</w:delText>
                </w:r>
              </w:del>
            </w:ins>
          </w:p>
        </w:tc>
        <w:tc>
          <w:tcPr>
            <w:tcW w:w="511" w:type="dxa"/>
            <w:shd w:val="clear" w:color="auto" w:fill="auto"/>
            <w:vAlign w:val="center"/>
          </w:tcPr>
          <w:p w14:paraId="0F1FF2CF" w14:textId="77777777" w:rsidR="001A0816" w:rsidRPr="00BB2281" w:rsidDel="007A2FD3" w:rsidRDefault="001A0816">
            <w:pPr>
              <w:pStyle w:val="aa"/>
              <w:ind w:firstLine="480"/>
              <w:rPr>
                <w:ins w:id="1519" w:author="3287215331@qq.com" w:date="2018-12-31T12:41:00Z"/>
                <w:del w:id="1520" w:author="admin" w:date="2020-06-05T11:27:00Z"/>
                <w:rFonts w:ascii="宋体" w:hAnsi="宋体" w:cs="宋体"/>
                <w:kern w:val="0"/>
              </w:rPr>
              <w:pPrChange w:id="1521" w:author="admin" w:date="2020-06-05T11:28:00Z">
                <w:pPr>
                  <w:widowControl w:val="0"/>
                  <w:spacing w:line="240" w:lineRule="auto"/>
                  <w:jc w:val="left"/>
                </w:pPr>
              </w:pPrChange>
            </w:pPr>
            <w:ins w:id="1522" w:author="3287215331@qq.com" w:date="2018-12-31T12:41:00Z">
              <w:del w:id="1523" w:author="admin" w:date="2020-06-05T11:27:00Z">
                <w:r w:rsidRPr="00BB2281" w:rsidDel="007A2FD3">
                  <w:rPr>
                    <w:rFonts w:ascii="宋体" w:hAnsi="宋体" w:cs="宋体"/>
                    <w:kern w:val="0"/>
                  </w:rPr>
                  <w:delText>0</w:delText>
                </w:r>
              </w:del>
            </w:ins>
          </w:p>
        </w:tc>
        <w:tc>
          <w:tcPr>
            <w:tcW w:w="510" w:type="dxa"/>
            <w:shd w:val="clear" w:color="auto" w:fill="auto"/>
            <w:vAlign w:val="center"/>
          </w:tcPr>
          <w:p w14:paraId="57B2A572" w14:textId="77777777" w:rsidR="001A0816" w:rsidRPr="00BB2281" w:rsidDel="007A2FD3" w:rsidRDefault="001A0816">
            <w:pPr>
              <w:pStyle w:val="aa"/>
              <w:ind w:firstLine="480"/>
              <w:rPr>
                <w:ins w:id="1524" w:author="3287215331@qq.com" w:date="2018-12-31T12:41:00Z"/>
                <w:del w:id="1525" w:author="admin" w:date="2020-06-05T11:27:00Z"/>
                <w:rFonts w:ascii="宋体" w:hAnsi="宋体" w:cs="宋体"/>
                <w:kern w:val="0"/>
              </w:rPr>
              <w:pPrChange w:id="1526" w:author="admin" w:date="2020-06-05T11:28:00Z">
                <w:pPr>
                  <w:widowControl w:val="0"/>
                  <w:spacing w:line="240" w:lineRule="auto"/>
                  <w:jc w:val="left"/>
                </w:pPr>
              </w:pPrChange>
            </w:pPr>
            <w:ins w:id="1527" w:author="3287215331@qq.com" w:date="2018-12-31T12:41:00Z">
              <w:del w:id="1528" w:author="admin" w:date="2020-06-05T11:27:00Z">
                <w:r w:rsidRPr="00BB2281" w:rsidDel="007A2FD3">
                  <w:rPr>
                    <w:rFonts w:ascii="宋体" w:hAnsi="宋体" w:cs="宋体"/>
                    <w:kern w:val="0"/>
                  </w:rPr>
                  <w:delText>0</w:delText>
                </w:r>
              </w:del>
            </w:ins>
          </w:p>
        </w:tc>
        <w:tc>
          <w:tcPr>
            <w:tcW w:w="510" w:type="dxa"/>
            <w:shd w:val="clear" w:color="auto" w:fill="auto"/>
            <w:vAlign w:val="center"/>
          </w:tcPr>
          <w:p w14:paraId="7B81F3BB" w14:textId="77777777" w:rsidR="001A0816" w:rsidRPr="00BB2281" w:rsidDel="007A2FD3" w:rsidRDefault="001A0816">
            <w:pPr>
              <w:pStyle w:val="aa"/>
              <w:ind w:firstLine="480"/>
              <w:rPr>
                <w:ins w:id="1529" w:author="3287215331@qq.com" w:date="2018-12-31T12:41:00Z"/>
                <w:del w:id="1530" w:author="admin" w:date="2020-06-05T11:27:00Z"/>
                <w:rFonts w:ascii="宋体" w:hAnsi="宋体" w:cs="宋体"/>
                <w:kern w:val="0"/>
              </w:rPr>
              <w:pPrChange w:id="1531" w:author="admin" w:date="2020-06-05T11:28:00Z">
                <w:pPr>
                  <w:widowControl w:val="0"/>
                  <w:spacing w:line="240" w:lineRule="auto"/>
                  <w:jc w:val="left"/>
                </w:pPr>
              </w:pPrChange>
            </w:pPr>
            <w:ins w:id="1532" w:author="3287215331@qq.com" w:date="2018-12-31T12:41:00Z">
              <w:del w:id="1533" w:author="admin" w:date="2020-06-05T11:27:00Z">
                <w:r w:rsidRPr="00BB2281" w:rsidDel="007A2FD3">
                  <w:rPr>
                    <w:rFonts w:ascii="宋体" w:hAnsi="宋体" w:cs="宋体"/>
                    <w:kern w:val="0"/>
                  </w:rPr>
                  <w:delText>D</w:delText>
                </w:r>
              </w:del>
            </w:ins>
          </w:p>
        </w:tc>
        <w:tc>
          <w:tcPr>
            <w:tcW w:w="510" w:type="dxa"/>
            <w:shd w:val="clear" w:color="auto" w:fill="auto"/>
            <w:vAlign w:val="center"/>
          </w:tcPr>
          <w:p w14:paraId="43704DA9" w14:textId="77777777" w:rsidR="001A0816" w:rsidRPr="00BB2281" w:rsidDel="007A2FD3" w:rsidRDefault="001A0816">
            <w:pPr>
              <w:pStyle w:val="aa"/>
              <w:ind w:firstLine="480"/>
              <w:rPr>
                <w:ins w:id="1534" w:author="3287215331@qq.com" w:date="2018-12-31T12:41:00Z"/>
                <w:del w:id="1535" w:author="admin" w:date="2020-06-05T11:27:00Z"/>
                <w:rFonts w:ascii="宋体" w:hAnsi="宋体" w:cs="宋体"/>
                <w:kern w:val="0"/>
              </w:rPr>
              <w:pPrChange w:id="1536" w:author="admin" w:date="2020-06-05T11:28:00Z">
                <w:pPr>
                  <w:widowControl w:val="0"/>
                  <w:spacing w:line="240" w:lineRule="auto"/>
                  <w:jc w:val="left"/>
                </w:pPr>
              </w:pPrChange>
            </w:pPr>
            <w:ins w:id="1537" w:author="3287215331@qq.com" w:date="2018-12-31T12:41:00Z">
              <w:del w:id="1538" w:author="admin" w:date="2020-06-05T11:27:00Z">
                <w:r w:rsidRPr="00BB2281" w:rsidDel="007A2FD3">
                  <w:rPr>
                    <w:rFonts w:ascii="宋体" w:hAnsi="宋体" w:cs="宋体"/>
                    <w:kern w:val="0"/>
                  </w:rPr>
                  <w:delText>A</w:delText>
                </w:r>
              </w:del>
            </w:ins>
          </w:p>
        </w:tc>
        <w:tc>
          <w:tcPr>
            <w:tcW w:w="672" w:type="dxa"/>
            <w:shd w:val="clear" w:color="auto" w:fill="auto"/>
            <w:vAlign w:val="center"/>
          </w:tcPr>
          <w:p w14:paraId="466028A2" w14:textId="77777777" w:rsidR="001A0816" w:rsidRPr="00BB2281" w:rsidDel="007A2FD3" w:rsidRDefault="001A0816">
            <w:pPr>
              <w:pStyle w:val="aa"/>
              <w:ind w:firstLine="480"/>
              <w:rPr>
                <w:ins w:id="1539" w:author="3287215331@qq.com" w:date="2018-12-31T12:41:00Z"/>
                <w:del w:id="1540" w:author="admin" w:date="2020-06-05T11:27:00Z"/>
                <w:rFonts w:ascii="宋体" w:hAnsi="宋体" w:cs="宋体"/>
                <w:kern w:val="0"/>
              </w:rPr>
              <w:pPrChange w:id="1541" w:author="admin" w:date="2020-06-05T11:28:00Z">
                <w:pPr>
                  <w:widowControl w:val="0"/>
                  <w:spacing w:line="240" w:lineRule="auto"/>
                  <w:jc w:val="left"/>
                </w:pPr>
              </w:pPrChange>
            </w:pPr>
            <w:ins w:id="1542" w:author="3287215331@qq.com" w:date="2018-12-31T12:41:00Z">
              <w:del w:id="1543" w:author="admin" w:date="2020-06-05T11:27:00Z">
                <w:r w:rsidRPr="00BB2281" w:rsidDel="007A2FD3">
                  <w:rPr>
                    <w:rFonts w:ascii="宋体" w:hAnsi="宋体" w:cs="宋体"/>
                    <w:kern w:val="0"/>
                  </w:rPr>
                  <w:delText>PCD</w:delText>
                </w:r>
              </w:del>
            </w:ins>
          </w:p>
        </w:tc>
        <w:tc>
          <w:tcPr>
            <w:tcW w:w="672" w:type="dxa"/>
            <w:shd w:val="clear" w:color="auto" w:fill="auto"/>
            <w:vAlign w:val="center"/>
          </w:tcPr>
          <w:p w14:paraId="72039954" w14:textId="77777777" w:rsidR="001A0816" w:rsidRPr="00BB2281" w:rsidDel="007A2FD3" w:rsidRDefault="001A0816">
            <w:pPr>
              <w:pStyle w:val="aa"/>
              <w:ind w:firstLine="480"/>
              <w:rPr>
                <w:ins w:id="1544" w:author="3287215331@qq.com" w:date="2018-12-31T12:41:00Z"/>
                <w:del w:id="1545" w:author="admin" w:date="2020-06-05T11:27:00Z"/>
                <w:rFonts w:ascii="宋体" w:hAnsi="宋体" w:cs="宋体"/>
                <w:kern w:val="0"/>
              </w:rPr>
              <w:pPrChange w:id="1546" w:author="admin" w:date="2020-06-05T11:28:00Z">
                <w:pPr>
                  <w:widowControl w:val="0"/>
                  <w:spacing w:line="240" w:lineRule="auto"/>
                  <w:jc w:val="left"/>
                </w:pPr>
              </w:pPrChange>
            </w:pPr>
            <w:ins w:id="1547" w:author="3287215331@qq.com" w:date="2018-12-31T12:41:00Z">
              <w:del w:id="1548" w:author="admin" w:date="2020-06-05T11:27:00Z">
                <w:r w:rsidRPr="00BB2281" w:rsidDel="007A2FD3">
                  <w:rPr>
                    <w:rFonts w:ascii="宋体" w:hAnsi="宋体" w:cs="宋体"/>
                    <w:kern w:val="0"/>
                  </w:rPr>
                  <w:delText>PWT</w:delText>
                </w:r>
              </w:del>
            </w:ins>
          </w:p>
        </w:tc>
        <w:tc>
          <w:tcPr>
            <w:tcW w:w="672" w:type="dxa"/>
            <w:shd w:val="clear" w:color="auto" w:fill="auto"/>
            <w:vAlign w:val="center"/>
          </w:tcPr>
          <w:p w14:paraId="0F1E1A7D" w14:textId="77777777" w:rsidR="001A0816" w:rsidRPr="00BB2281" w:rsidDel="007A2FD3" w:rsidRDefault="001A0816">
            <w:pPr>
              <w:pStyle w:val="aa"/>
              <w:ind w:firstLine="480"/>
              <w:rPr>
                <w:ins w:id="1549" w:author="3287215331@qq.com" w:date="2018-12-31T12:41:00Z"/>
                <w:del w:id="1550" w:author="admin" w:date="2020-06-05T11:27:00Z"/>
                <w:rFonts w:ascii="宋体" w:hAnsi="宋体" w:cs="宋体"/>
                <w:kern w:val="0"/>
              </w:rPr>
              <w:pPrChange w:id="1551" w:author="admin" w:date="2020-06-05T11:28:00Z">
                <w:pPr>
                  <w:widowControl w:val="0"/>
                  <w:spacing w:line="240" w:lineRule="auto"/>
                  <w:jc w:val="left"/>
                </w:pPr>
              </w:pPrChange>
            </w:pPr>
            <w:ins w:id="1552" w:author="3287215331@qq.com" w:date="2018-12-31T12:41:00Z">
              <w:del w:id="1553" w:author="admin" w:date="2020-06-05T11:27:00Z">
                <w:r w:rsidRPr="00BB2281" w:rsidDel="007A2FD3">
                  <w:rPr>
                    <w:rFonts w:ascii="宋体" w:hAnsi="宋体" w:cs="宋体"/>
                    <w:kern w:val="0"/>
                  </w:rPr>
                  <w:delText>U/S</w:delText>
                </w:r>
              </w:del>
            </w:ins>
          </w:p>
        </w:tc>
        <w:tc>
          <w:tcPr>
            <w:tcW w:w="672" w:type="dxa"/>
            <w:shd w:val="clear" w:color="auto" w:fill="auto"/>
            <w:vAlign w:val="center"/>
          </w:tcPr>
          <w:p w14:paraId="10EAE157" w14:textId="77777777" w:rsidR="001A0816" w:rsidRPr="00BB2281" w:rsidDel="007A2FD3" w:rsidRDefault="001A0816">
            <w:pPr>
              <w:pStyle w:val="aa"/>
              <w:ind w:firstLine="480"/>
              <w:rPr>
                <w:ins w:id="1554" w:author="3287215331@qq.com" w:date="2018-12-31T12:41:00Z"/>
                <w:del w:id="1555" w:author="admin" w:date="2020-06-05T11:27:00Z"/>
                <w:rFonts w:ascii="宋体" w:hAnsi="宋体" w:cs="宋体"/>
                <w:kern w:val="0"/>
              </w:rPr>
              <w:pPrChange w:id="1556" w:author="admin" w:date="2020-06-05T11:28:00Z">
                <w:pPr>
                  <w:widowControl w:val="0"/>
                  <w:spacing w:line="240" w:lineRule="auto"/>
                  <w:jc w:val="left"/>
                </w:pPr>
              </w:pPrChange>
            </w:pPr>
            <w:ins w:id="1557" w:author="3287215331@qq.com" w:date="2018-12-31T12:41:00Z">
              <w:del w:id="1558" w:author="admin" w:date="2020-06-05T11:27:00Z">
                <w:r w:rsidRPr="00BB2281" w:rsidDel="007A2FD3">
                  <w:rPr>
                    <w:rFonts w:ascii="宋体" w:hAnsi="宋体" w:cs="宋体"/>
                    <w:kern w:val="0"/>
                  </w:rPr>
                  <w:delText>R/W</w:delText>
                </w:r>
              </w:del>
            </w:ins>
          </w:p>
        </w:tc>
        <w:tc>
          <w:tcPr>
            <w:tcW w:w="566" w:type="dxa"/>
            <w:shd w:val="clear" w:color="auto" w:fill="auto"/>
            <w:vAlign w:val="center"/>
          </w:tcPr>
          <w:p w14:paraId="1DD3755D" w14:textId="77777777" w:rsidR="001A0816" w:rsidRPr="00BB2281" w:rsidDel="007A2FD3" w:rsidRDefault="001A0816">
            <w:pPr>
              <w:pStyle w:val="aa"/>
              <w:ind w:firstLine="480"/>
              <w:rPr>
                <w:ins w:id="1559" w:author="3287215331@qq.com" w:date="2018-12-31T12:41:00Z"/>
                <w:del w:id="1560" w:author="admin" w:date="2020-06-05T11:27:00Z"/>
                <w:rFonts w:ascii="宋体" w:hAnsi="宋体" w:cs="宋体"/>
                <w:kern w:val="0"/>
              </w:rPr>
              <w:pPrChange w:id="1561" w:author="admin" w:date="2020-06-05T11:28:00Z">
                <w:pPr>
                  <w:widowControl w:val="0"/>
                  <w:spacing w:line="240" w:lineRule="auto"/>
                  <w:jc w:val="center"/>
                </w:pPr>
              </w:pPrChange>
            </w:pPr>
            <w:ins w:id="1562" w:author="3287215331@qq.com" w:date="2018-12-31T12:41:00Z">
              <w:del w:id="1563" w:author="admin" w:date="2020-06-05T11:27:00Z">
                <w:r w:rsidRPr="00BB2281" w:rsidDel="007A2FD3">
                  <w:rPr>
                    <w:rFonts w:ascii="宋体" w:hAnsi="宋体" w:cs="宋体"/>
                    <w:kern w:val="0"/>
                  </w:rPr>
                  <w:delText>P</w:delText>
                </w:r>
              </w:del>
            </w:ins>
          </w:p>
        </w:tc>
      </w:tr>
    </w:tbl>
    <w:p w14:paraId="3D57D940" w14:textId="77777777" w:rsidR="001A0816" w:rsidRPr="001A0816" w:rsidDel="007A2FD3" w:rsidRDefault="001A0816">
      <w:pPr>
        <w:pStyle w:val="aa"/>
        <w:ind w:firstLine="480"/>
        <w:rPr>
          <w:ins w:id="1564" w:author="3287215331@qq.com" w:date="2018-12-31T12:42:00Z"/>
          <w:del w:id="1565" w:author="admin" w:date="2020-06-05T11:27:00Z"/>
          <w:rFonts w:ascii="宋体" w:hAnsi="宋体" w:cs="宋体"/>
          <w:kern w:val="0"/>
        </w:rPr>
        <w:pPrChange w:id="1566" w:author="admin" w:date="2020-06-05T11:28:00Z">
          <w:pPr>
            <w:spacing w:line="240" w:lineRule="auto"/>
            <w:ind w:left="2160"/>
            <w:jc w:val="left"/>
          </w:pPr>
        </w:pPrChange>
      </w:pPr>
      <w:ins w:id="1567" w:author="3287215331@qq.com" w:date="2018-12-31T12:42:00Z">
        <w:del w:id="1568" w:author="admin" w:date="2020-06-05T11:27:00Z">
          <w:r w:rsidDel="007A2FD3">
            <w:rPr>
              <w:rFonts w:ascii="宋体" w:hAnsi="宋体" w:cs="宋体"/>
              <w:kern w:val="0"/>
            </w:rPr>
            <w:delText>1</w:delText>
          </w:r>
          <w:r w:rsidDel="007A2FD3">
            <w:rPr>
              <w:rFonts w:ascii="宋体" w:hAnsi="宋体" w:cs="宋体" w:hint="eastAsia"/>
              <w:kern w:val="0"/>
            </w:rPr>
            <w:delText>）</w:delText>
          </w:r>
          <w:r w:rsidRPr="001A0816" w:rsidDel="007A2FD3">
            <w:rPr>
              <w:rFonts w:ascii="宋体" w:hAnsi="宋体" w:cs="宋体" w:hint="eastAsia"/>
              <w:kern w:val="0"/>
            </w:rPr>
            <w:delText>P：1表示页表或页在主存中；P=0表示页表或页不在主存，即缺页，此时需将页故障线性地址保存到CR2。</w:delText>
          </w:r>
        </w:del>
      </w:ins>
    </w:p>
    <w:p w14:paraId="6E36493C" w14:textId="77777777" w:rsidR="001A0816" w:rsidRPr="001A0816" w:rsidDel="007A2FD3" w:rsidRDefault="001A0816">
      <w:pPr>
        <w:pStyle w:val="aa"/>
        <w:ind w:firstLine="480"/>
        <w:rPr>
          <w:ins w:id="1569" w:author="3287215331@qq.com" w:date="2018-12-31T12:42:00Z"/>
          <w:del w:id="1570" w:author="admin" w:date="2020-06-05T11:27:00Z"/>
          <w:rFonts w:ascii="宋体" w:hAnsi="宋体" w:cs="宋体"/>
          <w:kern w:val="0"/>
        </w:rPr>
        <w:pPrChange w:id="1571" w:author="admin" w:date="2020-06-05T11:28:00Z">
          <w:pPr>
            <w:spacing w:line="240" w:lineRule="auto"/>
            <w:ind w:left="2160"/>
            <w:jc w:val="left"/>
          </w:pPr>
        </w:pPrChange>
      </w:pPr>
      <w:ins w:id="1572" w:author="3287215331@qq.com" w:date="2018-12-31T12:42:00Z">
        <w:del w:id="1573" w:author="admin" w:date="2020-06-05T11:27:00Z">
          <w:r w:rsidDel="007A2FD3">
            <w:rPr>
              <w:rFonts w:ascii="宋体" w:hAnsi="宋体" w:cs="宋体" w:hint="eastAsia"/>
              <w:kern w:val="0"/>
            </w:rPr>
            <w:delText>2）</w:delText>
          </w:r>
          <w:r w:rsidRPr="001A0816" w:rsidDel="007A2FD3">
            <w:rPr>
              <w:rFonts w:ascii="宋体" w:hAnsi="宋体" w:cs="宋体" w:hint="eastAsia"/>
              <w:kern w:val="0"/>
            </w:rPr>
            <w:delText>R/W：0表示页表或页只能读不能写；1表示可读可写。</w:delText>
          </w:r>
        </w:del>
      </w:ins>
    </w:p>
    <w:p w14:paraId="33A46C99" w14:textId="77777777" w:rsidR="001A0816" w:rsidRPr="001A0816" w:rsidDel="007A2FD3" w:rsidRDefault="001A0816">
      <w:pPr>
        <w:pStyle w:val="aa"/>
        <w:ind w:firstLine="480"/>
        <w:rPr>
          <w:ins w:id="1574" w:author="3287215331@qq.com" w:date="2018-12-31T12:42:00Z"/>
          <w:del w:id="1575" w:author="admin" w:date="2020-06-05T11:27:00Z"/>
          <w:rFonts w:ascii="宋体" w:hAnsi="宋体" w:cs="宋体"/>
          <w:kern w:val="0"/>
        </w:rPr>
        <w:pPrChange w:id="1576" w:author="admin" w:date="2020-06-05T11:28:00Z">
          <w:pPr>
            <w:spacing w:line="240" w:lineRule="auto"/>
            <w:ind w:left="2160"/>
            <w:jc w:val="left"/>
          </w:pPr>
        </w:pPrChange>
      </w:pPr>
      <w:ins w:id="1577" w:author="3287215331@qq.com" w:date="2018-12-31T12:42:00Z">
        <w:del w:id="1578" w:author="admin" w:date="2020-06-05T11:27:00Z">
          <w:r w:rsidDel="007A2FD3">
            <w:rPr>
              <w:rFonts w:ascii="宋体" w:hAnsi="宋体" w:cs="宋体" w:hint="eastAsia"/>
              <w:kern w:val="0"/>
            </w:rPr>
            <w:delText>3）</w:delText>
          </w:r>
          <w:r w:rsidRPr="001A0816" w:rsidDel="007A2FD3">
            <w:rPr>
              <w:rFonts w:ascii="宋体" w:hAnsi="宋体" w:cs="宋体" w:hint="eastAsia"/>
              <w:kern w:val="0"/>
            </w:rPr>
            <w:delText>U/S：0表示用户进程不能访问；1表示允许访问。</w:delText>
          </w:r>
        </w:del>
      </w:ins>
    </w:p>
    <w:p w14:paraId="45E6EF57" w14:textId="77777777" w:rsidR="001A0816" w:rsidRPr="001A0816" w:rsidDel="007A2FD3" w:rsidRDefault="001A0816">
      <w:pPr>
        <w:pStyle w:val="aa"/>
        <w:ind w:firstLine="480"/>
        <w:rPr>
          <w:ins w:id="1579" w:author="3287215331@qq.com" w:date="2018-12-31T12:42:00Z"/>
          <w:del w:id="1580" w:author="admin" w:date="2020-06-05T11:27:00Z"/>
          <w:rFonts w:ascii="宋体" w:hAnsi="宋体" w:cs="宋体"/>
          <w:kern w:val="0"/>
        </w:rPr>
        <w:pPrChange w:id="1581" w:author="admin" w:date="2020-06-05T11:28:00Z">
          <w:pPr>
            <w:spacing w:line="240" w:lineRule="auto"/>
            <w:ind w:left="2160"/>
            <w:jc w:val="left"/>
          </w:pPr>
        </w:pPrChange>
      </w:pPr>
      <w:ins w:id="1582" w:author="3287215331@qq.com" w:date="2018-12-31T12:42:00Z">
        <w:del w:id="1583" w:author="admin" w:date="2020-06-05T11:27:00Z">
          <w:r w:rsidDel="007A2FD3">
            <w:rPr>
              <w:rFonts w:ascii="宋体" w:hAnsi="宋体" w:cs="宋体" w:hint="eastAsia"/>
              <w:kern w:val="0"/>
            </w:rPr>
            <w:delText>4</w:delText>
          </w:r>
        </w:del>
      </w:ins>
      <w:ins w:id="1584" w:author="3287215331@qq.com" w:date="2018-12-31T12:43:00Z">
        <w:del w:id="1585" w:author="admin" w:date="2020-06-05T11:27:00Z">
          <w:r w:rsidDel="007A2FD3">
            <w:rPr>
              <w:rFonts w:ascii="宋体" w:hAnsi="宋体" w:cs="宋体" w:hint="eastAsia"/>
              <w:kern w:val="0"/>
            </w:rPr>
            <w:delText>）</w:delText>
          </w:r>
        </w:del>
      </w:ins>
      <w:ins w:id="1586" w:author="3287215331@qq.com" w:date="2018-12-31T12:42:00Z">
        <w:del w:id="1587" w:author="admin" w:date="2020-06-05T11:27:00Z">
          <w:r w:rsidRPr="001A0816" w:rsidDel="007A2FD3">
            <w:rPr>
              <w:rFonts w:ascii="宋体" w:hAnsi="宋体" w:cs="宋体" w:hint="eastAsia"/>
              <w:kern w:val="0"/>
            </w:rPr>
            <w:delText>PWT：控制页表或页的cache写策略是全写还是回写（Write Back）。</w:delText>
          </w:r>
        </w:del>
      </w:ins>
    </w:p>
    <w:p w14:paraId="4778BA91" w14:textId="77777777" w:rsidR="001A0816" w:rsidRPr="001A0816" w:rsidDel="007A2FD3" w:rsidRDefault="001A0816">
      <w:pPr>
        <w:pStyle w:val="aa"/>
        <w:ind w:firstLine="480"/>
        <w:rPr>
          <w:ins w:id="1588" w:author="3287215331@qq.com" w:date="2018-12-31T12:42:00Z"/>
          <w:del w:id="1589" w:author="admin" w:date="2020-06-05T11:27:00Z"/>
          <w:rFonts w:ascii="宋体" w:hAnsi="宋体" w:cs="宋体"/>
          <w:kern w:val="0"/>
        </w:rPr>
        <w:pPrChange w:id="1590" w:author="admin" w:date="2020-06-05T11:28:00Z">
          <w:pPr>
            <w:spacing w:line="240" w:lineRule="auto"/>
            <w:ind w:left="2160"/>
            <w:jc w:val="left"/>
          </w:pPr>
        </w:pPrChange>
      </w:pPr>
      <w:ins w:id="1591" w:author="3287215331@qq.com" w:date="2018-12-31T12:43:00Z">
        <w:del w:id="1592" w:author="admin" w:date="2020-06-05T11:27:00Z">
          <w:r w:rsidDel="007A2FD3">
            <w:rPr>
              <w:rFonts w:ascii="宋体" w:hAnsi="宋体" w:cs="宋体" w:hint="eastAsia"/>
              <w:kern w:val="0"/>
            </w:rPr>
            <w:delText>5）</w:delText>
          </w:r>
        </w:del>
      </w:ins>
      <w:ins w:id="1593" w:author="3287215331@qq.com" w:date="2018-12-31T12:42:00Z">
        <w:del w:id="1594" w:author="admin" w:date="2020-06-05T11:27:00Z">
          <w:r w:rsidRPr="001A0816" w:rsidDel="007A2FD3">
            <w:rPr>
              <w:rFonts w:ascii="宋体" w:hAnsi="宋体" w:cs="宋体" w:hint="eastAsia"/>
              <w:kern w:val="0"/>
            </w:rPr>
            <w:delText>PCD：控制页表或页能否被缓存到cache中。</w:delText>
          </w:r>
        </w:del>
      </w:ins>
    </w:p>
    <w:p w14:paraId="7D9A1DF8" w14:textId="77777777" w:rsidR="001A0816" w:rsidRPr="001A0816" w:rsidDel="007A2FD3" w:rsidRDefault="001A0816">
      <w:pPr>
        <w:pStyle w:val="aa"/>
        <w:ind w:firstLine="480"/>
        <w:rPr>
          <w:ins w:id="1595" w:author="3287215331@qq.com" w:date="2018-12-31T12:42:00Z"/>
          <w:del w:id="1596" w:author="admin" w:date="2020-06-05T11:27:00Z"/>
          <w:rFonts w:ascii="宋体" w:hAnsi="宋体" w:cs="宋体"/>
          <w:kern w:val="0"/>
        </w:rPr>
        <w:pPrChange w:id="1597" w:author="admin" w:date="2020-06-05T11:28:00Z">
          <w:pPr>
            <w:spacing w:line="240" w:lineRule="auto"/>
            <w:ind w:left="2160"/>
            <w:jc w:val="left"/>
          </w:pPr>
        </w:pPrChange>
      </w:pPr>
      <w:ins w:id="1598" w:author="3287215331@qq.com" w:date="2018-12-31T12:43:00Z">
        <w:del w:id="1599" w:author="admin" w:date="2020-06-05T11:27:00Z">
          <w:r w:rsidDel="007A2FD3">
            <w:rPr>
              <w:rFonts w:ascii="宋体" w:hAnsi="宋体" w:cs="宋体" w:hint="eastAsia"/>
              <w:kern w:val="0"/>
            </w:rPr>
            <w:delText>5）</w:delText>
          </w:r>
        </w:del>
      </w:ins>
      <w:ins w:id="1600" w:author="3287215331@qq.com" w:date="2018-12-31T12:42:00Z">
        <w:del w:id="1601" w:author="admin" w:date="2020-06-05T11:27:00Z">
          <w:r w:rsidRPr="001A0816" w:rsidDel="007A2FD3">
            <w:rPr>
              <w:rFonts w:ascii="宋体" w:hAnsi="宋体" w:cs="宋体" w:hint="eastAsia"/>
              <w:kern w:val="0"/>
            </w:rPr>
            <w:delText>A：1表示指定页表或页被访问过，初始化时OS将其清0。利用该标志，OS可清楚了解哪些页表或页正在使用，一般选择长期未用的页或近来最少使用的页调出主存。由MMU在进行地址转换时将该位置1。</w:delText>
          </w:r>
        </w:del>
      </w:ins>
    </w:p>
    <w:p w14:paraId="1C7CB65F" w14:textId="77777777" w:rsidR="001A0816" w:rsidRPr="001A0816" w:rsidDel="007A2FD3" w:rsidRDefault="001A0816">
      <w:pPr>
        <w:pStyle w:val="aa"/>
        <w:ind w:firstLine="480"/>
        <w:rPr>
          <w:ins w:id="1602" w:author="3287215331@qq.com" w:date="2018-12-31T12:42:00Z"/>
          <w:del w:id="1603" w:author="admin" w:date="2020-06-05T11:27:00Z"/>
          <w:rFonts w:ascii="宋体" w:hAnsi="宋体" w:cs="宋体"/>
          <w:kern w:val="0"/>
        </w:rPr>
        <w:pPrChange w:id="1604" w:author="admin" w:date="2020-06-05T11:28:00Z">
          <w:pPr>
            <w:spacing w:line="240" w:lineRule="auto"/>
            <w:ind w:left="2160"/>
            <w:jc w:val="left"/>
          </w:pPr>
        </w:pPrChange>
      </w:pPr>
      <w:ins w:id="1605" w:author="3287215331@qq.com" w:date="2018-12-31T12:43:00Z">
        <w:del w:id="1606" w:author="admin" w:date="2020-06-05T11:27:00Z">
          <w:r w:rsidDel="007A2FD3">
            <w:rPr>
              <w:rFonts w:ascii="宋体" w:hAnsi="宋体" w:cs="宋体" w:hint="eastAsia"/>
              <w:kern w:val="0"/>
            </w:rPr>
            <w:delText>6）</w:delText>
          </w:r>
        </w:del>
      </w:ins>
      <w:ins w:id="1607" w:author="3287215331@qq.com" w:date="2018-12-31T12:42:00Z">
        <w:del w:id="1608" w:author="admin" w:date="2020-06-05T11:27:00Z">
          <w:r w:rsidRPr="001A0816" w:rsidDel="007A2FD3">
            <w:rPr>
              <w:rFonts w:ascii="宋体" w:hAnsi="宋体" w:cs="宋体" w:hint="eastAsia"/>
              <w:kern w:val="0"/>
            </w:rPr>
            <w:delText>D：修改位(脏位dirty bit)。页目录项中无意义，只在页表项中有意义。初始化时OS将其清0，由MMU在进行写操作的地址转换时将该位置1。</w:delText>
          </w:r>
        </w:del>
      </w:ins>
    </w:p>
    <w:p w14:paraId="776D16FA" w14:textId="77777777" w:rsidR="001A0816" w:rsidRPr="001A0816" w:rsidDel="007A2FD3" w:rsidRDefault="00270BA1">
      <w:pPr>
        <w:pStyle w:val="aa"/>
        <w:ind w:firstLine="480"/>
        <w:rPr>
          <w:del w:id="1609" w:author="admin" w:date="2020-06-05T11:27:00Z"/>
          <w:rFonts w:ascii="宋体" w:hAnsi="宋体" w:cs="宋体"/>
          <w:kern w:val="0"/>
        </w:rPr>
        <w:pPrChange w:id="1610" w:author="admin" w:date="2020-06-05T11:28:00Z">
          <w:pPr>
            <w:spacing w:line="240" w:lineRule="auto"/>
            <w:jc w:val="left"/>
          </w:pPr>
        </w:pPrChange>
      </w:pPr>
      <w:ins w:id="1611" w:author="3287215331@qq.com" w:date="2018-12-31T12:43:00Z">
        <w:del w:id="1612" w:author="admin" w:date="2020-06-05T11:27:00Z">
          <w:r w:rsidDel="007A2FD3">
            <w:rPr>
              <w:rFonts w:ascii="宋体" w:hAnsi="宋体" w:cs="宋体" w:hint="eastAsia"/>
              <w:kern w:val="0"/>
            </w:rPr>
            <w:delText>7）</w:delText>
          </w:r>
        </w:del>
      </w:ins>
      <w:ins w:id="1613" w:author="3287215331@qq.com" w:date="2018-12-31T12:42:00Z">
        <w:del w:id="1614" w:author="admin" w:date="2020-06-05T11:27:00Z">
          <w:r w:rsidR="001A0816" w:rsidRPr="001A0816" w:rsidDel="007A2FD3">
            <w:rPr>
              <w:rFonts w:ascii="宋体" w:hAnsi="宋体" w:cs="宋体" w:hint="eastAsia"/>
              <w:kern w:val="0"/>
            </w:rPr>
            <w:delText>高20位是页表或页在主存中的首地址对应的页框号，即首地址的高20位。每个页表的起始位置都按4KB对齐。</w:delText>
          </w:r>
        </w:del>
      </w:ins>
    </w:p>
    <w:p w14:paraId="2F176510" w14:textId="77777777" w:rsidR="000B6263" w:rsidDel="007A2FD3" w:rsidRDefault="000B6263">
      <w:pPr>
        <w:pStyle w:val="aa"/>
        <w:ind w:firstLine="480"/>
        <w:rPr>
          <w:del w:id="1615" w:author="admin" w:date="2020-06-05T11:27:00Z"/>
        </w:rPr>
        <w:pPrChange w:id="1616" w:author="admin" w:date="2020-06-05T11:28:00Z">
          <w:pPr>
            <w:pStyle w:val="2"/>
          </w:pPr>
        </w:pPrChange>
      </w:pPr>
      <w:del w:id="1617" w:author="admin" w:date="2020-06-05T11:27:00Z">
        <w:r w:rsidDel="007A2FD3">
          <w:rPr>
            <w:rFonts w:hint="eastAsia"/>
          </w:rPr>
          <w:delText>7.4 TLB</w:delText>
        </w:r>
        <w:r w:rsidDel="007A2FD3">
          <w:rPr>
            <w:rFonts w:hint="eastAsia"/>
          </w:rPr>
          <w:delText>与四级页表支持下的</w:delText>
        </w:r>
        <w:r w:rsidDel="007A2FD3">
          <w:rPr>
            <w:rFonts w:hint="eastAsia"/>
          </w:rPr>
          <w:delText>VA</w:delText>
        </w:r>
        <w:r w:rsidDel="007A2FD3">
          <w:rPr>
            <w:rFonts w:hint="eastAsia"/>
          </w:rPr>
          <w:delText>到</w:delText>
        </w:r>
        <w:r w:rsidDel="007A2FD3">
          <w:rPr>
            <w:rFonts w:hint="eastAsia"/>
          </w:rPr>
          <w:delText>PA</w:delText>
        </w:r>
        <w:r w:rsidDel="007A2FD3">
          <w:rPr>
            <w:rFonts w:hint="eastAsia"/>
          </w:rPr>
          <w:delText>的变换</w:delText>
        </w:r>
      </w:del>
    </w:p>
    <w:p w14:paraId="2F8CF48D" w14:textId="77777777" w:rsidR="006D232C" w:rsidDel="007A2FD3" w:rsidRDefault="006D232C">
      <w:pPr>
        <w:pStyle w:val="aa"/>
        <w:ind w:firstLine="480"/>
        <w:rPr>
          <w:ins w:id="1618" w:author="3287215331@qq.com" w:date="2018-12-31T12:45:00Z"/>
          <w:del w:id="1619" w:author="admin" w:date="2020-06-05T11:27:00Z"/>
        </w:rPr>
        <w:pPrChange w:id="1620" w:author="admin" w:date="2020-06-05T11:28:00Z">
          <w:pPr>
            <w:pStyle w:val="aa"/>
            <w:numPr>
              <w:numId w:val="21"/>
            </w:numPr>
            <w:adjustRightInd w:val="0"/>
            <w:snapToGrid w:val="0"/>
            <w:ind w:left="2160" w:firstLineChars="0" w:hanging="420"/>
            <w:jc w:val="left"/>
          </w:pPr>
        </w:pPrChange>
      </w:pPr>
      <w:ins w:id="1621" w:author="3287215331@qq.com" w:date="2018-12-31T12:45:00Z">
        <w:del w:id="1622" w:author="admin" w:date="2020-06-05T11:27:00Z">
          <w:r w:rsidRPr="00052927" w:rsidDel="007A2FD3">
            <w:rPr>
              <w:rFonts w:hint="eastAsia"/>
            </w:rPr>
            <w:delText>Translating with a k-level</w:delText>
          </w:r>
          <w:r w:rsidDel="007A2FD3">
            <w:rPr>
              <w:rFonts w:hint="eastAsia"/>
            </w:rPr>
            <w:delText xml:space="preserve"> Page Table</w:delText>
          </w:r>
          <w:r w:rsidRPr="00052927" w:rsidDel="007A2FD3">
            <w:rPr>
              <w:rFonts w:hint="eastAsia"/>
            </w:rPr>
            <w:delText>使用</w:delText>
          </w:r>
          <w:r w:rsidRPr="00052927" w:rsidDel="007A2FD3">
            <w:rPr>
              <w:rFonts w:hint="eastAsia"/>
            </w:rPr>
            <w:delText>K</w:delText>
          </w:r>
          <w:r w:rsidRPr="00052927" w:rsidDel="007A2FD3">
            <w:rPr>
              <w:rFonts w:hint="eastAsia"/>
            </w:rPr>
            <w:delText>级页表的地址翻译</w:delText>
          </w:r>
        </w:del>
      </w:ins>
    </w:p>
    <w:p w14:paraId="4D8E819D" w14:textId="77777777" w:rsidR="006D232C" w:rsidDel="007A2FD3" w:rsidRDefault="00A07C5E">
      <w:pPr>
        <w:pStyle w:val="aa"/>
        <w:ind w:firstLine="480"/>
        <w:rPr>
          <w:ins w:id="1623" w:author="3287215331@qq.com" w:date="2018-12-31T12:45:00Z"/>
          <w:del w:id="1624" w:author="admin" w:date="2020-06-05T11:27:00Z"/>
          <w:rFonts w:ascii="宋体" w:hAnsi="宋体" w:cs="宋体"/>
          <w:kern w:val="0"/>
        </w:rPr>
        <w:pPrChange w:id="1625" w:author="admin" w:date="2020-06-05T11:28:00Z">
          <w:pPr>
            <w:spacing w:line="240" w:lineRule="auto"/>
            <w:ind w:left="2160"/>
            <w:jc w:val="left"/>
          </w:pPr>
        </w:pPrChange>
      </w:pPr>
      <w:ins w:id="1626" w:author="3287215331@qq.com" w:date="2018-12-31T12:45:00Z">
        <w:del w:id="1627" w:author="admin" w:date="2020-06-05T11:27:00Z">
          <w:r w:rsidRPr="00052927" w:rsidDel="007A2FD3">
            <w:rPr>
              <w:rFonts w:ascii="宋体" w:hAnsi="宋体" w:cs="宋体"/>
              <w:noProof/>
              <w:kern w:val="0"/>
              <w:rPrChange w:id="1628" w:author="Unknown">
                <w:rPr>
                  <w:noProof/>
                </w:rPr>
              </w:rPrChange>
            </w:rPr>
            <w:drawing>
              <wp:inline distT="0" distB="0" distL="0" distR="0" wp14:anchorId="333629C2" wp14:editId="3FECD909">
                <wp:extent cx="4687570" cy="2732405"/>
                <wp:effectExtent l="0" t="0" r="0" b="0"/>
                <wp:docPr id="93" name="图片 93" descr="@$CCPK5)HS2}[A})QE{10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CPK5)HS2}[A})QE{106V"/>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7570" cy="2732405"/>
                        </a:xfrm>
                        <a:prstGeom prst="rect">
                          <a:avLst/>
                        </a:prstGeom>
                        <a:noFill/>
                        <a:ln>
                          <a:noFill/>
                        </a:ln>
                      </pic:spPr>
                    </pic:pic>
                  </a:graphicData>
                </a:graphic>
              </wp:inline>
            </w:drawing>
          </w:r>
        </w:del>
      </w:ins>
    </w:p>
    <w:p w14:paraId="6F0F4D4F" w14:textId="77777777" w:rsidR="006D232C" w:rsidDel="007A2FD3" w:rsidRDefault="006D232C">
      <w:pPr>
        <w:pStyle w:val="aa"/>
        <w:ind w:firstLine="480"/>
        <w:rPr>
          <w:ins w:id="1629" w:author="3287215331@qq.com" w:date="2018-12-31T12:45:00Z"/>
          <w:del w:id="1630" w:author="admin" w:date="2020-06-05T11:27:00Z"/>
          <w:rFonts w:ascii="宋体" w:hAnsi="宋体" w:cs="宋体"/>
          <w:kern w:val="0"/>
        </w:rPr>
        <w:pPrChange w:id="1631" w:author="admin" w:date="2020-06-05T11:28:00Z">
          <w:pPr>
            <w:spacing w:line="240" w:lineRule="auto"/>
            <w:ind w:left="2160"/>
            <w:jc w:val="center"/>
          </w:pPr>
        </w:pPrChange>
      </w:pPr>
      <w:ins w:id="1632" w:author="3287215331@qq.com" w:date="2018-12-31T12:45:00Z">
        <w:del w:id="1633" w:author="admin" w:date="2020-06-05T11:27:00Z">
          <w:r w:rsidDel="007A2FD3">
            <w:rPr>
              <w:rFonts w:ascii="宋体" w:hAnsi="宋体" w:cs="宋体" w:hint="eastAsia"/>
              <w:kern w:val="0"/>
            </w:rPr>
            <w:delText>截图1：K级页表的地址翻译</w:delText>
          </w:r>
        </w:del>
      </w:ins>
    </w:p>
    <w:p w14:paraId="3915B168" w14:textId="77777777" w:rsidR="00C81B21" w:rsidDel="007A2FD3" w:rsidRDefault="00A07C5E">
      <w:pPr>
        <w:pStyle w:val="aa"/>
        <w:ind w:firstLine="480"/>
        <w:rPr>
          <w:ins w:id="1634" w:author="3287215331@qq.com" w:date="2018-12-31T12:50:00Z"/>
          <w:del w:id="1635" w:author="admin" w:date="2020-06-05T11:27:00Z"/>
        </w:rPr>
        <w:pPrChange w:id="1636" w:author="admin" w:date="2020-06-05T11:28:00Z">
          <w:pPr>
            <w:pStyle w:val="aa"/>
            <w:adjustRightInd w:val="0"/>
            <w:snapToGrid w:val="0"/>
            <w:ind w:firstLine="480"/>
          </w:pPr>
        </w:pPrChange>
      </w:pPr>
      <w:ins w:id="1637" w:author="3287215331@qq.com" w:date="2018-12-31T12:49:00Z">
        <w:del w:id="1638" w:author="admin" w:date="2020-06-05T11:27:00Z">
          <w:r w:rsidDel="007A2FD3">
            <w:rPr>
              <w:noProof/>
            </w:rPr>
            <w:drawing>
              <wp:inline distT="0" distB="0" distL="0" distR="0" wp14:anchorId="7C4EF4C6" wp14:editId="7C114D35">
                <wp:extent cx="4729480" cy="3100705"/>
                <wp:effectExtent l="0" t="0" r="0" b="0"/>
                <wp:docPr id="94" name="图片 94" descr="watermark,type_ZmFuZ3poZW5naGVpdGk,shadow_10,text_aHR0cHM6Ly9ibG9nLmNzZG4ubmV0L3FxXzQ0MjQyNTM2,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atermark,type_ZmFuZ3poZW5naGVpdGk,shadow_10,text_aHR0cHM6Ly9ibG9nLmNzZG4ubmV0L3FxXzQ0MjQyNTM2,size_16,color_FFFFFF,t_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29480" cy="3100705"/>
                        </a:xfrm>
                        <a:prstGeom prst="rect">
                          <a:avLst/>
                        </a:prstGeom>
                        <a:noFill/>
                        <a:ln>
                          <a:noFill/>
                        </a:ln>
                      </pic:spPr>
                    </pic:pic>
                  </a:graphicData>
                </a:graphic>
              </wp:inline>
            </w:drawing>
          </w:r>
        </w:del>
      </w:ins>
    </w:p>
    <w:p w14:paraId="1043B73B" w14:textId="77777777" w:rsidR="0019588E" w:rsidDel="007A2FD3" w:rsidRDefault="00C81B21">
      <w:pPr>
        <w:pStyle w:val="aa"/>
        <w:ind w:firstLine="480"/>
        <w:rPr>
          <w:ins w:id="1639" w:author="3287215331@qq.com" w:date="2018-12-31T12:53:00Z"/>
          <w:del w:id="1640" w:author="admin" w:date="2020-06-05T11:27:00Z"/>
        </w:rPr>
        <w:pPrChange w:id="1641" w:author="admin" w:date="2020-06-05T11:28:00Z">
          <w:pPr>
            <w:pStyle w:val="aa"/>
            <w:adjustRightInd w:val="0"/>
            <w:snapToGrid w:val="0"/>
            <w:ind w:firstLine="480"/>
          </w:pPr>
        </w:pPrChange>
      </w:pPr>
      <w:ins w:id="1642" w:author="3287215331@qq.com" w:date="2018-12-31T12:50:00Z">
        <w:del w:id="1643" w:author="admin" w:date="2020-06-05T11:27:00Z">
          <w:r w:rsidDel="007A2FD3">
            <w:rPr>
              <w:rFonts w:hint="eastAsia"/>
            </w:rPr>
            <w:delText>截图</w:delText>
          </w:r>
          <w:r w:rsidDel="007A2FD3">
            <w:rPr>
              <w:rFonts w:hint="eastAsia"/>
            </w:rPr>
            <w:delText>2</w:delText>
          </w:r>
          <w:r w:rsidDel="007A2FD3">
            <w:rPr>
              <w:rFonts w:hint="eastAsia"/>
            </w:rPr>
            <w:delText>：</w:delText>
          </w:r>
        </w:del>
      </w:ins>
      <w:ins w:id="1644" w:author="3287215331@qq.com" w:date="2018-12-31T12:51:00Z">
        <w:del w:id="1645" w:author="admin" w:date="2020-06-05T11:27:00Z">
          <w:r w:rsidR="0019588E" w:rsidDel="007A2FD3">
            <w:rPr>
              <w:rFonts w:hint="eastAsia"/>
            </w:rPr>
            <w:delText>四级</w:delText>
          </w:r>
        </w:del>
      </w:ins>
      <w:ins w:id="1646" w:author="3287215331@qq.com" w:date="2018-12-31T12:50:00Z">
        <w:del w:id="1647" w:author="admin" w:date="2020-06-05T11:27:00Z">
          <w:r w:rsidR="00FA7732" w:rsidDel="007A2FD3">
            <w:rPr>
              <w:rFonts w:hint="eastAsia"/>
            </w:rPr>
            <w:delText>页表翻译</w:delText>
          </w:r>
        </w:del>
      </w:ins>
    </w:p>
    <w:p w14:paraId="10D8FAC0" w14:textId="77777777" w:rsidR="0019588E" w:rsidDel="007A2FD3" w:rsidRDefault="00A07C5E">
      <w:pPr>
        <w:pStyle w:val="aa"/>
        <w:ind w:firstLine="480"/>
        <w:rPr>
          <w:ins w:id="1648" w:author="3287215331@qq.com" w:date="2018-12-31T12:53:00Z"/>
          <w:del w:id="1649" w:author="admin" w:date="2020-06-05T11:27:00Z"/>
          <w:rFonts w:ascii="宋体" w:hAnsi="宋体" w:cs="宋体"/>
          <w:kern w:val="0"/>
        </w:rPr>
        <w:pPrChange w:id="1650" w:author="admin" w:date="2020-06-05T11:28:00Z">
          <w:pPr>
            <w:spacing w:line="240" w:lineRule="auto"/>
            <w:jc w:val="left"/>
          </w:pPr>
        </w:pPrChange>
      </w:pPr>
      <w:ins w:id="1651" w:author="3287215331@qq.com" w:date="2018-12-31T12:53:00Z">
        <w:del w:id="1652" w:author="admin" w:date="2020-06-05T11:27:00Z">
          <w:r w:rsidRPr="0019588E" w:rsidDel="007A2FD3">
            <w:rPr>
              <w:rFonts w:ascii="宋体" w:hAnsi="宋体" w:cs="宋体"/>
              <w:noProof/>
              <w:kern w:val="0"/>
              <w:rPrChange w:id="1653" w:author="Unknown">
                <w:rPr>
                  <w:noProof/>
                </w:rPr>
              </w:rPrChange>
            </w:rPr>
            <w:drawing>
              <wp:inline distT="0" distB="0" distL="0" distR="0" wp14:anchorId="3ECBDF11" wp14:editId="2E396FE9">
                <wp:extent cx="4897755" cy="3268980"/>
                <wp:effectExtent l="0" t="0" r="0" b="0"/>
                <wp:docPr id="95" name="图片 95" descr="4X0[1[T%N1@`Y2KKIM93D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4X0[1[T%N1@`Y2KKIM93D_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7755" cy="3268980"/>
                        </a:xfrm>
                        <a:prstGeom prst="rect">
                          <a:avLst/>
                        </a:prstGeom>
                        <a:noFill/>
                        <a:ln>
                          <a:noFill/>
                        </a:ln>
                      </pic:spPr>
                    </pic:pic>
                  </a:graphicData>
                </a:graphic>
              </wp:inline>
            </w:drawing>
          </w:r>
        </w:del>
      </w:ins>
    </w:p>
    <w:p w14:paraId="6F184095" w14:textId="77777777" w:rsidR="0019588E" w:rsidRPr="0019588E" w:rsidDel="007A2FD3" w:rsidRDefault="0019588E">
      <w:pPr>
        <w:pStyle w:val="aa"/>
        <w:ind w:firstLine="480"/>
        <w:rPr>
          <w:ins w:id="1654" w:author="3287215331@qq.com" w:date="2018-12-31T12:53:00Z"/>
          <w:del w:id="1655" w:author="admin" w:date="2020-06-05T11:27:00Z"/>
          <w:rFonts w:ascii="宋体" w:hAnsi="宋体" w:cs="宋体"/>
          <w:kern w:val="0"/>
        </w:rPr>
        <w:pPrChange w:id="1656" w:author="admin" w:date="2020-06-05T11:28:00Z">
          <w:pPr>
            <w:spacing w:line="240" w:lineRule="auto"/>
            <w:jc w:val="left"/>
          </w:pPr>
        </w:pPrChange>
      </w:pPr>
      <w:ins w:id="1657" w:author="3287215331@qq.com" w:date="2018-12-31T12:53:00Z">
        <w:del w:id="1658" w:author="admin" w:date="2020-06-05T11:27:00Z">
          <w:r w:rsidDel="007A2FD3">
            <w:rPr>
              <w:rFonts w:ascii="宋体" w:hAnsi="宋体" w:cs="宋体" w:hint="eastAsia"/>
              <w:kern w:val="0"/>
            </w:rPr>
            <w:delText>截图3：针对core</w:delText>
          </w:r>
          <w:r w:rsidDel="007A2FD3">
            <w:rPr>
              <w:rFonts w:ascii="宋体" w:hAnsi="宋体" w:cs="宋体"/>
              <w:kern w:val="0"/>
            </w:rPr>
            <w:delText xml:space="preserve"> </w:delText>
          </w:r>
          <w:r w:rsidDel="007A2FD3">
            <w:rPr>
              <w:rFonts w:ascii="宋体" w:hAnsi="宋体" w:cs="宋体" w:hint="eastAsia"/>
              <w:kern w:val="0"/>
            </w:rPr>
            <w:delText>i7</w:delText>
          </w:r>
        </w:del>
      </w:ins>
      <w:ins w:id="1659" w:author="3287215331@qq.com" w:date="2018-12-31T12:54:00Z">
        <w:del w:id="1660" w:author="admin" w:date="2020-06-05T11:27:00Z">
          <w:r w:rsidDel="007A2FD3">
            <w:rPr>
              <w:rFonts w:ascii="宋体" w:hAnsi="宋体" w:cs="宋体" w:hint="eastAsia"/>
              <w:kern w:val="0"/>
            </w:rPr>
            <w:delText>页表翻译</w:delText>
          </w:r>
        </w:del>
      </w:ins>
    </w:p>
    <w:p w14:paraId="1072941C" w14:textId="77777777" w:rsidR="00C642DD" w:rsidDel="007A2FD3" w:rsidRDefault="00C642DD">
      <w:pPr>
        <w:pStyle w:val="aa"/>
        <w:ind w:firstLine="480"/>
        <w:rPr>
          <w:ins w:id="1661" w:author="3287215331@qq.com" w:date="2018-12-31T12:54:00Z"/>
          <w:del w:id="1662" w:author="admin" w:date="2020-06-05T11:27:00Z"/>
        </w:rPr>
        <w:pPrChange w:id="1663" w:author="admin" w:date="2020-06-05T11:28:00Z">
          <w:pPr>
            <w:pStyle w:val="aa"/>
            <w:adjustRightInd w:val="0"/>
            <w:snapToGrid w:val="0"/>
            <w:ind w:firstLine="480"/>
          </w:pPr>
        </w:pPrChange>
      </w:pPr>
      <w:ins w:id="1664" w:author="3287215331@qq.com" w:date="2018-12-31T12:54:00Z">
        <w:del w:id="1665" w:author="admin" w:date="2020-06-05T11:27:00Z">
          <w:r w:rsidRPr="00C642DD" w:rsidDel="007A2FD3">
            <w:rPr>
              <w:rFonts w:hint="eastAsia"/>
            </w:rPr>
            <w:delText>Core i7  1-3</w:delText>
          </w:r>
          <w:r w:rsidRPr="00C642DD" w:rsidDel="007A2FD3">
            <w:rPr>
              <w:rFonts w:hint="eastAsia"/>
            </w:rPr>
            <w:delText>级页表条目格式</w:delText>
          </w:r>
          <w:r w:rsidDel="007A2FD3">
            <w:rPr>
              <w:rFonts w:hint="eastAsia"/>
            </w:rPr>
            <w:delText>，附上表格</w:delText>
          </w:r>
        </w:del>
      </w:ins>
    </w:p>
    <w:p w14:paraId="16A8B2F1" w14:textId="77777777" w:rsidR="000B6263" w:rsidDel="007A2FD3" w:rsidRDefault="000B6263">
      <w:pPr>
        <w:pStyle w:val="aa"/>
        <w:ind w:firstLine="480"/>
        <w:rPr>
          <w:del w:id="1666" w:author="admin" w:date="2020-06-05T11:27:00Z"/>
        </w:rPr>
        <w:pPrChange w:id="1667" w:author="admin" w:date="2020-06-05T11:28:00Z">
          <w:pPr>
            <w:pStyle w:val="aa"/>
            <w:adjustRightInd w:val="0"/>
            <w:snapToGrid w:val="0"/>
            <w:ind w:firstLine="480"/>
          </w:pPr>
        </w:pPrChange>
      </w:pPr>
      <w:del w:id="1668" w:author="admin" w:date="2020-06-05T11:27:00Z">
        <w:r w:rsidDel="007A2FD3">
          <w:rPr>
            <w:rFonts w:hint="eastAsia"/>
          </w:rPr>
          <w:delText>（</w:delText>
        </w:r>
        <w:r w:rsidDel="007A2FD3">
          <w:rPr>
            <w:rFonts w:hint="eastAsia"/>
            <w:i/>
          </w:rPr>
          <w:delText>以下格式自行编排，编辑时删除</w:delText>
        </w:r>
        <w:r w:rsidDel="007A2FD3">
          <w:rPr>
            <w:rFonts w:hint="eastAsia"/>
          </w:rPr>
          <w:delText>）</w:delText>
        </w:r>
      </w:del>
    </w:p>
    <w:p w14:paraId="60E586F0" w14:textId="77777777" w:rsidR="00C642DD" w:rsidDel="007A2FD3" w:rsidRDefault="000B6263">
      <w:pPr>
        <w:pStyle w:val="aa"/>
        <w:ind w:firstLine="480"/>
        <w:rPr>
          <w:ins w:id="1669" w:author="3287215331@qq.com" w:date="2018-12-31T12:56:00Z"/>
          <w:del w:id="1670" w:author="admin" w:date="2020-06-05T11:27:00Z"/>
          <w:rFonts w:ascii="宋体" w:hAnsi="宋体" w:cs="宋体"/>
          <w:kern w:val="0"/>
        </w:rPr>
        <w:pPrChange w:id="1671" w:author="admin" w:date="2020-06-05T11:28:00Z">
          <w:pPr>
            <w:spacing w:line="240" w:lineRule="auto"/>
            <w:jc w:val="left"/>
          </w:pPr>
        </w:pPrChange>
      </w:pPr>
      <w:del w:id="1672" w:author="admin" w:date="2020-06-05T11:27:00Z">
        <w:r w:rsidDel="007A2FD3">
          <w:rPr>
            <w:rFonts w:hint="eastAsia"/>
          </w:rPr>
          <w:delText xml:space="preserve">7.5 </w:delText>
        </w:r>
        <w:r w:rsidDel="007A2FD3">
          <w:rPr>
            <w:rFonts w:hint="eastAsia"/>
          </w:rPr>
          <w:delText>三级</w:delText>
        </w:r>
        <w:r w:rsidDel="007A2FD3">
          <w:rPr>
            <w:rFonts w:hint="eastAsia"/>
          </w:rPr>
          <w:delText>Cache</w:delText>
        </w:r>
        <w:r w:rsidDel="007A2FD3">
          <w:rPr>
            <w:rFonts w:hint="eastAsia"/>
          </w:rPr>
          <w:delText>支持下</w:delText>
        </w:r>
      </w:del>
      <w:ins w:id="1673" w:author="3287215331@qq.com" w:date="2018-12-31T12:55:00Z">
        <w:del w:id="1674" w:author="admin" w:date="2020-06-05T11:27:00Z">
          <w:r w:rsidR="00A07C5E" w:rsidRPr="00C642DD" w:rsidDel="007A2FD3">
            <w:rPr>
              <w:rFonts w:ascii="宋体" w:hAnsi="宋体" w:cs="宋体"/>
              <w:noProof/>
              <w:kern w:val="0"/>
              <w:rPrChange w:id="1675" w:author="Unknown">
                <w:rPr>
                  <w:noProof/>
                </w:rPr>
              </w:rPrChange>
            </w:rPr>
            <w:drawing>
              <wp:inline distT="0" distB="0" distL="0" distR="0" wp14:anchorId="6C870439" wp14:editId="12BA02F5">
                <wp:extent cx="6169660" cy="494030"/>
                <wp:effectExtent l="0" t="0" r="0" b="0"/>
                <wp:docPr id="96" name="图片 96" descr="SV8XLSHEXFX@9_3U8C85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V8XLSHEXFX@9_3U8C85CR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69660" cy="494030"/>
                        </a:xfrm>
                        <a:prstGeom prst="rect">
                          <a:avLst/>
                        </a:prstGeom>
                        <a:noFill/>
                        <a:ln>
                          <a:noFill/>
                        </a:ln>
                      </pic:spPr>
                    </pic:pic>
                  </a:graphicData>
                </a:graphic>
              </wp:inline>
            </w:drawing>
          </w:r>
        </w:del>
      </w:ins>
    </w:p>
    <w:p w14:paraId="607698A6" w14:textId="77777777" w:rsidR="00C642DD" w:rsidDel="007A2FD3" w:rsidRDefault="00C642DD">
      <w:pPr>
        <w:pStyle w:val="aa"/>
        <w:ind w:firstLine="480"/>
        <w:rPr>
          <w:ins w:id="1676" w:author="3287215331@qq.com" w:date="2018-12-31T12:56:00Z"/>
          <w:del w:id="1677" w:author="admin" w:date="2020-06-05T11:27:00Z"/>
          <w:rFonts w:ascii="宋体" w:hAnsi="宋体" w:cs="宋体"/>
          <w:kern w:val="0"/>
        </w:rPr>
        <w:pPrChange w:id="1678" w:author="admin" w:date="2020-06-05T11:28:00Z">
          <w:pPr>
            <w:spacing w:line="240" w:lineRule="auto"/>
            <w:jc w:val="left"/>
          </w:pPr>
        </w:pPrChange>
      </w:pPr>
      <w:ins w:id="1679" w:author="3287215331@qq.com" w:date="2018-12-31T12:56:00Z">
        <w:del w:id="1680" w:author="admin" w:date="2020-06-05T11:27:00Z">
          <w:r w:rsidDel="007A2FD3">
            <w:rPr>
              <w:rFonts w:ascii="宋体" w:hAnsi="宋体" w:cs="宋体" w:hint="eastAsia"/>
              <w:kern w:val="0"/>
            </w:rPr>
            <w:delText>对于其中各表位，解释如下</w:delText>
          </w:r>
        </w:del>
      </w:ins>
    </w:p>
    <w:p w14:paraId="40CB14FC" w14:textId="77777777" w:rsidR="00020C78" w:rsidRPr="00020C78" w:rsidDel="007A2FD3" w:rsidRDefault="00020C78">
      <w:pPr>
        <w:pStyle w:val="aa"/>
        <w:ind w:firstLine="480"/>
        <w:rPr>
          <w:ins w:id="1681" w:author="3287215331@qq.com" w:date="2018-12-31T12:56:00Z"/>
          <w:del w:id="1682" w:author="admin" w:date="2020-06-05T11:27:00Z"/>
          <w:rFonts w:ascii="宋体" w:hAnsi="宋体" w:cs="宋体"/>
          <w:kern w:val="0"/>
        </w:rPr>
        <w:pPrChange w:id="1683" w:author="admin" w:date="2020-06-05T11:28:00Z">
          <w:pPr>
            <w:spacing w:line="240" w:lineRule="auto"/>
            <w:jc w:val="left"/>
          </w:pPr>
        </w:pPrChange>
      </w:pPr>
      <w:ins w:id="1684" w:author="3287215331@qq.com" w:date="2018-12-31T12:56:00Z">
        <w:del w:id="1685" w:author="admin" w:date="2020-06-05T11:27:00Z">
          <w:r w:rsidRPr="00020C78" w:rsidDel="007A2FD3">
            <w:rPr>
              <w:rFonts w:ascii="宋体" w:hAnsi="宋体" w:cs="宋体" w:hint="eastAsia"/>
              <w:kern w:val="0"/>
            </w:rPr>
            <w:delText>每个条目引用一个 4KB子页表:</w:delText>
          </w:r>
        </w:del>
      </w:ins>
    </w:p>
    <w:p w14:paraId="49F0EAFA" w14:textId="77777777" w:rsidR="00020C78" w:rsidRPr="00020C78" w:rsidDel="007A2FD3" w:rsidRDefault="00020C78">
      <w:pPr>
        <w:pStyle w:val="aa"/>
        <w:ind w:firstLine="480"/>
        <w:rPr>
          <w:ins w:id="1686" w:author="3287215331@qq.com" w:date="2018-12-31T12:56:00Z"/>
          <w:del w:id="1687" w:author="admin" w:date="2020-06-05T11:27:00Z"/>
          <w:rFonts w:ascii="宋体" w:hAnsi="宋体" w:cs="宋体"/>
          <w:kern w:val="0"/>
        </w:rPr>
        <w:pPrChange w:id="1688" w:author="admin" w:date="2020-06-05T11:28:00Z">
          <w:pPr>
            <w:spacing w:line="240" w:lineRule="auto"/>
            <w:jc w:val="left"/>
          </w:pPr>
        </w:pPrChange>
      </w:pPr>
      <w:ins w:id="1689" w:author="3287215331@qq.com" w:date="2018-12-31T12:56:00Z">
        <w:del w:id="1690" w:author="admin" w:date="2020-06-05T11:27:00Z">
          <w:r w:rsidDel="007A2FD3">
            <w:rPr>
              <w:rFonts w:ascii="宋体" w:hAnsi="宋体" w:cs="宋体" w:hint="eastAsia"/>
              <w:kern w:val="0"/>
            </w:rPr>
            <w:delText>1）</w:delText>
          </w:r>
          <w:r w:rsidRPr="00020C78" w:rsidDel="007A2FD3">
            <w:rPr>
              <w:rFonts w:ascii="宋体" w:hAnsi="宋体" w:cs="宋体" w:hint="eastAsia"/>
              <w:kern w:val="0"/>
            </w:rPr>
            <w:delText>P: 子页表在物理内存中 (1)不在 (0).</w:delText>
          </w:r>
        </w:del>
      </w:ins>
    </w:p>
    <w:p w14:paraId="3A735415" w14:textId="77777777" w:rsidR="00020C78" w:rsidRPr="00020C78" w:rsidDel="007A2FD3" w:rsidRDefault="00020C78">
      <w:pPr>
        <w:pStyle w:val="aa"/>
        <w:ind w:firstLine="480"/>
        <w:rPr>
          <w:ins w:id="1691" w:author="3287215331@qq.com" w:date="2018-12-31T12:56:00Z"/>
          <w:del w:id="1692" w:author="admin" w:date="2020-06-05T11:27:00Z"/>
          <w:rFonts w:ascii="宋体" w:hAnsi="宋体" w:cs="宋体"/>
          <w:kern w:val="0"/>
        </w:rPr>
        <w:pPrChange w:id="1693" w:author="admin" w:date="2020-06-05T11:28:00Z">
          <w:pPr>
            <w:spacing w:line="240" w:lineRule="auto"/>
            <w:jc w:val="left"/>
          </w:pPr>
        </w:pPrChange>
      </w:pPr>
      <w:ins w:id="1694" w:author="3287215331@qq.com" w:date="2018-12-31T12:56:00Z">
        <w:del w:id="1695" w:author="admin" w:date="2020-06-05T11:27:00Z">
          <w:r w:rsidDel="007A2FD3">
            <w:rPr>
              <w:rFonts w:ascii="宋体" w:hAnsi="宋体" w:cs="宋体" w:hint="eastAsia"/>
              <w:kern w:val="0"/>
            </w:rPr>
            <w:delText>2）</w:delText>
          </w:r>
          <w:r w:rsidRPr="00020C78" w:rsidDel="007A2FD3">
            <w:rPr>
              <w:rFonts w:ascii="宋体" w:hAnsi="宋体" w:cs="宋体" w:hint="eastAsia"/>
              <w:kern w:val="0"/>
            </w:rPr>
            <w:delText>R/W: 对于所有可访问页，只读或者读写访问权限.</w:delText>
          </w:r>
        </w:del>
      </w:ins>
    </w:p>
    <w:p w14:paraId="756D8C9B" w14:textId="77777777" w:rsidR="00020C78" w:rsidRPr="00020C78" w:rsidDel="007A2FD3" w:rsidRDefault="00020C78">
      <w:pPr>
        <w:pStyle w:val="aa"/>
        <w:ind w:firstLine="480"/>
        <w:rPr>
          <w:ins w:id="1696" w:author="3287215331@qq.com" w:date="2018-12-31T12:56:00Z"/>
          <w:del w:id="1697" w:author="admin" w:date="2020-06-05T11:27:00Z"/>
          <w:rFonts w:ascii="宋体" w:hAnsi="宋体" w:cs="宋体"/>
          <w:kern w:val="0"/>
        </w:rPr>
        <w:pPrChange w:id="1698" w:author="admin" w:date="2020-06-05T11:28:00Z">
          <w:pPr>
            <w:spacing w:line="240" w:lineRule="auto"/>
            <w:jc w:val="left"/>
          </w:pPr>
        </w:pPrChange>
      </w:pPr>
      <w:ins w:id="1699" w:author="3287215331@qq.com" w:date="2018-12-31T12:56:00Z">
        <w:del w:id="1700" w:author="admin" w:date="2020-06-05T11:27:00Z">
          <w:r w:rsidDel="007A2FD3">
            <w:rPr>
              <w:rFonts w:ascii="宋体" w:hAnsi="宋体" w:cs="宋体" w:hint="eastAsia"/>
              <w:kern w:val="0"/>
            </w:rPr>
            <w:delText>3）</w:delText>
          </w:r>
          <w:r w:rsidRPr="00020C78" w:rsidDel="007A2FD3">
            <w:rPr>
              <w:rFonts w:ascii="宋体" w:hAnsi="宋体" w:cs="宋体" w:hint="eastAsia"/>
              <w:kern w:val="0"/>
            </w:rPr>
            <w:delText>U/S: 对于所有可访问页，用户或超级用户 (内核)模式访问权限.</w:delText>
          </w:r>
        </w:del>
      </w:ins>
    </w:p>
    <w:p w14:paraId="06B8147E" w14:textId="77777777" w:rsidR="00020C78" w:rsidRPr="00020C78" w:rsidDel="007A2FD3" w:rsidRDefault="00020C78">
      <w:pPr>
        <w:pStyle w:val="aa"/>
        <w:ind w:firstLine="480"/>
        <w:rPr>
          <w:ins w:id="1701" w:author="3287215331@qq.com" w:date="2018-12-31T12:56:00Z"/>
          <w:del w:id="1702" w:author="admin" w:date="2020-06-05T11:27:00Z"/>
          <w:rFonts w:ascii="宋体" w:hAnsi="宋体" w:cs="宋体"/>
          <w:kern w:val="0"/>
        </w:rPr>
        <w:pPrChange w:id="1703" w:author="admin" w:date="2020-06-05T11:28:00Z">
          <w:pPr>
            <w:spacing w:line="240" w:lineRule="auto"/>
            <w:jc w:val="left"/>
          </w:pPr>
        </w:pPrChange>
      </w:pPr>
      <w:ins w:id="1704" w:author="3287215331@qq.com" w:date="2018-12-31T12:56:00Z">
        <w:del w:id="1705" w:author="admin" w:date="2020-06-05T11:27:00Z">
          <w:r w:rsidDel="007A2FD3">
            <w:rPr>
              <w:rFonts w:ascii="宋体" w:hAnsi="宋体" w:cs="宋体" w:hint="eastAsia"/>
              <w:kern w:val="0"/>
            </w:rPr>
            <w:delText>4）</w:delText>
          </w:r>
          <w:r w:rsidRPr="00020C78" w:rsidDel="007A2FD3">
            <w:rPr>
              <w:rFonts w:ascii="宋体" w:hAnsi="宋体" w:cs="宋体" w:hint="eastAsia"/>
              <w:kern w:val="0"/>
            </w:rPr>
            <w:delText xml:space="preserve">WT: 子页表的直写或写回缓存策略. </w:delText>
          </w:r>
        </w:del>
      </w:ins>
    </w:p>
    <w:p w14:paraId="5EF6D4C0" w14:textId="77777777" w:rsidR="00020C78" w:rsidRPr="00020C78" w:rsidDel="007A2FD3" w:rsidRDefault="00020C78">
      <w:pPr>
        <w:pStyle w:val="aa"/>
        <w:ind w:firstLine="480"/>
        <w:rPr>
          <w:ins w:id="1706" w:author="3287215331@qq.com" w:date="2018-12-31T12:56:00Z"/>
          <w:del w:id="1707" w:author="admin" w:date="2020-06-05T11:27:00Z"/>
          <w:rFonts w:ascii="宋体" w:hAnsi="宋体" w:cs="宋体"/>
          <w:kern w:val="0"/>
        </w:rPr>
        <w:pPrChange w:id="1708" w:author="admin" w:date="2020-06-05T11:28:00Z">
          <w:pPr>
            <w:spacing w:line="240" w:lineRule="auto"/>
            <w:jc w:val="left"/>
          </w:pPr>
        </w:pPrChange>
      </w:pPr>
      <w:ins w:id="1709" w:author="3287215331@qq.com" w:date="2018-12-31T12:57:00Z">
        <w:del w:id="1710" w:author="admin" w:date="2020-06-05T11:27:00Z">
          <w:r w:rsidDel="007A2FD3">
            <w:rPr>
              <w:rFonts w:ascii="宋体" w:hAnsi="宋体" w:cs="宋体" w:hint="eastAsia"/>
              <w:kern w:val="0"/>
            </w:rPr>
            <w:delText>5）</w:delText>
          </w:r>
        </w:del>
      </w:ins>
      <w:ins w:id="1711" w:author="3287215331@qq.com" w:date="2018-12-31T12:56:00Z">
        <w:del w:id="1712" w:author="admin" w:date="2020-06-05T11:27:00Z">
          <w:r w:rsidRPr="00020C78" w:rsidDel="007A2FD3">
            <w:rPr>
              <w:rFonts w:ascii="宋体" w:hAnsi="宋体" w:cs="宋体" w:hint="eastAsia"/>
              <w:kern w:val="0"/>
            </w:rPr>
            <w:delText>A:  引用位 (由MMU 在读或写时设置，由软件清除).</w:delText>
          </w:r>
        </w:del>
      </w:ins>
    </w:p>
    <w:p w14:paraId="3E4CC5AF" w14:textId="77777777" w:rsidR="00020C78" w:rsidRPr="00020C78" w:rsidDel="007A2FD3" w:rsidRDefault="00020C78">
      <w:pPr>
        <w:pStyle w:val="aa"/>
        <w:ind w:firstLine="480"/>
        <w:rPr>
          <w:ins w:id="1713" w:author="3287215331@qq.com" w:date="2018-12-31T12:56:00Z"/>
          <w:del w:id="1714" w:author="admin" w:date="2020-06-05T11:27:00Z"/>
          <w:rFonts w:ascii="宋体" w:hAnsi="宋体" w:cs="宋体"/>
          <w:kern w:val="0"/>
        </w:rPr>
        <w:pPrChange w:id="1715" w:author="admin" w:date="2020-06-05T11:28:00Z">
          <w:pPr>
            <w:spacing w:line="240" w:lineRule="auto"/>
            <w:jc w:val="left"/>
          </w:pPr>
        </w:pPrChange>
      </w:pPr>
      <w:ins w:id="1716" w:author="3287215331@qq.com" w:date="2018-12-31T12:57:00Z">
        <w:del w:id="1717" w:author="admin" w:date="2020-06-05T11:27:00Z">
          <w:r w:rsidDel="007A2FD3">
            <w:rPr>
              <w:rFonts w:ascii="宋体" w:hAnsi="宋体" w:cs="宋体" w:hint="eastAsia"/>
              <w:kern w:val="0"/>
            </w:rPr>
            <w:delText>6）</w:delText>
          </w:r>
        </w:del>
      </w:ins>
      <w:ins w:id="1718" w:author="3287215331@qq.com" w:date="2018-12-31T12:56:00Z">
        <w:del w:id="1719" w:author="admin" w:date="2020-06-05T11:27:00Z">
          <w:r w:rsidRPr="00020C78" w:rsidDel="007A2FD3">
            <w:rPr>
              <w:rFonts w:ascii="宋体" w:hAnsi="宋体" w:cs="宋体" w:hint="eastAsia"/>
              <w:kern w:val="0"/>
            </w:rPr>
            <w:delText>PS:  页大小为4 KB 或 4 MB (只对第一层PTE定义).</w:delText>
          </w:r>
        </w:del>
      </w:ins>
    </w:p>
    <w:p w14:paraId="22488EB0" w14:textId="77777777" w:rsidR="00020C78" w:rsidRPr="00020C78" w:rsidDel="007A2FD3" w:rsidRDefault="00020C78">
      <w:pPr>
        <w:pStyle w:val="aa"/>
        <w:ind w:firstLine="480"/>
        <w:rPr>
          <w:ins w:id="1720" w:author="3287215331@qq.com" w:date="2018-12-31T12:56:00Z"/>
          <w:del w:id="1721" w:author="admin" w:date="2020-06-05T11:27:00Z"/>
          <w:rFonts w:ascii="宋体" w:hAnsi="宋体" w:cs="宋体"/>
          <w:kern w:val="0"/>
        </w:rPr>
        <w:pPrChange w:id="1722" w:author="admin" w:date="2020-06-05T11:28:00Z">
          <w:pPr>
            <w:spacing w:line="240" w:lineRule="auto"/>
            <w:jc w:val="left"/>
          </w:pPr>
        </w:pPrChange>
      </w:pPr>
      <w:ins w:id="1723" w:author="3287215331@qq.com" w:date="2018-12-31T12:57:00Z">
        <w:del w:id="1724" w:author="admin" w:date="2020-06-05T11:27:00Z">
          <w:r w:rsidDel="007A2FD3">
            <w:rPr>
              <w:rFonts w:ascii="宋体" w:hAnsi="宋体" w:cs="宋体" w:hint="eastAsia"/>
              <w:kern w:val="0"/>
            </w:rPr>
            <w:delText>7）</w:delText>
          </w:r>
        </w:del>
      </w:ins>
      <w:ins w:id="1725" w:author="3287215331@qq.com" w:date="2018-12-31T12:56:00Z">
        <w:del w:id="1726" w:author="admin" w:date="2020-06-05T11:27:00Z">
          <w:r w:rsidRPr="00020C78" w:rsidDel="007A2FD3">
            <w:rPr>
              <w:rFonts w:ascii="宋体" w:hAnsi="宋体" w:cs="宋体" w:hint="eastAsia"/>
              <w:kern w:val="0"/>
            </w:rPr>
            <w:delText>Page table physical base address: 子页表的物理基地址的最高40位 (强制页表 4KB 对齐)</w:delText>
          </w:r>
        </w:del>
      </w:ins>
    </w:p>
    <w:p w14:paraId="5496ADAF" w14:textId="77777777" w:rsidR="00C642DD" w:rsidDel="007A2FD3" w:rsidRDefault="00020C78">
      <w:pPr>
        <w:pStyle w:val="aa"/>
        <w:ind w:firstLine="480"/>
        <w:rPr>
          <w:ins w:id="1727" w:author="3287215331@qq.com" w:date="2018-12-31T12:58:00Z"/>
          <w:del w:id="1728" w:author="admin" w:date="2020-06-05T11:27:00Z"/>
          <w:rFonts w:ascii="宋体" w:hAnsi="宋体" w:cs="宋体"/>
          <w:kern w:val="0"/>
        </w:rPr>
        <w:pPrChange w:id="1729" w:author="admin" w:date="2020-06-05T11:28:00Z">
          <w:pPr>
            <w:spacing w:line="240" w:lineRule="auto"/>
            <w:jc w:val="left"/>
          </w:pPr>
        </w:pPrChange>
      </w:pPr>
      <w:ins w:id="1730" w:author="3287215331@qq.com" w:date="2018-12-31T12:57:00Z">
        <w:del w:id="1731" w:author="admin" w:date="2020-06-05T11:27:00Z">
          <w:r w:rsidDel="007A2FD3">
            <w:rPr>
              <w:rFonts w:ascii="宋体" w:hAnsi="宋体" w:cs="宋体" w:hint="eastAsia"/>
              <w:kern w:val="0"/>
            </w:rPr>
            <w:delText>8）</w:delText>
          </w:r>
        </w:del>
      </w:ins>
      <w:ins w:id="1732" w:author="3287215331@qq.com" w:date="2018-12-31T12:56:00Z">
        <w:del w:id="1733" w:author="admin" w:date="2020-06-05T11:27:00Z">
          <w:r w:rsidRPr="00020C78" w:rsidDel="007A2FD3">
            <w:rPr>
              <w:rFonts w:ascii="宋体" w:hAnsi="宋体" w:cs="宋体" w:hint="eastAsia"/>
              <w:kern w:val="0"/>
            </w:rPr>
            <w:delText>XD: 能/不能从这个PTE可访问的所有页中取指令</w:delText>
          </w:r>
        </w:del>
      </w:ins>
      <w:ins w:id="1734" w:author="3287215331@qq.com" w:date="2018-12-31T12:58:00Z">
        <w:del w:id="1735" w:author="admin" w:date="2020-06-05T11:27:00Z">
          <w:r w:rsidR="00DE4782" w:rsidDel="007A2FD3">
            <w:rPr>
              <w:rFonts w:ascii="宋体" w:hAnsi="宋体" w:cs="宋体" w:hint="eastAsia"/>
              <w:kern w:val="0"/>
            </w:rPr>
            <w:delText>。</w:delText>
          </w:r>
        </w:del>
      </w:ins>
    </w:p>
    <w:p w14:paraId="3391F1CF" w14:textId="77777777" w:rsidR="00592316" w:rsidDel="007A2FD3" w:rsidRDefault="00592316">
      <w:pPr>
        <w:pStyle w:val="aa"/>
        <w:ind w:firstLine="480"/>
        <w:rPr>
          <w:ins w:id="1736" w:author="3287215331@qq.com" w:date="2018-12-31T12:59:00Z"/>
          <w:del w:id="1737" w:author="admin" w:date="2020-06-05T11:27:00Z"/>
          <w:rFonts w:ascii="宋体" w:hAnsi="宋体" w:cs="宋体"/>
          <w:kern w:val="0"/>
        </w:rPr>
        <w:pPrChange w:id="1738" w:author="admin" w:date="2020-06-05T11:28:00Z">
          <w:pPr>
            <w:numPr>
              <w:numId w:val="21"/>
            </w:numPr>
            <w:spacing w:line="240" w:lineRule="auto"/>
            <w:ind w:left="2160" w:hanging="420"/>
            <w:jc w:val="left"/>
          </w:pPr>
        </w:pPrChange>
      </w:pPr>
      <w:ins w:id="1739" w:author="3287215331@qq.com" w:date="2018-12-31T12:58:00Z">
        <w:del w:id="1740" w:author="admin" w:date="2020-06-05T11:27:00Z">
          <w:r w:rsidRPr="00592316" w:rsidDel="007A2FD3">
            <w:rPr>
              <w:rFonts w:ascii="宋体" w:hAnsi="宋体" w:cs="宋体" w:hint="eastAsia"/>
              <w:kern w:val="0"/>
            </w:rPr>
            <w:delText>Core i7 第 4 级页表条目格式</w:delText>
          </w:r>
        </w:del>
      </w:ins>
      <w:ins w:id="1741" w:author="3287215331@qq.com" w:date="2018-12-31T12:59:00Z">
        <w:del w:id="1742" w:author="admin" w:date="2020-06-05T11:27:00Z">
          <w:r w:rsidR="00A07C5E" w:rsidRPr="00592316" w:rsidDel="007A2FD3">
            <w:rPr>
              <w:rFonts w:ascii="宋体" w:hAnsi="宋体" w:cs="宋体"/>
              <w:noProof/>
              <w:kern w:val="0"/>
              <w:rPrChange w:id="1743" w:author="Unknown">
                <w:rPr>
                  <w:noProof/>
                </w:rPr>
              </w:rPrChange>
            </w:rPr>
            <w:drawing>
              <wp:inline distT="0" distB="0" distL="0" distR="0" wp14:anchorId="05103B69" wp14:editId="5AC3ECC8">
                <wp:extent cx="4876800" cy="388620"/>
                <wp:effectExtent l="0" t="0" r="0" b="0"/>
                <wp:docPr id="97" name="图片 97" descr="`1PYWCO_ZH9%$Z5FBUF(F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PYWCO_ZH9%$Z5FBUF(FT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88620"/>
                        </a:xfrm>
                        <a:prstGeom prst="rect">
                          <a:avLst/>
                        </a:prstGeom>
                        <a:noFill/>
                        <a:ln>
                          <a:noFill/>
                        </a:ln>
                      </pic:spPr>
                    </pic:pic>
                  </a:graphicData>
                </a:graphic>
              </wp:inline>
            </w:drawing>
          </w:r>
        </w:del>
      </w:ins>
    </w:p>
    <w:p w14:paraId="00F666DF" w14:textId="77777777" w:rsidR="00592316" w:rsidRPr="00592316" w:rsidDel="007A2FD3" w:rsidRDefault="00592316">
      <w:pPr>
        <w:pStyle w:val="aa"/>
        <w:ind w:firstLine="480"/>
        <w:rPr>
          <w:ins w:id="1744" w:author="3287215331@qq.com" w:date="2018-12-31T13:00:00Z"/>
          <w:del w:id="1745" w:author="admin" w:date="2020-06-05T11:27:00Z"/>
          <w:rFonts w:ascii="宋体" w:hAnsi="宋体" w:cs="宋体"/>
          <w:kern w:val="0"/>
        </w:rPr>
        <w:pPrChange w:id="1746" w:author="admin" w:date="2020-06-05T11:28:00Z">
          <w:pPr>
            <w:spacing w:line="240" w:lineRule="auto"/>
            <w:ind w:left="2160"/>
            <w:jc w:val="left"/>
          </w:pPr>
        </w:pPrChange>
      </w:pPr>
      <w:ins w:id="1747" w:author="3287215331@qq.com" w:date="2018-12-31T13:00:00Z">
        <w:del w:id="1748" w:author="admin" w:date="2020-06-05T11:27:00Z">
          <w:r w:rsidRPr="00592316" w:rsidDel="007A2FD3">
            <w:rPr>
              <w:rFonts w:ascii="宋体" w:hAnsi="宋体" w:cs="宋体" w:hint="eastAsia"/>
              <w:kern w:val="0"/>
            </w:rPr>
            <w:delText>P: 子页表在物理内存中 (1)不在 (0).</w:delText>
          </w:r>
        </w:del>
      </w:ins>
    </w:p>
    <w:p w14:paraId="07D5363B" w14:textId="77777777" w:rsidR="00592316" w:rsidRPr="00592316" w:rsidDel="007A2FD3" w:rsidRDefault="00592316">
      <w:pPr>
        <w:pStyle w:val="aa"/>
        <w:ind w:firstLine="480"/>
        <w:rPr>
          <w:ins w:id="1749" w:author="3287215331@qq.com" w:date="2018-12-31T13:00:00Z"/>
          <w:del w:id="1750" w:author="admin" w:date="2020-06-05T11:27:00Z"/>
          <w:rFonts w:ascii="宋体" w:hAnsi="宋体" w:cs="宋体"/>
          <w:kern w:val="0"/>
        </w:rPr>
        <w:pPrChange w:id="1751" w:author="admin" w:date="2020-06-05T11:28:00Z">
          <w:pPr>
            <w:spacing w:line="240" w:lineRule="auto"/>
            <w:ind w:left="2160"/>
            <w:jc w:val="left"/>
          </w:pPr>
        </w:pPrChange>
      </w:pPr>
      <w:ins w:id="1752" w:author="3287215331@qq.com" w:date="2018-12-31T13:00:00Z">
        <w:del w:id="1753" w:author="admin" w:date="2020-06-05T11:27:00Z">
          <w:r w:rsidRPr="00592316" w:rsidDel="007A2FD3">
            <w:rPr>
              <w:rFonts w:ascii="宋体" w:hAnsi="宋体" w:cs="宋体" w:hint="eastAsia"/>
              <w:kern w:val="0"/>
            </w:rPr>
            <w:delText>R/W: 对于所有可访问页，只读或者读写访问权限.</w:delText>
          </w:r>
        </w:del>
      </w:ins>
    </w:p>
    <w:p w14:paraId="198E3846" w14:textId="77777777" w:rsidR="00592316" w:rsidRPr="00592316" w:rsidDel="007A2FD3" w:rsidRDefault="00592316">
      <w:pPr>
        <w:pStyle w:val="aa"/>
        <w:ind w:firstLine="480"/>
        <w:rPr>
          <w:ins w:id="1754" w:author="3287215331@qq.com" w:date="2018-12-31T13:00:00Z"/>
          <w:del w:id="1755" w:author="admin" w:date="2020-06-05T11:27:00Z"/>
          <w:rFonts w:ascii="宋体" w:hAnsi="宋体" w:cs="宋体"/>
          <w:kern w:val="0"/>
        </w:rPr>
        <w:pPrChange w:id="1756" w:author="admin" w:date="2020-06-05T11:28:00Z">
          <w:pPr>
            <w:spacing w:line="240" w:lineRule="auto"/>
            <w:ind w:left="2160"/>
            <w:jc w:val="left"/>
          </w:pPr>
        </w:pPrChange>
      </w:pPr>
      <w:ins w:id="1757" w:author="3287215331@qq.com" w:date="2018-12-31T13:00:00Z">
        <w:del w:id="1758" w:author="admin" w:date="2020-06-05T11:27:00Z">
          <w:r w:rsidRPr="00592316" w:rsidDel="007A2FD3">
            <w:rPr>
              <w:rFonts w:ascii="宋体" w:hAnsi="宋体" w:cs="宋体" w:hint="eastAsia"/>
              <w:kern w:val="0"/>
            </w:rPr>
            <w:delText>U/S: 对于所有可访问页，用户或超级用户 (内核)模式访问权限.</w:delText>
          </w:r>
        </w:del>
      </w:ins>
    </w:p>
    <w:p w14:paraId="0011954F" w14:textId="77777777" w:rsidR="00592316" w:rsidRPr="00592316" w:rsidDel="007A2FD3" w:rsidRDefault="00592316">
      <w:pPr>
        <w:pStyle w:val="aa"/>
        <w:ind w:firstLine="480"/>
        <w:rPr>
          <w:ins w:id="1759" w:author="3287215331@qq.com" w:date="2018-12-31T13:00:00Z"/>
          <w:del w:id="1760" w:author="admin" w:date="2020-06-05T11:27:00Z"/>
          <w:rFonts w:ascii="宋体" w:hAnsi="宋体" w:cs="宋体"/>
          <w:kern w:val="0"/>
        </w:rPr>
        <w:pPrChange w:id="1761" w:author="admin" w:date="2020-06-05T11:28:00Z">
          <w:pPr>
            <w:spacing w:line="240" w:lineRule="auto"/>
            <w:ind w:left="2160"/>
            <w:jc w:val="left"/>
          </w:pPr>
        </w:pPrChange>
      </w:pPr>
      <w:ins w:id="1762" w:author="3287215331@qq.com" w:date="2018-12-31T13:00:00Z">
        <w:del w:id="1763" w:author="admin" w:date="2020-06-05T11:27:00Z">
          <w:r w:rsidRPr="00592316" w:rsidDel="007A2FD3">
            <w:rPr>
              <w:rFonts w:ascii="宋体" w:hAnsi="宋体" w:cs="宋体" w:hint="eastAsia"/>
              <w:kern w:val="0"/>
            </w:rPr>
            <w:delText xml:space="preserve">WT: 子页表的直写或写回缓存策略. </w:delText>
          </w:r>
        </w:del>
      </w:ins>
    </w:p>
    <w:p w14:paraId="3D99B88D" w14:textId="77777777" w:rsidR="00592316" w:rsidRPr="00592316" w:rsidDel="007A2FD3" w:rsidRDefault="00592316">
      <w:pPr>
        <w:pStyle w:val="aa"/>
        <w:ind w:firstLine="480"/>
        <w:rPr>
          <w:ins w:id="1764" w:author="3287215331@qq.com" w:date="2018-12-31T13:00:00Z"/>
          <w:del w:id="1765" w:author="admin" w:date="2020-06-05T11:27:00Z"/>
          <w:rFonts w:ascii="宋体" w:hAnsi="宋体" w:cs="宋体"/>
          <w:kern w:val="0"/>
        </w:rPr>
        <w:pPrChange w:id="1766" w:author="admin" w:date="2020-06-05T11:28:00Z">
          <w:pPr>
            <w:spacing w:line="240" w:lineRule="auto"/>
            <w:ind w:left="2160"/>
            <w:jc w:val="left"/>
          </w:pPr>
        </w:pPrChange>
      </w:pPr>
      <w:ins w:id="1767" w:author="3287215331@qq.com" w:date="2018-12-31T13:00:00Z">
        <w:del w:id="1768" w:author="admin" w:date="2020-06-05T11:27:00Z">
          <w:r w:rsidRPr="00592316" w:rsidDel="007A2FD3">
            <w:rPr>
              <w:rFonts w:ascii="宋体" w:hAnsi="宋体" w:cs="宋体" w:hint="eastAsia"/>
              <w:kern w:val="0"/>
            </w:rPr>
            <w:delText>A:引用位 (由MMU 在读或写时设置，由软件清除).</w:delText>
          </w:r>
        </w:del>
      </w:ins>
    </w:p>
    <w:p w14:paraId="4D49C7F0" w14:textId="77777777" w:rsidR="00592316" w:rsidRPr="00592316" w:rsidDel="007A2FD3" w:rsidRDefault="00592316">
      <w:pPr>
        <w:pStyle w:val="aa"/>
        <w:ind w:firstLine="480"/>
        <w:rPr>
          <w:ins w:id="1769" w:author="3287215331@qq.com" w:date="2018-12-31T13:00:00Z"/>
          <w:del w:id="1770" w:author="admin" w:date="2020-06-05T11:27:00Z"/>
          <w:rFonts w:ascii="宋体" w:hAnsi="宋体" w:cs="宋体"/>
          <w:kern w:val="0"/>
        </w:rPr>
        <w:pPrChange w:id="1771" w:author="admin" w:date="2020-06-05T11:28:00Z">
          <w:pPr>
            <w:spacing w:line="240" w:lineRule="auto"/>
            <w:ind w:left="2160"/>
            <w:jc w:val="left"/>
          </w:pPr>
        </w:pPrChange>
      </w:pPr>
      <w:ins w:id="1772" w:author="3287215331@qq.com" w:date="2018-12-31T13:00:00Z">
        <w:del w:id="1773" w:author="admin" w:date="2020-06-05T11:27:00Z">
          <w:r w:rsidRPr="00592316" w:rsidDel="007A2FD3">
            <w:rPr>
              <w:rFonts w:ascii="宋体" w:hAnsi="宋体" w:cs="宋体" w:hint="eastAsia"/>
              <w:kern w:val="0"/>
            </w:rPr>
            <w:delText>D: 修改位 (由MMU 在读和写时设置，由软件清除)</w:delText>
          </w:r>
        </w:del>
      </w:ins>
    </w:p>
    <w:p w14:paraId="22880F5E" w14:textId="77777777" w:rsidR="00592316" w:rsidRPr="00592316" w:rsidDel="007A2FD3" w:rsidRDefault="00592316">
      <w:pPr>
        <w:pStyle w:val="aa"/>
        <w:ind w:firstLine="480"/>
        <w:rPr>
          <w:ins w:id="1774" w:author="3287215331@qq.com" w:date="2018-12-31T13:00:00Z"/>
          <w:del w:id="1775" w:author="admin" w:date="2020-06-05T11:27:00Z"/>
          <w:rFonts w:ascii="宋体" w:hAnsi="宋体" w:cs="宋体"/>
          <w:kern w:val="0"/>
        </w:rPr>
        <w:pPrChange w:id="1776" w:author="admin" w:date="2020-06-05T11:28:00Z">
          <w:pPr>
            <w:spacing w:line="240" w:lineRule="auto"/>
            <w:ind w:left="2160"/>
            <w:jc w:val="left"/>
          </w:pPr>
        </w:pPrChange>
      </w:pPr>
      <w:ins w:id="1777" w:author="3287215331@qq.com" w:date="2018-12-31T13:00:00Z">
        <w:del w:id="1778" w:author="admin" w:date="2020-06-05T11:27:00Z">
          <w:r w:rsidRPr="00592316" w:rsidDel="007A2FD3">
            <w:rPr>
              <w:rFonts w:ascii="宋体" w:hAnsi="宋体" w:cs="宋体" w:hint="eastAsia"/>
              <w:kern w:val="0"/>
            </w:rPr>
            <w:delText>Page table physical base address: 子页表的物理基地址的最高40位 (强制页表 4KB 对齐)</w:delText>
          </w:r>
        </w:del>
      </w:ins>
    </w:p>
    <w:p w14:paraId="58C24012" w14:textId="77777777" w:rsidR="00592316" w:rsidRPr="00020C78" w:rsidDel="007A2FD3" w:rsidRDefault="00592316">
      <w:pPr>
        <w:pStyle w:val="aa"/>
        <w:ind w:firstLine="480"/>
        <w:rPr>
          <w:ins w:id="1779" w:author="3287215331@qq.com" w:date="2018-12-31T12:55:00Z"/>
          <w:del w:id="1780" w:author="admin" w:date="2020-06-05T11:27:00Z"/>
          <w:rFonts w:ascii="宋体" w:hAnsi="宋体" w:cs="宋体"/>
          <w:kern w:val="0"/>
        </w:rPr>
        <w:pPrChange w:id="1781" w:author="admin" w:date="2020-06-05T11:28:00Z">
          <w:pPr>
            <w:spacing w:line="240" w:lineRule="auto"/>
            <w:jc w:val="left"/>
          </w:pPr>
        </w:pPrChange>
      </w:pPr>
      <w:ins w:id="1782" w:author="3287215331@qq.com" w:date="2018-12-31T13:00:00Z">
        <w:del w:id="1783" w:author="admin" w:date="2020-06-05T11:27:00Z">
          <w:r w:rsidRPr="00592316" w:rsidDel="007A2FD3">
            <w:rPr>
              <w:rFonts w:ascii="宋体" w:hAnsi="宋体" w:cs="宋体" w:hint="eastAsia"/>
              <w:kern w:val="0"/>
            </w:rPr>
            <w:delText>XD: 能/不能从这个PTE可访问的所有页中取指令.</w:delText>
          </w:r>
        </w:del>
      </w:ins>
    </w:p>
    <w:p w14:paraId="2F20D1D9" w14:textId="77777777" w:rsidR="000B6263" w:rsidDel="007A2FD3" w:rsidRDefault="00A74464">
      <w:pPr>
        <w:pStyle w:val="aa"/>
        <w:ind w:firstLine="480"/>
        <w:rPr>
          <w:del w:id="1784" w:author="admin" w:date="2020-06-05T11:27:00Z"/>
        </w:rPr>
        <w:pPrChange w:id="1785" w:author="admin" w:date="2020-06-05T11:28:00Z">
          <w:pPr>
            <w:pStyle w:val="2"/>
          </w:pPr>
        </w:pPrChange>
      </w:pPr>
      <w:ins w:id="1786" w:author="3287215331@qq.com" w:date="2018-12-31T12:57:00Z">
        <w:del w:id="1787" w:author="admin" w:date="2020-06-05T11:27:00Z">
          <w:r w:rsidDel="007A2FD3">
            <w:rPr>
              <w:rFonts w:hint="eastAsia"/>
            </w:rPr>
            <w:delText>7.5</w:delText>
          </w:r>
          <w:r w:rsidDel="007A2FD3">
            <w:rPr>
              <w:rFonts w:hint="eastAsia"/>
            </w:rPr>
            <w:delText>三级</w:delText>
          </w:r>
          <w:r w:rsidDel="007A2FD3">
            <w:rPr>
              <w:rFonts w:hint="eastAsia"/>
            </w:rPr>
            <w:delText>cache</w:delText>
          </w:r>
          <w:r w:rsidDel="007A2FD3">
            <w:rPr>
              <w:rFonts w:hint="eastAsia"/>
            </w:rPr>
            <w:delText>支持下</w:delText>
          </w:r>
        </w:del>
      </w:ins>
      <w:del w:id="1788" w:author="admin" w:date="2020-06-05T11:27:00Z">
        <w:r w:rsidR="000B6263" w:rsidDel="007A2FD3">
          <w:rPr>
            <w:rFonts w:hint="eastAsia"/>
          </w:rPr>
          <w:delText>的物理内存访问</w:delText>
        </w:r>
      </w:del>
    </w:p>
    <w:p w14:paraId="191F4D79" w14:textId="77777777" w:rsidR="0017667C" w:rsidDel="007A2FD3" w:rsidRDefault="00A97611">
      <w:pPr>
        <w:pStyle w:val="aa"/>
        <w:ind w:firstLine="480"/>
        <w:rPr>
          <w:ins w:id="1789" w:author="3287215331@qq.com" w:date="2018-12-31T13:18:00Z"/>
          <w:del w:id="1790" w:author="admin" w:date="2020-06-05T11:27:00Z"/>
        </w:rPr>
        <w:pPrChange w:id="1791" w:author="admin" w:date="2020-06-05T11:28:00Z">
          <w:pPr>
            <w:pStyle w:val="aa"/>
            <w:adjustRightInd w:val="0"/>
            <w:snapToGrid w:val="0"/>
            <w:ind w:firstLine="480"/>
          </w:pPr>
        </w:pPrChange>
      </w:pPr>
      <w:ins w:id="1792" w:author="3287215331@qq.com" w:date="2018-12-31T13:15:00Z">
        <w:del w:id="1793" w:author="admin" w:date="2020-06-05T11:27:00Z">
          <w:r w:rsidDel="007A2FD3">
            <w:rPr>
              <w:rFonts w:hint="eastAsia"/>
            </w:rPr>
            <w:delText>1</w:delText>
          </w:r>
          <w:r w:rsidDel="007A2FD3">
            <w:rPr>
              <w:rFonts w:hint="eastAsia"/>
            </w:rPr>
            <w:delText>）</w:delText>
          </w:r>
          <w:r w:rsidR="00073CD7" w:rsidDel="007A2FD3">
            <w:rPr>
              <w:rFonts w:hint="eastAsia"/>
            </w:rPr>
            <w:delText>得到了</w:delText>
          </w:r>
          <w:r w:rsidR="00960170" w:rsidRPr="00960170" w:rsidDel="007A2FD3">
            <w:rPr>
              <w:rFonts w:hint="eastAsia"/>
            </w:rPr>
            <w:delText>物理地址</w:delText>
          </w:r>
          <w:r w:rsidR="00960170" w:rsidRPr="00960170" w:rsidDel="007A2FD3">
            <w:rPr>
              <w:rFonts w:hint="eastAsia"/>
            </w:rPr>
            <w:delText>VA</w:delText>
          </w:r>
          <w:r w:rsidR="00073CD7" w:rsidDel="007A2FD3">
            <w:rPr>
              <w:rFonts w:hint="eastAsia"/>
            </w:rPr>
            <w:delText>，</w:delText>
          </w:r>
        </w:del>
      </w:ins>
      <w:ins w:id="1794" w:author="3287215331@qq.com" w:date="2018-12-31T13:16:00Z">
        <w:del w:id="1795" w:author="admin" w:date="2020-06-05T11:27:00Z">
          <w:r w:rsidR="00073CD7" w:rsidDel="007A2FD3">
            <w:rPr>
              <w:rFonts w:hint="eastAsia"/>
            </w:rPr>
            <w:delText>首先</w:delText>
          </w:r>
        </w:del>
      </w:ins>
      <w:ins w:id="1796" w:author="3287215331@qq.com" w:date="2018-12-31T13:15:00Z">
        <w:del w:id="1797" w:author="admin" w:date="2020-06-05T11:27:00Z">
          <w:r w:rsidR="00960170" w:rsidRPr="00960170" w:rsidDel="007A2FD3">
            <w:rPr>
              <w:rFonts w:hint="eastAsia"/>
            </w:rPr>
            <w:delText>使用</w:delText>
          </w:r>
        </w:del>
      </w:ins>
      <w:ins w:id="1798" w:author="3287215331@qq.com" w:date="2018-12-31T13:16:00Z">
        <w:del w:id="1799" w:author="admin" w:date="2020-06-05T11:27:00Z">
          <w:r w:rsidR="00073CD7" w:rsidDel="007A2FD3">
            <w:rPr>
              <w:rFonts w:hint="eastAsia"/>
            </w:rPr>
            <w:delText>物理地址的</w:delText>
          </w:r>
        </w:del>
      </w:ins>
      <w:ins w:id="1800" w:author="3287215331@qq.com" w:date="2018-12-31T13:15:00Z">
        <w:del w:id="1801" w:author="admin" w:date="2020-06-05T11:27:00Z">
          <w:r w:rsidR="00960170" w:rsidRPr="00960170" w:rsidDel="007A2FD3">
            <w:rPr>
              <w:rFonts w:hint="eastAsia"/>
            </w:rPr>
            <w:delText>CI</w:delText>
          </w:r>
          <w:r w:rsidR="00073CD7" w:rsidDel="007A2FD3">
            <w:rPr>
              <w:rFonts w:hint="eastAsia"/>
            </w:rPr>
            <w:delText>进行组索引</w:delText>
          </w:r>
        </w:del>
      </w:ins>
      <w:ins w:id="1802" w:author="3287215331@qq.com" w:date="2018-12-31T13:16:00Z">
        <w:del w:id="1803" w:author="admin" w:date="2020-06-05T11:27:00Z">
          <w:r w:rsidR="00073CD7" w:rsidDel="007A2FD3">
            <w:rPr>
              <w:rFonts w:hint="eastAsia"/>
            </w:rPr>
            <w:delText>（</w:delText>
          </w:r>
        </w:del>
      </w:ins>
      <w:ins w:id="1804" w:author="3287215331@qq.com" w:date="2018-12-31T13:15:00Z">
        <w:del w:id="1805" w:author="admin" w:date="2020-06-05T11:27:00Z">
          <w:r w:rsidR="00960170" w:rsidRPr="00960170" w:rsidDel="007A2FD3">
            <w:rPr>
              <w:rFonts w:hint="eastAsia"/>
            </w:rPr>
            <w:delText>每组</w:delText>
          </w:r>
          <w:r w:rsidR="00073CD7" w:rsidDel="007A2FD3">
            <w:rPr>
              <w:rFonts w:hint="eastAsia"/>
            </w:rPr>
            <w:delText>8</w:delText>
          </w:r>
          <w:r w:rsidR="00960170" w:rsidRPr="00960170" w:rsidDel="007A2FD3">
            <w:rPr>
              <w:rFonts w:hint="eastAsia"/>
            </w:rPr>
            <w:delText>路</w:delText>
          </w:r>
        </w:del>
      </w:ins>
      <w:ins w:id="1806" w:author="3287215331@qq.com" w:date="2018-12-31T13:16:00Z">
        <w:del w:id="1807" w:author="admin" w:date="2020-06-05T11:27:00Z">
          <w:r w:rsidR="00073CD7" w:rsidDel="007A2FD3">
            <w:rPr>
              <w:rFonts w:hint="eastAsia"/>
            </w:rPr>
            <w:delText>）</w:delText>
          </w:r>
        </w:del>
      </w:ins>
      <w:ins w:id="1808" w:author="3287215331@qq.com" w:date="2018-12-31T13:15:00Z">
        <w:del w:id="1809" w:author="admin" w:date="2020-06-05T11:27:00Z">
          <w:r w:rsidR="00960170" w:rsidRPr="00960170" w:rsidDel="007A2FD3">
            <w:rPr>
              <w:rFonts w:hint="eastAsia"/>
            </w:rPr>
            <w:delText>，对</w:delText>
          </w:r>
          <w:r w:rsidR="0017667C" w:rsidDel="007A2FD3">
            <w:rPr>
              <w:rFonts w:hint="eastAsia"/>
            </w:rPr>
            <w:delText>8</w:delText>
          </w:r>
          <w:r w:rsidR="00960170" w:rsidRPr="00960170" w:rsidDel="007A2FD3">
            <w:rPr>
              <w:rFonts w:hint="eastAsia"/>
            </w:rPr>
            <w:delText>路的块分别匹配</w:delText>
          </w:r>
          <w:r w:rsidR="00960170" w:rsidRPr="00960170" w:rsidDel="007A2FD3">
            <w:rPr>
              <w:rFonts w:hint="eastAsia"/>
            </w:rPr>
            <w:delText xml:space="preserve"> CT</w:delText>
          </w:r>
        </w:del>
      </w:ins>
      <w:ins w:id="1810" w:author="3287215331@qq.com" w:date="2018-12-31T13:16:00Z">
        <w:del w:id="1811" w:author="admin" w:date="2020-06-05T11:27:00Z">
          <w:r w:rsidR="0017667C" w:rsidDel="007A2FD3">
            <w:rPr>
              <w:rFonts w:hint="eastAsia"/>
            </w:rPr>
            <w:delText>进行</w:delText>
          </w:r>
        </w:del>
      </w:ins>
      <w:ins w:id="1812" w:author="3287215331@qq.com" w:date="2018-12-31T13:17:00Z">
        <w:del w:id="1813" w:author="admin" w:date="2020-06-05T11:27:00Z">
          <w:r w:rsidR="0017667C" w:rsidDel="007A2FD3">
            <w:rPr>
              <w:rFonts w:hint="eastAsia"/>
            </w:rPr>
            <w:delText>标志位匹配。</w:delText>
          </w:r>
        </w:del>
      </w:ins>
      <w:ins w:id="1814" w:author="3287215331@qq.com" w:date="2018-12-31T13:15:00Z">
        <w:del w:id="1815" w:author="admin" w:date="2020-06-05T11:27:00Z">
          <w:r w:rsidR="00960170" w:rsidRPr="00960170" w:rsidDel="007A2FD3">
            <w:rPr>
              <w:rFonts w:hint="eastAsia"/>
            </w:rPr>
            <w:delText>如果匹配成功且块的</w:delText>
          </w:r>
          <w:r w:rsidR="0017667C" w:rsidDel="007A2FD3">
            <w:rPr>
              <w:rFonts w:hint="eastAsia"/>
            </w:rPr>
            <w:delText>valid</w:delText>
          </w:r>
          <w:r w:rsidR="00960170" w:rsidRPr="00960170" w:rsidDel="007A2FD3">
            <w:rPr>
              <w:rFonts w:hint="eastAsia"/>
            </w:rPr>
            <w:delText>标志位为</w:delText>
          </w:r>
          <w:r w:rsidR="00960170" w:rsidRPr="00960170" w:rsidDel="007A2FD3">
            <w:rPr>
              <w:rFonts w:hint="eastAsia"/>
            </w:rPr>
            <w:delText>1</w:delText>
          </w:r>
          <w:r w:rsidR="0017667C" w:rsidDel="007A2FD3">
            <w:rPr>
              <w:rFonts w:hint="eastAsia"/>
            </w:rPr>
            <w:delText>，则命中</w:delText>
          </w:r>
          <w:r w:rsidR="00960170" w:rsidRPr="00960170" w:rsidDel="007A2FD3">
            <w:rPr>
              <w:rFonts w:hint="eastAsia"/>
            </w:rPr>
            <w:delText>hit</w:delText>
          </w:r>
        </w:del>
      </w:ins>
      <w:ins w:id="1816" w:author="3287215331@qq.com" w:date="2018-12-31T13:17:00Z">
        <w:del w:id="1817" w:author="admin" w:date="2020-06-05T11:27:00Z">
          <w:r w:rsidR="0017667C" w:rsidDel="007A2FD3">
            <w:rPr>
              <w:rFonts w:hint="eastAsia"/>
            </w:rPr>
            <w:delText>。然后根据</w:delText>
          </w:r>
        </w:del>
      </w:ins>
      <w:ins w:id="1818" w:author="3287215331@qq.com" w:date="2018-12-31T13:15:00Z">
        <w:del w:id="1819" w:author="admin" w:date="2020-06-05T11:27:00Z">
          <w:r w:rsidR="00960170" w:rsidRPr="00960170" w:rsidDel="007A2FD3">
            <w:rPr>
              <w:rFonts w:hint="eastAsia"/>
            </w:rPr>
            <w:delText>数据偏移量</w:delText>
          </w:r>
          <w:r w:rsidR="00960170" w:rsidRPr="00960170" w:rsidDel="007A2FD3">
            <w:rPr>
              <w:rFonts w:hint="eastAsia"/>
            </w:rPr>
            <w:delText xml:space="preserve"> CO</w:delText>
          </w:r>
          <w:r w:rsidR="0017667C" w:rsidDel="007A2FD3">
            <w:rPr>
              <w:rFonts w:hint="eastAsia"/>
            </w:rPr>
            <w:delText>取出</w:delText>
          </w:r>
        </w:del>
      </w:ins>
      <w:ins w:id="1820" w:author="3287215331@qq.com" w:date="2018-12-31T13:17:00Z">
        <w:del w:id="1821" w:author="admin" w:date="2020-06-05T11:27:00Z">
          <w:r w:rsidR="0017667C" w:rsidDel="007A2FD3">
            <w:rPr>
              <w:rFonts w:hint="eastAsia"/>
            </w:rPr>
            <w:delText>数据并</w:delText>
          </w:r>
        </w:del>
      </w:ins>
      <w:ins w:id="1822" w:author="3287215331@qq.com" w:date="2018-12-31T13:15:00Z">
        <w:del w:id="1823" w:author="admin" w:date="2020-06-05T11:27:00Z">
          <w:r w:rsidR="00960170" w:rsidRPr="00960170" w:rsidDel="007A2FD3">
            <w:rPr>
              <w:rFonts w:hint="eastAsia"/>
            </w:rPr>
            <w:delText>返回</w:delText>
          </w:r>
        </w:del>
      </w:ins>
      <w:ins w:id="1824" w:author="3287215331@qq.com" w:date="2018-12-31T13:18:00Z">
        <w:del w:id="1825" w:author="admin" w:date="2020-06-05T11:27:00Z">
          <w:r w:rsidR="0017667C" w:rsidDel="007A2FD3">
            <w:rPr>
              <w:rFonts w:hint="eastAsia"/>
            </w:rPr>
            <w:delText>。</w:delText>
          </w:r>
        </w:del>
      </w:ins>
    </w:p>
    <w:p w14:paraId="60EBD40D" w14:textId="77777777" w:rsidR="0017667C" w:rsidDel="007A2FD3" w:rsidRDefault="0017667C">
      <w:pPr>
        <w:pStyle w:val="aa"/>
        <w:ind w:firstLine="480"/>
        <w:rPr>
          <w:ins w:id="1826" w:author="3287215331@qq.com" w:date="2018-12-31T13:20:00Z"/>
          <w:del w:id="1827" w:author="admin" w:date="2020-06-05T11:27:00Z"/>
        </w:rPr>
        <w:pPrChange w:id="1828" w:author="admin" w:date="2020-06-05T11:28:00Z">
          <w:pPr>
            <w:pStyle w:val="aa"/>
            <w:adjustRightInd w:val="0"/>
            <w:snapToGrid w:val="0"/>
            <w:ind w:firstLine="480"/>
          </w:pPr>
        </w:pPrChange>
      </w:pPr>
      <w:ins w:id="1829" w:author="3287215331@qq.com" w:date="2018-12-31T13:18:00Z">
        <w:del w:id="1830" w:author="admin" w:date="2020-06-05T11:27:00Z">
          <w:r w:rsidDel="007A2FD3">
            <w:rPr>
              <w:rFonts w:hint="eastAsia"/>
            </w:rPr>
            <w:delText>2</w:delText>
          </w:r>
          <w:r w:rsidDel="007A2FD3">
            <w:rPr>
              <w:rFonts w:hint="eastAsia"/>
            </w:rPr>
            <w:delText>）若没找到相匹配的或者标志位为</w:delText>
          </w:r>
          <w:r w:rsidDel="007A2FD3">
            <w:rPr>
              <w:rFonts w:hint="eastAsia"/>
            </w:rPr>
            <w:delText>0</w:delText>
          </w:r>
          <w:r w:rsidDel="007A2FD3">
            <w:rPr>
              <w:rFonts w:hint="eastAsia"/>
            </w:rPr>
            <w:delText>，则</w:delText>
          </w:r>
          <w:r w:rsidDel="007A2FD3">
            <w:rPr>
              <w:rFonts w:hint="eastAsia"/>
            </w:rPr>
            <w:delText>miss</w:delText>
          </w:r>
          <w:r w:rsidDel="007A2FD3">
            <w:rPr>
              <w:rFonts w:hint="eastAsia"/>
            </w:rPr>
            <w:delText>。那么</w:delText>
          </w:r>
          <w:r w:rsidDel="007A2FD3">
            <w:rPr>
              <w:rFonts w:hint="eastAsia"/>
            </w:rPr>
            <w:delText>cache</w:delText>
          </w:r>
          <w:r w:rsidDel="007A2FD3">
            <w:rPr>
              <w:rFonts w:hint="eastAsia"/>
            </w:rPr>
            <w:delText>向下一级</w:delText>
          </w:r>
          <w:r w:rsidDel="007A2FD3">
            <w:rPr>
              <w:rFonts w:hint="eastAsia"/>
            </w:rPr>
            <w:delText>cache</w:delText>
          </w:r>
        </w:del>
      </w:ins>
      <w:ins w:id="1831" w:author="3287215331@qq.com" w:date="2018-12-31T13:19:00Z">
        <w:del w:id="1832" w:author="admin" w:date="2020-06-05T11:27:00Z">
          <w:r w:rsidDel="007A2FD3">
            <w:rPr>
              <w:rFonts w:hint="eastAsia"/>
            </w:rPr>
            <w:delText>，这里是二级</w:delText>
          </w:r>
          <w:r w:rsidDel="007A2FD3">
            <w:rPr>
              <w:rFonts w:hint="eastAsia"/>
            </w:rPr>
            <w:delText>cache</w:delText>
          </w:r>
          <w:r w:rsidDel="007A2FD3">
            <w:rPr>
              <w:rFonts w:hint="eastAsia"/>
            </w:rPr>
            <w:delText>甚至三级</w:delText>
          </w:r>
          <w:r w:rsidDel="007A2FD3">
            <w:rPr>
              <w:rFonts w:hint="eastAsia"/>
            </w:rPr>
            <w:delText>cache</w:delText>
          </w:r>
          <w:r w:rsidDel="007A2FD3">
            <w:rPr>
              <w:rFonts w:hint="eastAsia"/>
            </w:rPr>
            <w:delText>中寻找查询数据。然后逐级</w:delText>
          </w:r>
        </w:del>
      </w:ins>
      <w:ins w:id="1833" w:author="3287215331@qq.com" w:date="2018-12-31T13:20:00Z">
        <w:del w:id="1834" w:author="admin" w:date="2020-06-05T11:27:00Z">
          <w:r w:rsidDel="007A2FD3">
            <w:rPr>
              <w:rFonts w:hint="eastAsia"/>
            </w:rPr>
            <w:delText>写入</w:delText>
          </w:r>
          <w:r w:rsidDel="007A2FD3">
            <w:rPr>
              <w:rFonts w:hint="eastAsia"/>
            </w:rPr>
            <w:delText>cache</w:delText>
          </w:r>
          <w:r w:rsidDel="007A2FD3">
            <w:rPr>
              <w:rFonts w:hint="eastAsia"/>
            </w:rPr>
            <w:delText>。</w:delText>
          </w:r>
        </w:del>
      </w:ins>
    </w:p>
    <w:p w14:paraId="5232E04C" w14:textId="77777777" w:rsidR="005B1723" w:rsidDel="007A2FD3" w:rsidRDefault="0017667C">
      <w:pPr>
        <w:pStyle w:val="aa"/>
        <w:ind w:firstLine="480"/>
        <w:rPr>
          <w:ins w:id="1835" w:author="3287215331@qq.com" w:date="2018-12-31T13:22:00Z"/>
          <w:del w:id="1836" w:author="admin" w:date="2020-06-05T11:27:00Z"/>
        </w:rPr>
        <w:pPrChange w:id="1837" w:author="admin" w:date="2020-06-05T11:28:00Z">
          <w:pPr>
            <w:pStyle w:val="aa"/>
            <w:adjustRightInd w:val="0"/>
            <w:snapToGrid w:val="0"/>
            <w:ind w:firstLine="480"/>
          </w:pPr>
        </w:pPrChange>
      </w:pPr>
      <w:ins w:id="1838" w:author="3287215331@qq.com" w:date="2018-12-31T13:20:00Z">
        <w:del w:id="1839" w:author="admin" w:date="2020-06-05T11:27:00Z">
          <w:r w:rsidDel="007A2FD3">
            <w:rPr>
              <w:rFonts w:hint="eastAsia"/>
            </w:rPr>
            <w:delText>3</w:delText>
          </w:r>
          <w:r w:rsidDel="007A2FD3">
            <w:rPr>
              <w:rFonts w:hint="eastAsia"/>
            </w:rPr>
            <w:delText>）在更新</w:delText>
          </w:r>
          <w:r w:rsidDel="007A2FD3">
            <w:rPr>
              <w:rFonts w:hint="eastAsia"/>
            </w:rPr>
            <w:delText>cache</w:delText>
          </w:r>
          <w:r w:rsidDel="007A2FD3">
            <w:rPr>
              <w:rFonts w:hint="eastAsia"/>
            </w:rPr>
            <w:delText>的时候，需要判断是否有空闲块</w:delText>
          </w:r>
        </w:del>
      </w:ins>
      <w:ins w:id="1840" w:author="3287215331@qq.com" w:date="2018-12-31T13:21:00Z">
        <w:del w:id="1841" w:author="admin" w:date="2020-06-05T11:27:00Z">
          <w:r w:rsidDel="007A2FD3">
            <w:rPr>
              <w:rFonts w:hint="eastAsia"/>
            </w:rPr>
            <w:delText>。若有空闲块（即有效位为</w:delText>
          </w:r>
          <w:r w:rsidDel="007A2FD3">
            <w:rPr>
              <w:rFonts w:hint="eastAsia"/>
            </w:rPr>
            <w:delText>0</w:delText>
          </w:r>
          <w:r w:rsidDel="007A2FD3">
            <w:rPr>
              <w:rFonts w:hint="eastAsia"/>
            </w:rPr>
            <w:delText>），则写入；若不存在，</w:delText>
          </w:r>
          <w:r w:rsidR="0005722A" w:rsidDel="007A2FD3">
            <w:rPr>
              <w:rFonts w:hint="eastAsia"/>
            </w:rPr>
            <w:delText>则进行驱逐一个块</w:delText>
          </w:r>
        </w:del>
      </w:ins>
      <w:ins w:id="1842" w:author="3287215331@qq.com" w:date="2018-12-31T13:22:00Z">
        <w:del w:id="1843" w:author="admin" w:date="2020-06-05T11:27:00Z">
          <w:r w:rsidR="0005722A" w:rsidDel="007A2FD3">
            <w:rPr>
              <w:rFonts w:hint="eastAsia"/>
            </w:rPr>
            <w:delText>（</w:delText>
          </w:r>
          <w:r w:rsidR="0005722A" w:rsidDel="007A2FD3">
            <w:rPr>
              <w:rFonts w:hint="eastAsia"/>
            </w:rPr>
            <w:delText>L</w:delText>
          </w:r>
          <w:r w:rsidR="0005722A" w:rsidDel="007A2FD3">
            <w:delText>RU</w:delText>
          </w:r>
          <w:r w:rsidR="0005722A" w:rsidDel="007A2FD3">
            <w:rPr>
              <w:rFonts w:hint="eastAsia"/>
            </w:rPr>
            <w:delText>策略）</w:delText>
          </w:r>
          <w:r w:rsidR="005B1723" w:rsidDel="007A2FD3">
            <w:rPr>
              <w:rFonts w:hint="eastAsia"/>
            </w:rPr>
            <w:delText>。</w:delText>
          </w:r>
        </w:del>
      </w:ins>
    </w:p>
    <w:p w14:paraId="04D39AD4" w14:textId="77777777" w:rsidR="000B6263" w:rsidDel="007A2FD3" w:rsidRDefault="00A07C5E">
      <w:pPr>
        <w:pStyle w:val="aa"/>
        <w:ind w:firstLine="480"/>
        <w:rPr>
          <w:del w:id="1844" w:author="admin" w:date="2020-06-05T11:27:00Z"/>
        </w:rPr>
        <w:pPrChange w:id="1845" w:author="admin" w:date="2020-06-05T11:28:00Z">
          <w:pPr>
            <w:pStyle w:val="aa"/>
            <w:adjustRightInd w:val="0"/>
            <w:snapToGrid w:val="0"/>
            <w:ind w:firstLine="480"/>
          </w:pPr>
        </w:pPrChange>
      </w:pPr>
      <w:ins w:id="1846" w:author="3287215331@qq.com" w:date="2018-12-31T13:22:00Z">
        <w:del w:id="1847" w:author="admin" w:date="2020-06-05T11:27:00Z">
          <w:r w:rsidDel="007A2FD3">
            <w:rPr>
              <w:noProof/>
            </w:rPr>
            <w:drawing>
              <wp:inline distT="0" distB="0" distL="0" distR="0" wp14:anchorId="295F92FE" wp14:editId="5296E80C">
                <wp:extent cx="5738495" cy="4183380"/>
                <wp:effectExtent l="0" t="0" r="0" b="0"/>
                <wp:docPr id="98" name="图片 98" descr="watermark,type_ZmFuZ3poZW5naGVpdGk,shadow_10,text_aHR0cHM6Ly9ibG9nLmNzZG4ubmV0L3FxXzQ0MjQyNTM2,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watermark,type_ZmFuZ3poZW5naGVpdGk,shadow_10,text_aHR0cHM6Ly9ibG9nLmNzZG4ubmV0L3FxXzQ0MjQyNTM2,size_16,color_FFFFFF,t_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8495" cy="4183380"/>
                        </a:xfrm>
                        <a:prstGeom prst="rect">
                          <a:avLst/>
                        </a:prstGeom>
                        <a:noFill/>
                        <a:ln>
                          <a:noFill/>
                        </a:ln>
                      </pic:spPr>
                    </pic:pic>
                  </a:graphicData>
                </a:graphic>
              </wp:inline>
            </w:drawing>
          </w:r>
          <w:r w:rsidR="005B1723" w:rsidDel="007A2FD3">
            <w:rPr>
              <w:rFonts w:hint="eastAsia"/>
            </w:rPr>
            <w:delText>截图：</w:delText>
          </w:r>
          <w:r w:rsidR="005B1723" w:rsidDel="007A2FD3">
            <w:rPr>
              <w:rFonts w:hint="eastAsia"/>
            </w:rPr>
            <w:delText>3</w:delText>
          </w:r>
          <w:r w:rsidR="005B1723" w:rsidDel="007A2FD3">
            <w:rPr>
              <w:rFonts w:hint="eastAsia"/>
            </w:rPr>
            <w:delText>级</w:delText>
          </w:r>
          <w:r w:rsidR="005B1723" w:rsidDel="007A2FD3">
            <w:rPr>
              <w:rFonts w:hint="eastAsia"/>
            </w:rPr>
            <w:delText>cache</w:delText>
          </w:r>
        </w:del>
      </w:ins>
      <w:del w:id="1848" w:author="admin" w:date="2020-06-05T11:27:00Z">
        <w:r w:rsidR="000B6263" w:rsidDel="007A2FD3">
          <w:rPr>
            <w:rFonts w:hint="eastAsia"/>
          </w:rPr>
          <w:delText>（</w:delText>
        </w:r>
        <w:r w:rsidR="000B6263" w:rsidDel="007A2FD3">
          <w:rPr>
            <w:rFonts w:hint="eastAsia"/>
            <w:i/>
          </w:rPr>
          <w:delText>以下格式自行编排，编辑时删除</w:delText>
        </w:r>
        <w:r w:rsidR="000B6263" w:rsidDel="007A2FD3">
          <w:rPr>
            <w:rFonts w:hint="eastAsia"/>
          </w:rPr>
          <w:delText>）</w:delText>
        </w:r>
      </w:del>
    </w:p>
    <w:p w14:paraId="44E77AFA" w14:textId="77777777" w:rsidR="000B6263" w:rsidDel="007A2FD3" w:rsidRDefault="000B6263">
      <w:pPr>
        <w:pStyle w:val="aa"/>
        <w:ind w:firstLine="480"/>
        <w:rPr>
          <w:del w:id="1849" w:author="admin" w:date="2020-06-05T11:27:00Z"/>
        </w:rPr>
        <w:pPrChange w:id="1850" w:author="admin" w:date="2020-06-05T11:28:00Z">
          <w:pPr>
            <w:pStyle w:val="2"/>
          </w:pPr>
        </w:pPrChange>
      </w:pPr>
      <w:del w:id="1851" w:author="admin" w:date="2020-06-05T11:27:00Z">
        <w:r w:rsidDel="007A2FD3">
          <w:rPr>
            <w:rFonts w:hint="eastAsia"/>
          </w:rPr>
          <w:delText>7.6 hello</w:delText>
        </w:r>
        <w:r w:rsidDel="007A2FD3">
          <w:rPr>
            <w:rFonts w:hint="eastAsia"/>
          </w:rPr>
          <w:delText>进程</w:delText>
        </w:r>
        <w:r w:rsidDel="007A2FD3">
          <w:rPr>
            <w:rFonts w:hint="eastAsia"/>
          </w:rPr>
          <w:delText>fork</w:delText>
        </w:r>
        <w:r w:rsidDel="007A2FD3">
          <w:rPr>
            <w:rFonts w:hint="eastAsia"/>
          </w:rPr>
          <w:delText>时的内存映射</w:delText>
        </w:r>
      </w:del>
    </w:p>
    <w:p w14:paraId="7F6598FD" w14:textId="77777777" w:rsidR="002319D8" w:rsidDel="007A2FD3" w:rsidRDefault="002319D8">
      <w:pPr>
        <w:pStyle w:val="aa"/>
        <w:ind w:firstLine="482"/>
        <w:rPr>
          <w:ins w:id="1852" w:author="3287215331@qq.com" w:date="2018-12-31T13:26:00Z"/>
          <w:del w:id="1853" w:author="admin" w:date="2020-06-05T11:27:00Z"/>
          <w:rFonts w:ascii="黑体" w:eastAsia="黑体"/>
          <w:kern w:val="0"/>
          <w:sz w:val="30"/>
          <w:szCs w:val="30"/>
        </w:rPr>
        <w:pPrChange w:id="1854" w:author="admin" w:date="2020-06-05T11:28:00Z">
          <w:pPr>
            <w:pStyle w:val="aa"/>
            <w:adjustRightInd w:val="0"/>
            <w:snapToGrid w:val="0"/>
            <w:ind w:firstLine="480"/>
          </w:pPr>
        </w:pPrChange>
      </w:pPr>
      <w:ins w:id="1855" w:author="3287215331@qq.com" w:date="2018-12-31T13:23:00Z">
        <w:del w:id="1856" w:author="admin" w:date="2020-06-05T11:27:00Z">
          <w:r w:rsidRPr="002319D8" w:rsidDel="007A2FD3">
            <w:rPr>
              <w:b/>
              <w:rPrChange w:id="1857" w:author="3287215331@qq.com" w:date="2018-12-31T13:25:00Z">
                <w:rPr/>
              </w:rPrChange>
            </w:rPr>
            <w:delText>1</w:delText>
          </w:r>
          <w:r w:rsidRPr="002319D8" w:rsidDel="007A2FD3">
            <w:rPr>
              <w:rFonts w:hint="eastAsia"/>
              <w:b/>
              <w:rPrChange w:id="1858" w:author="3287215331@qq.com" w:date="2018-12-31T13:25:00Z">
                <w:rPr>
                  <w:rFonts w:hint="eastAsia"/>
                </w:rPr>
              </w:rPrChange>
            </w:rPr>
            <w:delText>）</w:delText>
          </w:r>
        </w:del>
      </w:ins>
      <w:ins w:id="1859" w:author="3287215331@qq.com" w:date="2018-12-31T13:26:00Z">
        <w:del w:id="1860" w:author="admin" w:date="2020-06-05T11:27:00Z">
          <w:r w:rsidRPr="007B542E" w:rsidDel="007A2FD3">
            <w:rPr>
              <w:rFonts w:hint="eastAsia"/>
            </w:rPr>
            <w:delText>虚拟内存和内存映射解释了</w:delText>
          </w:r>
          <w:r w:rsidRPr="007B542E" w:rsidDel="007A2FD3">
            <w:delText>fork</w:delText>
          </w:r>
          <w:r w:rsidDel="007A2FD3">
            <w:rPr>
              <w:rFonts w:hint="eastAsia"/>
            </w:rPr>
            <w:delText>函数如何为</w:delText>
          </w:r>
        </w:del>
      </w:ins>
      <w:ins w:id="1861" w:author="3287215331@qq.com" w:date="2018-12-31T13:27:00Z">
        <w:del w:id="1862" w:author="admin" w:date="2020-06-05T11:27:00Z">
          <w:r w:rsidDel="007A2FD3">
            <w:rPr>
              <w:rFonts w:hint="eastAsia"/>
            </w:rPr>
            <w:delText>hello</w:delText>
          </w:r>
        </w:del>
      </w:ins>
      <w:ins w:id="1863" w:author="3287215331@qq.com" w:date="2018-12-31T13:26:00Z">
        <w:del w:id="1864" w:author="admin" w:date="2020-06-05T11:27:00Z">
          <w:r w:rsidRPr="007B542E" w:rsidDel="007A2FD3">
            <w:rPr>
              <w:rFonts w:hint="eastAsia"/>
            </w:rPr>
            <w:delText>进程提供私有的虚拟地址空间</w:delText>
          </w:r>
        </w:del>
      </w:ins>
      <w:ins w:id="1865" w:author="3287215331@qq.com" w:date="2018-12-31T13:27:00Z">
        <w:del w:id="1866" w:author="admin" w:date="2020-06-05T11:27:00Z">
          <w:r w:rsidDel="007A2FD3">
            <w:rPr>
              <w:rFonts w:hint="eastAsia"/>
            </w:rPr>
            <w:delText>。</w:delText>
          </w:r>
        </w:del>
      </w:ins>
    </w:p>
    <w:p w14:paraId="77AB2FBF" w14:textId="77777777" w:rsidR="002319D8" w:rsidRPr="007B542E" w:rsidDel="007A2FD3" w:rsidRDefault="002319D8">
      <w:pPr>
        <w:pStyle w:val="aa"/>
        <w:ind w:firstLine="482"/>
        <w:rPr>
          <w:ins w:id="1867" w:author="3287215331@qq.com" w:date="2018-12-31T13:27:00Z"/>
          <w:del w:id="1868" w:author="admin" w:date="2020-06-05T11:27:00Z"/>
          <w:rFonts w:ascii="宋体" w:hAnsi="宋体"/>
          <w:kern w:val="0"/>
          <w:szCs w:val="24"/>
        </w:rPr>
        <w:pPrChange w:id="1869" w:author="admin" w:date="2020-06-05T11:28:00Z">
          <w:pPr>
            <w:pStyle w:val="aa"/>
            <w:adjustRightInd w:val="0"/>
            <w:snapToGrid w:val="0"/>
            <w:ind w:firstLine="480"/>
          </w:pPr>
        </w:pPrChange>
      </w:pPr>
      <w:ins w:id="1870" w:author="3287215331@qq.com" w:date="2018-12-31T13:26:00Z">
        <w:del w:id="1871" w:author="admin" w:date="2020-06-05T11:27:00Z">
          <w:r w:rsidRPr="002319D8" w:rsidDel="007A2FD3">
            <w:rPr>
              <w:rFonts w:ascii="宋体" w:hAnsi="宋体"/>
              <w:b/>
              <w:kern w:val="0"/>
              <w:rPrChange w:id="1872" w:author="3287215331@qq.com" w:date="2018-12-31T13:26:00Z">
                <w:rPr>
                  <w:rFonts w:ascii="宋体" w:hAnsi="宋体"/>
                  <w:kern w:val="0"/>
                </w:rPr>
              </w:rPrChange>
            </w:rPr>
            <w:delText>2）</w:delText>
          </w:r>
        </w:del>
      </w:ins>
      <w:ins w:id="1873" w:author="3287215331@qq.com" w:date="2018-12-31T13:27:00Z">
        <w:del w:id="1874" w:author="admin" w:date="2020-06-05T11:27:00Z">
          <w:r w:rsidRPr="007B542E" w:rsidDel="007A2FD3">
            <w:rPr>
              <w:rFonts w:ascii="宋体" w:hAnsi="宋体"/>
              <w:kern w:val="0"/>
              <w:szCs w:val="24"/>
            </w:rPr>
            <w:delText>fork</w:delText>
          </w:r>
          <w:r w:rsidDel="007A2FD3">
            <w:rPr>
              <w:rFonts w:ascii="宋体" w:hAnsi="宋体" w:hint="eastAsia"/>
              <w:kern w:val="0"/>
              <w:szCs w:val="24"/>
            </w:rPr>
            <w:delText>为hello的进程</w:delText>
          </w:r>
          <w:r w:rsidRPr="007B542E" w:rsidDel="007A2FD3">
            <w:rPr>
              <w:rFonts w:ascii="宋体" w:hAnsi="宋体" w:hint="eastAsia"/>
              <w:kern w:val="0"/>
              <w:szCs w:val="24"/>
            </w:rPr>
            <w:delText>创建虚拟内存</w:delText>
          </w:r>
        </w:del>
      </w:ins>
    </w:p>
    <w:p w14:paraId="7D53ACBE" w14:textId="77777777" w:rsidR="006B02C8" w:rsidDel="007A2FD3" w:rsidRDefault="002319D8">
      <w:pPr>
        <w:pStyle w:val="aa"/>
        <w:ind w:firstLine="480"/>
        <w:rPr>
          <w:ins w:id="1875" w:author="3287215331@qq.com" w:date="2018-12-31T13:28:00Z"/>
          <w:del w:id="1876" w:author="admin" w:date="2020-06-05T11:27:00Z"/>
          <w:rFonts w:ascii="宋体" w:hAnsi="宋体"/>
          <w:kern w:val="0"/>
          <w:szCs w:val="24"/>
        </w:rPr>
        <w:pPrChange w:id="1877" w:author="admin" w:date="2020-06-05T11:28:00Z">
          <w:pPr>
            <w:pStyle w:val="aa"/>
            <w:adjustRightInd w:val="0"/>
            <w:snapToGrid w:val="0"/>
            <w:ind w:firstLine="480"/>
          </w:pPr>
        </w:pPrChange>
      </w:pPr>
      <w:ins w:id="1878" w:author="3287215331@qq.com" w:date="2018-12-31T13:27:00Z">
        <w:del w:id="1879" w:author="admin" w:date="2020-06-05T11:27:00Z">
          <w:r w:rsidRPr="007B542E" w:rsidDel="007A2FD3">
            <w:rPr>
              <w:rFonts w:ascii="宋体" w:hAnsi="宋体" w:hint="eastAsia"/>
              <w:kern w:val="0"/>
              <w:szCs w:val="24"/>
            </w:rPr>
            <w:delText>创建当前进程的的</w:delText>
          </w:r>
          <w:r w:rsidR="006B02C8" w:rsidDel="007A2FD3">
            <w:rPr>
              <w:rFonts w:ascii="宋体" w:hAnsi="宋体"/>
              <w:kern w:val="0"/>
              <w:szCs w:val="24"/>
            </w:rPr>
            <w:delText>mm_struct</w:delText>
          </w:r>
          <w:r w:rsidR="006B02C8" w:rsidDel="007A2FD3">
            <w:rPr>
              <w:rFonts w:ascii="宋体" w:hAnsi="宋体" w:hint="eastAsia"/>
              <w:kern w:val="0"/>
              <w:szCs w:val="24"/>
            </w:rPr>
            <w:delText>，</w:delText>
          </w:r>
          <w:r w:rsidRPr="007B542E" w:rsidDel="007A2FD3">
            <w:rPr>
              <w:rFonts w:ascii="宋体" w:hAnsi="宋体"/>
              <w:kern w:val="0"/>
              <w:szCs w:val="24"/>
            </w:rPr>
            <w:delText>vm_area_struct和页表的原样副本</w:delText>
          </w:r>
        </w:del>
      </w:ins>
      <w:ins w:id="1880" w:author="3287215331@qq.com" w:date="2018-12-31T13:28:00Z">
        <w:del w:id="1881" w:author="admin" w:date="2020-06-05T11:27:00Z">
          <w:r w:rsidR="006B02C8" w:rsidDel="007A2FD3">
            <w:rPr>
              <w:rFonts w:ascii="宋体" w:hAnsi="宋体" w:hint="eastAsia"/>
              <w:kern w:val="0"/>
              <w:szCs w:val="24"/>
            </w:rPr>
            <w:delText>；</w:delText>
          </w:r>
        </w:del>
      </w:ins>
      <w:ins w:id="1882" w:author="3287215331@qq.com" w:date="2018-12-31T13:27:00Z">
        <w:del w:id="1883" w:author="admin" w:date="2020-06-05T11:27:00Z">
          <w:r w:rsidRPr="007B542E" w:rsidDel="007A2FD3">
            <w:rPr>
              <w:rFonts w:ascii="宋体" w:hAnsi="宋体" w:hint="eastAsia"/>
              <w:kern w:val="0"/>
              <w:szCs w:val="24"/>
            </w:rPr>
            <w:delText>两个进程中的每个页面都标记为只读</w:delText>
          </w:r>
        </w:del>
      </w:ins>
      <w:ins w:id="1884" w:author="3287215331@qq.com" w:date="2018-12-31T13:28:00Z">
        <w:del w:id="1885" w:author="admin" w:date="2020-06-05T11:27:00Z">
          <w:r w:rsidR="006B02C8" w:rsidDel="007A2FD3">
            <w:rPr>
              <w:rFonts w:ascii="宋体" w:hAnsi="宋体" w:hint="eastAsia"/>
              <w:kern w:val="0"/>
              <w:szCs w:val="24"/>
            </w:rPr>
            <w:delText>；</w:delText>
          </w:r>
        </w:del>
      </w:ins>
      <w:ins w:id="1886" w:author="3287215331@qq.com" w:date="2018-12-31T13:27:00Z">
        <w:del w:id="1887" w:author="admin" w:date="2020-06-05T11:27:00Z">
          <w:r w:rsidRPr="007B542E" w:rsidDel="007A2FD3">
            <w:rPr>
              <w:rFonts w:ascii="宋体" w:hAnsi="宋体" w:hint="eastAsia"/>
              <w:kern w:val="0"/>
              <w:szCs w:val="24"/>
            </w:rPr>
            <w:delText>两个进程中的每个区域结构（</w:delText>
          </w:r>
          <w:r w:rsidRPr="007B542E" w:rsidDel="007A2FD3">
            <w:rPr>
              <w:rFonts w:ascii="宋体" w:hAnsi="宋体"/>
              <w:kern w:val="0"/>
              <w:szCs w:val="24"/>
            </w:rPr>
            <w:delText>vm_area_struct）都标记为私有的写时复制（</w:delText>
          </w:r>
          <w:r w:rsidRPr="002319D8" w:rsidDel="007A2FD3">
            <w:rPr>
              <w:rFonts w:ascii="宋体" w:hAnsi="宋体"/>
              <w:kern w:val="0"/>
              <w:rPrChange w:id="1888" w:author="3287215331@qq.com" w:date="2018-12-31T13:27:00Z">
                <w:rPr>
                  <w:rFonts w:ascii="宋体" w:hAnsi="宋体"/>
                  <w:b/>
                  <w:kern w:val="0"/>
                </w:rPr>
              </w:rPrChange>
            </w:rPr>
            <w:delText>COW）</w:delText>
          </w:r>
        </w:del>
      </w:ins>
    </w:p>
    <w:p w14:paraId="0E16E6B1" w14:textId="77777777" w:rsidR="005C15AC" w:rsidDel="007A2FD3" w:rsidRDefault="006B02C8">
      <w:pPr>
        <w:pStyle w:val="aa"/>
        <w:ind w:firstLine="482"/>
        <w:rPr>
          <w:ins w:id="1889" w:author="3287215331@qq.com" w:date="2018-12-31T13:30:00Z"/>
          <w:del w:id="1890" w:author="admin" w:date="2020-06-05T11:27:00Z"/>
          <w:rFonts w:ascii="宋体" w:hAnsi="宋体"/>
          <w:kern w:val="0"/>
          <w:szCs w:val="24"/>
        </w:rPr>
        <w:pPrChange w:id="1891" w:author="admin" w:date="2020-06-05T11:28:00Z">
          <w:pPr>
            <w:pStyle w:val="aa"/>
            <w:adjustRightInd w:val="0"/>
            <w:snapToGrid w:val="0"/>
            <w:ind w:firstLine="480"/>
          </w:pPr>
        </w:pPrChange>
      </w:pPr>
      <w:ins w:id="1892" w:author="3287215331@qq.com" w:date="2018-12-31T13:28:00Z">
        <w:del w:id="1893" w:author="admin" w:date="2020-06-05T11:27:00Z">
          <w:r w:rsidRPr="006B02C8" w:rsidDel="007A2FD3">
            <w:rPr>
              <w:rFonts w:ascii="宋体" w:hAnsi="宋体"/>
              <w:b/>
              <w:kern w:val="0"/>
              <w:rPrChange w:id="1894" w:author="3287215331@qq.com" w:date="2018-12-31T13:28:00Z">
                <w:rPr>
                  <w:rFonts w:ascii="宋体" w:hAnsi="宋体"/>
                  <w:kern w:val="0"/>
                </w:rPr>
              </w:rPrChange>
            </w:rPr>
            <w:delText>3）</w:delText>
          </w:r>
          <w:r w:rsidR="003D18F9" w:rsidDel="007A2FD3">
            <w:rPr>
              <w:rFonts w:ascii="宋体" w:hAnsi="宋体" w:hint="eastAsia"/>
              <w:kern w:val="0"/>
              <w:szCs w:val="24"/>
            </w:rPr>
            <w:delText>在</w:delText>
          </w:r>
        </w:del>
      </w:ins>
      <w:ins w:id="1895" w:author="3287215331@qq.com" w:date="2018-12-31T13:29:00Z">
        <w:del w:id="1896" w:author="admin" w:date="2020-06-05T11:27:00Z">
          <w:r w:rsidR="003D18F9" w:rsidDel="007A2FD3">
            <w:rPr>
              <w:rFonts w:ascii="宋体" w:hAnsi="宋体" w:hint="eastAsia"/>
              <w:kern w:val="0"/>
              <w:szCs w:val="24"/>
            </w:rPr>
            <w:delText>hello进程</w:delText>
          </w:r>
        </w:del>
      </w:ins>
      <w:ins w:id="1897" w:author="3287215331@qq.com" w:date="2018-12-31T13:28:00Z">
        <w:del w:id="1898" w:author="admin" w:date="2020-06-05T11:27:00Z">
          <w:r w:rsidR="005C15AC" w:rsidDel="007A2FD3">
            <w:rPr>
              <w:rFonts w:ascii="宋体" w:hAnsi="宋体" w:hint="eastAsia"/>
              <w:kern w:val="0"/>
              <w:szCs w:val="24"/>
            </w:rPr>
            <w:delText>中返回时，</w:delText>
          </w:r>
        </w:del>
      </w:ins>
      <w:ins w:id="1899" w:author="3287215331@qq.com" w:date="2018-12-31T13:30:00Z">
        <w:del w:id="1900" w:author="admin" w:date="2020-06-05T11:27:00Z">
          <w:r w:rsidR="005C15AC" w:rsidDel="007A2FD3">
            <w:rPr>
              <w:rFonts w:ascii="宋体" w:hAnsi="宋体" w:hint="eastAsia"/>
              <w:kern w:val="0"/>
              <w:szCs w:val="24"/>
            </w:rPr>
            <w:delText>hello</w:delText>
          </w:r>
        </w:del>
      </w:ins>
      <w:ins w:id="1901" w:author="3287215331@qq.com" w:date="2018-12-31T13:28:00Z">
        <w:del w:id="1902" w:author="admin" w:date="2020-06-05T11:27:00Z">
          <w:r w:rsidRPr="007B542E" w:rsidDel="007A2FD3">
            <w:rPr>
              <w:rFonts w:ascii="宋体" w:hAnsi="宋体" w:hint="eastAsia"/>
              <w:kern w:val="0"/>
              <w:szCs w:val="24"/>
            </w:rPr>
            <w:delText>进程拥有与调用</w:delText>
          </w:r>
          <w:r w:rsidRPr="007B542E" w:rsidDel="007A2FD3">
            <w:rPr>
              <w:rFonts w:ascii="宋体" w:hAnsi="宋体"/>
              <w:kern w:val="0"/>
              <w:szCs w:val="24"/>
            </w:rPr>
            <w:delText>fork进程相同的虚拟内存</w:delText>
          </w:r>
        </w:del>
      </w:ins>
      <w:ins w:id="1903" w:author="3287215331@qq.com" w:date="2018-12-31T13:29:00Z">
        <w:del w:id="1904" w:author="admin" w:date="2020-06-05T11:27:00Z">
          <w:r w:rsidR="003D18F9" w:rsidDel="007A2FD3">
            <w:rPr>
              <w:rFonts w:ascii="宋体" w:hAnsi="宋体" w:hint="eastAsia"/>
              <w:kern w:val="0"/>
              <w:szCs w:val="24"/>
            </w:rPr>
            <w:delText>。</w:delText>
          </w:r>
        </w:del>
      </w:ins>
    </w:p>
    <w:p w14:paraId="1F9CDCE9" w14:textId="77777777" w:rsidR="000B6263" w:rsidRPr="005C15AC" w:rsidDel="007A2FD3" w:rsidRDefault="005C15AC">
      <w:pPr>
        <w:pStyle w:val="aa"/>
        <w:ind w:firstLine="482"/>
        <w:rPr>
          <w:del w:id="1905" w:author="admin" w:date="2020-06-05T11:27:00Z"/>
          <w:rFonts w:ascii="宋体" w:hAnsi="宋体"/>
          <w:b/>
          <w:kern w:val="0"/>
          <w:szCs w:val="24"/>
          <w:rPrChange w:id="1906" w:author="3287215331@qq.com" w:date="2018-12-31T13:30:00Z">
            <w:rPr>
              <w:del w:id="1907" w:author="admin" w:date="2020-06-05T11:27:00Z"/>
            </w:rPr>
          </w:rPrChange>
        </w:rPr>
        <w:pPrChange w:id="1908" w:author="admin" w:date="2020-06-05T11:28:00Z">
          <w:pPr>
            <w:pStyle w:val="aa"/>
            <w:adjustRightInd w:val="0"/>
            <w:snapToGrid w:val="0"/>
            <w:ind w:firstLine="480"/>
          </w:pPr>
        </w:pPrChange>
      </w:pPr>
      <w:ins w:id="1909" w:author="3287215331@qq.com" w:date="2018-12-31T13:30:00Z">
        <w:del w:id="1910" w:author="admin" w:date="2020-06-05T11:27:00Z">
          <w:r w:rsidRPr="005C15AC" w:rsidDel="007A2FD3">
            <w:rPr>
              <w:rFonts w:ascii="宋体" w:hAnsi="宋体"/>
              <w:b/>
              <w:kern w:val="0"/>
              <w:rPrChange w:id="1911" w:author="3287215331@qq.com" w:date="2018-12-31T13:30:00Z">
                <w:rPr>
                  <w:rFonts w:ascii="宋体" w:hAnsi="宋体"/>
                  <w:kern w:val="0"/>
                </w:rPr>
              </w:rPrChange>
            </w:rPr>
            <w:delText>4）</w:delText>
          </w:r>
          <w:r w:rsidRPr="007B542E" w:rsidDel="007A2FD3">
            <w:rPr>
              <w:rFonts w:ascii="宋体" w:hAnsi="宋体" w:hint="eastAsia"/>
              <w:kern w:val="0"/>
              <w:szCs w:val="24"/>
            </w:rPr>
            <w:delText>随后的写操作通过写时复制机制创建新页面</w:delText>
          </w:r>
        </w:del>
      </w:ins>
      <w:del w:id="1912" w:author="admin" w:date="2020-06-05T11:27:00Z">
        <w:r w:rsidR="000B6263" w:rsidRPr="005C15AC" w:rsidDel="007A2FD3">
          <w:rPr>
            <w:rFonts w:ascii="黑体" w:eastAsia="黑体" w:hint="eastAsia"/>
            <w:b/>
            <w:kern w:val="0"/>
            <w:sz w:val="30"/>
            <w:szCs w:val="30"/>
            <w:rPrChange w:id="1913" w:author="3287215331@qq.com" w:date="2018-12-31T13:30:00Z">
              <w:rPr>
                <w:rFonts w:hint="eastAsia"/>
              </w:rPr>
            </w:rPrChange>
          </w:rPr>
          <w:delText>（以下格式自行编排，编辑时删除）</w:delText>
        </w:r>
      </w:del>
    </w:p>
    <w:p w14:paraId="5FD38A7E" w14:textId="77777777" w:rsidR="000B6263" w:rsidDel="007A2FD3" w:rsidRDefault="000B6263">
      <w:pPr>
        <w:pStyle w:val="aa"/>
        <w:ind w:firstLine="480"/>
        <w:rPr>
          <w:del w:id="1914" w:author="admin" w:date="2020-06-05T11:27:00Z"/>
        </w:rPr>
        <w:pPrChange w:id="1915" w:author="admin" w:date="2020-06-05T11:28:00Z">
          <w:pPr>
            <w:pStyle w:val="2"/>
          </w:pPr>
        </w:pPrChange>
      </w:pPr>
      <w:del w:id="1916" w:author="admin" w:date="2020-06-05T11:27:00Z">
        <w:r w:rsidDel="007A2FD3">
          <w:rPr>
            <w:rFonts w:hint="eastAsia"/>
          </w:rPr>
          <w:delText>7.7 hello</w:delText>
        </w:r>
        <w:r w:rsidDel="007A2FD3">
          <w:rPr>
            <w:rFonts w:hint="eastAsia"/>
          </w:rPr>
          <w:delText>进程</w:delText>
        </w:r>
        <w:r w:rsidDel="007A2FD3">
          <w:rPr>
            <w:rFonts w:hint="eastAsia"/>
          </w:rPr>
          <w:delText>execve</w:delText>
        </w:r>
        <w:r w:rsidDel="007A2FD3">
          <w:rPr>
            <w:rFonts w:hint="eastAsia"/>
          </w:rPr>
          <w:delText>时的内存映射</w:delText>
        </w:r>
      </w:del>
    </w:p>
    <w:p w14:paraId="5174F849" w14:textId="77777777" w:rsidR="0071793F" w:rsidDel="007A2FD3" w:rsidRDefault="005C15AC">
      <w:pPr>
        <w:pStyle w:val="aa"/>
        <w:ind w:firstLine="482"/>
        <w:rPr>
          <w:ins w:id="1917" w:author="3287215331@qq.com" w:date="2018-12-31T13:35:00Z"/>
          <w:del w:id="1918" w:author="admin" w:date="2020-06-05T11:27:00Z"/>
        </w:rPr>
        <w:pPrChange w:id="1919" w:author="admin" w:date="2020-06-05T11:28:00Z">
          <w:pPr>
            <w:pStyle w:val="aa"/>
            <w:adjustRightInd w:val="0"/>
            <w:snapToGrid w:val="0"/>
            <w:ind w:firstLine="480"/>
          </w:pPr>
        </w:pPrChange>
      </w:pPr>
      <w:ins w:id="1920" w:author="3287215331@qq.com" w:date="2018-12-31T13:31:00Z">
        <w:del w:id="1921" w:author="admin" w:date="2020-06-05T11:27:00Z">
          <w:r w:rsidRPr="005C15AC" w:rsidDel="007A2FD3">
            <w:rPr>
              <w:b/>
              <w:rPrChange w:id="1922" w:author="3287215331@qq.com" w:date="2018-12-31T13:31:00Z">
                <w:rPr/>
              </w:rPrChange>
            </w:rPr>
            <w:delText>1</w:delText>
          </w:r>
          <w:r w:rsidRPr="005C15AC" w:rsidDel="007A2FD3">
            <w:rPr>
              <w:rFonts w:hint="eastAsia"/>
              <w:b/>
              <w:rPrChange w:id="1923" w:author="3287215331@qq.com" w:date="2018-12-31T13:31:00Z">
                <w:rPr>
                  <w:rFonts w:hint="eastAsia"/>
                </w:rPr>
              </w:rPrChange>
            </w:rPr>
            <w:delText>）</w:delText>
          </w:r>
        </w:del>
      </w:ins>
      <w:ins w:id="1924" w:author="3287215331@qq.com" w:date="2018-12-31T13:32:00Z">
        <w:del w:id="1925" w:author="admin" w:date="2020-06-05T11:27:00Z">
          <w:r w:rsidR="0071793F" w:rsidDel="007A2FD3">
            <w:rPr>
              <w:rFonts w:hint="eastAsia"/>
            </w:rPr>
            <w:delText>在</w:delText>
          </w:r>
          <w:r w:rsidR="0071793F" w:rsidDel="007A2FD3">
            <w:rPr>
              <w:rFonts w:hint="eastAsia"/>
            </w:rPr>
            <w:delText>bash</w:delText>
          </w:r>
          <w:r w:rsidR="0071793F" w:rsidDel="007A2FD3">
            <w:rPr>
              <w:rFonts w:hint="eastAsia"/>
            </w:rPr>
            <w:delText>中的</w:delText>
          </w:r>
        </w:del>
      </w:ins>
      <w:ins w:id="1926" w:author="3287215331@qq.com" w:date="2018-12-31T13:34:00Z">
        <w:del w:id="1927" w:author="admin" w:date="2020-06-05T11:27:00Z">
          <w:r w:rsidR="0071793F" w:rsidDel="007A2FD3">
            <w:rPr>
              <w:rFonts w:hint="eastAsia"/>
            </w:rPr>
            <w:delText>进程中执行了如下的</w:delText>
          </w:r>
          <w:r w:rsidR="0071793F" w:rsidDel="007A2FD3">
            <w:rPr>
              <w:rFonts w:hint="eastAsia"/>
            </w:rPr>
            <w:delText>execve</w:delText>
          </w:r>
          <w:r w:rsidR="0071793F" w:rsidDel="007A2FD3">
            <w:rPr>
              <w:rFonts w:hint="eastAsia"/>
            </w:rPr>
            <w:delText>调用：</w:delText>
          </w:r>
          <w:r w:rsidR="0071793F" w:rsidDel="007A2FD3">
            <w:rPr>
              <w:rFonts w:hint="eastAsia"/>
            </w:rPr>
            <w:delText>execve(</w:delText>
          </w:r>
          <w:r w:rsidR="0071793F" w:rsidDel="007A2FD3">
            <w:delText>"</w:delText>
          </w:r>
        </w:del>
      </w:ins>
      <w:ins w:id="1928" w:author="3287215331@qq.com" w:date="2018-12-31T13:35:00Z">
        <w:del w:id="1929" w:author="admin" w:date="2020-06-05T11:27:00Z">
          <w:r w:rsidR="0071793F" w:rsidDel="007A2FD3">
            <w:rPr>
              <w:rFonts w:hint="eastAsia"/>
            </w:rPr>
            <w:delText>hello</w:delText>
          </w:r>
        </w:del>
      </w:ins>
      <w:ins w:id="1930" w:author="3287215331@qq.com" w:date="2018-12-31T13:34:00Z">
        <w:del w:id="1931" w:author="admin" w:date="2020-06-05T11:27:00Z">
          <w:r w:rsidR="0071793F" w:rsidDel="007A2FD3">
            <w:delText>"</w:delText>
          </w:r>
        </w:del>
      </w:ins>
      <w:ins w:id="1932" w:author="3287215331@qq.com" w:date="2018-12-31T13:35:00Z">
        <w:del w:id="1933" w:author="admin" w:date="2020-06-05T11:27:00Z">
          <w:r w:rsidR="0071793F" w:rsidDel="007A2FD3">
            <w:delText>,NULL,NULL</w:delText>
          </w:r>
        </w:del>
      </w:ins>
      <w:ins w:id="1934" w:author="3287215331@qq.com" w:date="2018-12-31T13:34:00Z">
        <w:del w:id="1935" w:author="admin" w:date="2020-06-05T11:27:00Z">
          <w:r w:rsidR="0071793F" w:rsidDel="007A2FD3">
            <w:delText>)</w:delText>
          </w:r>
        </w:del>
      </w:ins>
      <w:ins w:id="1936" w:author="3287215331@qq.com" w:date="2018-12-31T13:35:00Z">
        <w:del w:id="1937" w:author="admin" w:date="2020-06-05T11:27:00Z">
          <w:r w:rsidR="0071793F" w:rsidDel="007A2FD3">
            <w:rPr>
              <w:rFonts w:hint="eastAsia"/>
            </w:rPr>
            <w:delText>；</w:delText>
          </w:r>
        </w:del>
      </w:ins>
    </w:p>
    <w:p w14:paraId="0F65F3AC" w14:textId="77777777" w:rsidR="0071793F" w:rsidDel="007A2FD3" w:rsidRDefault="0071793F">
      <w:pPr>
        <w:pStyle w:val="aa"/>
        <w:ind w:firstLine="482"/>
        <w:rPr>
          <w:ins w:id="1938" w:author="3287215331@qq.com" w:date="2018-12-31T13:37:00Z"/>
          <w:del w:id="1939" w:author="admin" w:date="2020-06-05T11:27:00Z"/>
        </w:rPr>
        <w:pPrChange w:id="1940" w:author="admin" w:date="2020-06-05T11:28:00Z">
          <w:pPr>
            <w:pStyle w:val="aa"/>
            <w:adjustRightInd w:val="0"/>
            <w:snapToGrid w:val="0"/>
            <w:ind w:firstLine="480"/>
          </w:pPr>
        </w:pPrChange>
      </w:pPr>
      <w:ins w:id="1941" w:author="3287215331@qq.com" w:date="2018-12-31T13:35:00Z">
        <w:del w:id="1942" w:author="admin" w:date="2020-06-05T11:27:00Z">
          <w:r w:rsidRPr="0071793F" w:rsidDel="007A2FD3">
            <w:rPr>
              <w:b/>
              <w:rPrChange w:id="1943" w:author="3287215331@qq.com" w:date="2018-12-31T13:36:00Z">
                <w:rPr/>
              </w:rPrChange>
            </w:rPr>
            <w:delText>2</w:delText>
          </w:r>
          <w:r w:rsidRPr="0071793F" w:rsidDel="007A2FD3">
            <w:rPr>
              <w:rFonts w:hint="eastAsia"/>
              <w:b/>
              <w:rPrChange w:id="1944" w:author="3287215331@qq.com" w:date="2018-12-31T13:36:00Z">
                <w:rPr>
                  <w:rFonts w:hint="eastAsia"/>
                </w:rPr>
              </w:rPrChange>
            </w:rPr>
            <w:delText>）</w:delText>
          </w:r>
          <w:r w:rsidDel="007A2FD3">
            <w:rPr>
              <w:rFonts w:hint="eastAsia"/>
            </w:rPr>
            <w:delText>execve</w:delText>
          </w:r>
        </w:del>
      </w:ins>
      <w:ins w:id="1945" w:author="3287215331@qq.com" w:date="2018-12-31T13:36:00Z">
        <w:del w:id="1946" w:author="admin" w:date="2020-06-05T11:27:00Z">
          <w:r w:rsidDel="007A2FD3">
            <w:rPr>
              <w:rFonts w:hint="eastAsia"/>
            </w:rPr>
            <w:delText>函数在当前进程中加载并运行包含在可执行文件</w:delText>
          </w:r>
          <w:r w:rsidDel="007A2FD3">
            <w:rPr>
              <w:rFonts w:hint="eastAsia"/>
            </w:rPr>
            <w:delText>hello</w:delText>
          </w:r>
          <w:r w:rsidDel="007A2FD3">
            <w:rPr>
              <w:rFonts w:hint="eastAsia"/>
            </w:rPr>
            <w:delText>中的程序</w:delText>
          </w:r>
        </w:del>
      </w:ins>
      <w:ins w:id="1947" w:author="3287215331@qq.com" w:date="2018-12-31T13:37:00Z">
        <w:del w:id="1948" w:author="admin" w:date="2020-06-05T11:27:00Z">
          <w:r w:rsidDel="007A2FD3">
            <w:rPr>
              <w:rFonts w:hint="eastAsia"/>
            </w:rPr>
            <w:delText>，用</w:delText>
          </w:r>
          <w:r w:rsidDel="007A2FD3">
            <w:rPr>
              <w:rFonts w:hint="eastAsia"/>
            </w:rPr>
            <w:delText>hello</w:delText>
          </w:r>
          <w:r w:rsidDel="007A2FD3">
            <w:rPr>
              <w:rFonts w:hint="eastAsia"/>
            </w:rPr>
            <w:delText>替代了当前</w:delText>
          </w:r>
          <w:r w:rsidDel="007A2FD3">
            <w:rPr>
              <w:rFonts w:hint="eastAsia"/>
            </w:rPr>
            <w:delText>bash</w:delText>
          </w:r>
          <w:r w:rsidDel="007A2FD3">
            <w:rPr>
              <w:rFonts w:hint="eastAsia"/>
            </w:rPr>
            <w:delText>中的程序。</w:delText>
          </w:r>
        </w:del>
      </w:ins>
    </w:p>
    <w:p w14:paraId="5541B738" w14:textId="77777777" w:rsidR="0071793F" w:rsidDel="007A2FD3" w:rsidRDefault="0071793F">
      <w:pPr>
        <w:pStyle w:val="aa"/>
        <w:ind w:firstLine="480"/>
        <w:rPr>
          <w:ins w:id="1949" w:author="3287215331@qq.com" w:date="2018-12-31T13:37:00Z"/>
          <w:del w:id="1950" w:author="admin" w:date="2020-06-05T11:27:00Z"/>
        </w:rPr>
        <w:pPrChange w:id="1951" w:author="admin" w:date="2020-06-05T11:28:00Z">
          <w:pPr>
            <w:pStyle w:val="aa"/>
            <w:adjustRightInd w:val="0"/>
            <w:snapToGrid w:val="0"/>
            <w:ind w:firstLine="480"/>
          </w:pPr>
        </w:pPrChange>
      </w:pPr>
      <w:ins w:id="1952" w:author="3287215331@qq.com" w:date="2018-12-31T13:37:00Z">
        <w:del w:id="1953" w:author="admin" w:date="2020-06-05T11:27:00Z">
          <w:r w:rsidDel="007A2FD3">
            <w:rPr>
              <w:rFonts w:hint="eastAsia"/>
            </w:rPr>
            <w:delText>下面是加载并运行</w:delText>
          </w:r>
          <w:r w:rsidDel="007A2FD3">
            <w:rPr>
              <w:rFonts w:hint="eastAsia"/>
            </w:rPr>
            <w:delText>hello</w:delText>
          </w:r>
          <w:r w:rsidDel="007A2FD3">
            <w:rPr>
              <w:rFonts w:hint="eastAsia"/>
            </w:rPr>
            <w:delText>的几个步骤</w:delText>
          </w:r>
        </w:del>
      </w:ins>
    </w:p>
    <w:p w14:paraId="551EBFDA" w14:textId="77777777" w:rsidR="00F10DA9" w:rsidRPr="00E82FED" w:rsidDel="007A2FD3" w:rsidRDefault="0071793F">
      <w:pPr>
        <w:pStyle w:val="aa"/>
        <w:ind w:firstLine="482"/>
        <w:rPr>
          <w:ins w:id="1954" w:author="3287215331@qq.com" w:date="2018-12-31T13:38:00Z"/>
          <w:del w:id="1955" w:author="admin" w:date="2020-06-05T11:27:00Z"/>
          <w:b/>
          <w:rPrChange w:id="1956" w:author="3287215331@qq.com" w:date="2018-12-31T13:39:00Z">
            <w:rPr>
              <w:ins w:id="1957" w:author="3287215331@qq.com" w:date="2018-12-31T13:38:00Z"/>
              <w:del w:id="1958" w:author="admin" w:date="2020-06-05T11:27:00Z"/>
            </w:rPr>
          </w:rPrChange>
        </w:rPr>
        <w:pPrChange w:id="1959" w:author="admin" w:date="2020-06-05T11:28:00Z">
          <w:pPr>
            <w:pStyle w:val="aa"/>
            <w:adjustRightInd w:val="0"/>
            <w:snapToGrid w:val="0"/>
            <w:ind w:firstLine="480"/>
          </w:pPr>
        </w:pPrChange>
      </w:pPr>
      <w:ins w:id="1960" w:author="3287215331@qq.com" w:date="2018-12-31T13:37:00Z">
        <w:del w:id="1961" w:author="admin" w:date="2020-06-05T11:27:00Z">
          <w:r w:rsidRPr="0071793F" w:rsidDel="007A2FD3">
            <w:rPr>
              <w:b/>
              <w:rPrChange w:id="1962" w:author="3287215331@qq.com" w:date="2018-12-31T13:38:00Z">
                <w:rPr/>
              </w:rPrChange>
            </w:rPr>
            <w:delText>3</w:delText>
          </w:r>
          <w:r w:rsidRPr="0071793F" w:rsidDel="007A2FD3">
            <w:rPr>
              <w:rFonts w:hint="eastAsia"/>
              <w:b/>
              <w:rPrChange w:id="1963" w:author="3287215331@qq.com" w:date="2018-12-31T13:38:00Z">
                <w:rPr>
                  <w:rFonts w:hint="eastAsia"/>
                </w:rPr>
              </w:rPrChange>
            </w:rPr>
            <w:delText>）</w:delText>
          </w:r>
        </w:del>
      </w:ins>
      <w:ins w:id="1964" w:author="3287215331@qq.com" w:date="2018-12-31T13:38:00Z">
        <w:del w:id="1965" w:author="admin" w:date="2020-06-05T11:27:00Z">
          <w:r w:rsidR="00F10DA9" w:rsidRPr="00E82FED" w:rsidDel="007A2FD3">
            <w:rPr>
              <w:rFonts w:hint="eastAsia"/>
              <w:b/>
              <w:rPrChange w:id="1966" w:author="3287215331@qq.com" w:date="2018-12-31T13:39:00Z">
                <w:rPr>
                  <w:rFonts w:hint="eastAsia"/>
                </w:rPr>
              </w:rPrChange>
            </w:rPr>
            <w:delText>删除已存在的用户区域。</w:delText>
          </w:r>
        </w:del>
      </w:ins>
    </w:p>
    <w:p w14:paraId="17B2E63D" w14:textId="77777777" w:rsidR="00F10DA9" w:rsidRPr="00E82FED" w:rsidDel="007A2FD3" w:rsidRDefault="00F10DA9">
      <w:pPr>
        <w:pStyle w:val="aa"/>
        <w:ind w:firstLine="482"/>
        <w:rPr>
          <w:ins w:id="1967" w:author="3287215331@qq.com" w:date="2018-12-31T13:38:00Z"/>
          <w:del w:id="1968" w:author="admin" w:date="2020-06-05T11:27:00Z"/>
          <w:b/>
          <w:rPrChange w:id="1969" w:author="3287215331@qq.com" w:date="2018-12-31T13:39:00Z">
            <w:rPr>
              <w:ins w:id="1970" w:author="3287215331@qq.com" w:date="2018-12-31T13:38:00Z"/>
              <w:del w:id="1971" w:author="admin" w:date="2020-06-05T11:27:00Z"/>
            </w:rPr>
          </w:rPrChange>
        </w:rPr>
        <w:pPrChange w:id="1972" w:author="admin" w:date="2020-06-05T11:28:00Z">
          <w:pPr>
            <w:pStyle w:val="aa"/>
            <w:adjustRightInd w:val="0"/>
            <w:snapToGrid w:val="0"/>
            <w:ind w:firstLine="480"/>
          </w:pPr>
        </w:pPrChange>
      </w:pPr>
      <w:ins w:id="1973" w:author="3287215331@qq.com" w:date="2018-12-31T13:38:00Z">
        <w:del w:id="1974" w:author="admin" w:date="2020-06-05T11:27:00Z">
          <w:r w:rsidRPr="00E82FED" w:rsidDel="007A2FD3">
            <w:rPr>
              <w:b/>
              <w:rPrChange w:id="1975" w:author="3287215331@qq.com" w:date="2018-12-31T13:39:00Z">
                <w:rPr/>
              </w:rPrChange>
            </w:rPr>
            <w:delText>4</w:delText>
          </w:r>
          <w:r w:rsidRPr="00E82FED" w:rsidDel="007A2FD3">
            <w:rPr>
              <w:rFonts w:hint="eastAsia"/>
              <w:b/>
              <w:rPrChange w:id="1976" w:author="3287215331@qq.com" w:date="2018-12-31T13:39:00Z">
                <w:rPr>
                  <w:rFonts w:hint="eastAsia"/>
                </w:rPr>
              </w:rPrChange>
            </w:rPr>
            <w:delText>）映射私有区域</w:delText>
          </w:r>
        </w:del>
      </w:ins>
    </w:p>
    <w:p w14:paraId="4537760C" w14:textId="77777777" w:rsidR="00F10DA9" w:rsidRPr="00E82FED" w:rsidDel="007A2FD3" w:rsidRDefault="00F10DA9">
      <w:pPr>
        <w:pStyle w:val="aa"/>
        <w:ind w:firstLine="482"/>
        <w:rPr>
          <w:ins w:id="1977" w:author="3287215331@qq.com" w:date="2018-12-31T13:38:00Z"/>
          <w:del w:id="1978" w:author="admin" w:date="2020-06-05T11:27:00Z"/>
          <w:b/>
          <w:rPrChange w:id="1979" w:author="3287215331@qq.com" w:date="2018-12-31T13:39:00Z">
            <w:rPr>
              <w:ins w:id="1980" w:author="3287215331@qq.com" w:date="2018-12-31T13:38:00Z"/>
              <w:del w:id="1981" w:author="admin" w:date="2020-06-05T11:27:00Z"/>
            </w:rPr>
          </w:rPrChange>
        </w:rPr>
        <w:pPrChange w:id="1982" w:author="admin" w:date="2020-06-05T11:28:00Z">
          <w:pPr>
            <w:pStyle w:val="aa"/>
            <w:adjustRightInd w:val="0"/>
            <w:snapToGrid w:val="0"/>
            <w:ind w:firstLine="480"/>
          </w:pPr>
        </w:pPrChange>
      </w:pPr>
      <w:ins w:id="1983" w:author="3287215331@qq.com" w:date="2018-12-31T13:38:00Z">
        <w:del w:id="1984" w:author="admin" w:date="2020-06-05T11:27:00Z">
          <w:r w:rsidRPr="00E82FED" w:rsidDel="007A2FD3">
            <w:rPr>
              <w:b/>
              <w:rPrChange w:id="1985" w:author="3287215331@qq.com" w:date="2018-12-31T13:39:00Z">
                <w:rPr/>
              </w:rPrChange>
            </w:rPr>
            <w:delText>5</w:delText>
          </w:r>
          <w:r w:rsidRPr="00E82FED" w:rsidDel="007A2FD3">
            <w:rPr>
              <w:rFonts w:hint="eastAsia"/>
              <w:b/>
              <w:rPrChange w:id="1986" w:author="3287215331@qq.com" w:date="2018-12-31T13:39:00Z">
                <w:rPr>
                  <w:rFonts w:hint="eastAsia"/>
                </w:rPr>
              </w:rPrChange>
            </w:rPr>
            <w:delText>）映射共享区域</w:delText>
          </w:r>
        </w:del>
      </w:ins>
    </w:p>
    <w:p w14:paraId="7BB87390" w14:textId="77777777" w:rsidR="00E82FED" w:rsidDel="007A2FD3" w:rsidRDefault="00F10DA9">
      <w:pPr>
        <w:pStyle w:val="aa"/>
        <w:ind w:firstLine="482"/>
        <w:rPr>
          <w:ins w:id="1987" w:author="3287215331@qq.com" w:date="2018-12-31T13:40:00Z"/>
          <w:del w:id="1988" w:author="admin" w:date="2020-06-05T11:27:00Z"/>
          <w:b/>
        </w:rPr>
        <w:pPrChange w:id="1989" w:author="admin" w:date="2020-06-05T11:28:00Z">
          <w:pPr>
            <w:pStyle w:val="aa"/>
            <w:adjustRightInd w:val="0"/>
            <w:snapToGrid w:val="0"/>
            <w:ind w:firstLine="480"/>
          </w:pPr>
        </w:pPrChange>
      </w:pPr>
      <w:ins w:id="1990" w:author="3287215331@qq.com" w:date="2018-12-31T13:39:00Z">
        <w:del w:id="1991" w:author="admin" w:date="2020-06-05T11:27:00Z">
          <w:r w:rsidRPr="00E82FED" w:rsidDel="007A2FD3">
            <w:rPr>
              <w:b/>
              <w:rPrChange w:id="1992" w:author="3287215331@qq.com" w:date="2018-12-31T13:39:00Z">
                <w:rPr/>
              </w:rPrChange>
            </w:rPr>
            <w:delText>6</w:delText>
          </w:r>
          <w:r w:rsidRPr="00E82FED" w:rsidDel="007A2FD3">
            <w:rPr>
              <w:rFonts w:hint="eastAsia"/>
              <w:b/>
              <w:rPrChange w:id="1993" w:author="3287215331@qq.com" w:date="2018-12-31T13:39:00Z">
                <w:rPr>
                  <w:rFonts w:hint="eastAsia"/>
                </w:rPr>
              </w:rPrChange>
            </w:rPr>
            <w:delText>）设置程序计数器（</w:delText>
          </w:r>
          <w:r w:rsidRPr="00E82FED" w:rsidDel="007A2FD3">
            <w:rPr>
              <w:b/>
              <w:rPrChange w:id="1994" w:author="3287215331@qq.com" w:date="2018-12-31T13:39:00Z">
                <w:rPr/>
              </w:rPrChange>
            </w:rPr>
            <w:delText>PC</w:delText>
          </w:r>
          <w:r w:rsidRPr="00E82FED" w:rsidDel="007A2FD3">
            <w:rPr>
              <w:rFonts w:hint="eastAsia"/>
              <w:b/>
              <w:rPrChange w:id="1995" w:author="3287215331@qq.com" w:date="2018-12-31T13:39:00Z">
                <w:rPr>
                  <w:rFonts w:hint="eastAsia"/>
                </w:rPr>
              </w:rPrChange>
            </w:rPr>
            <w:delText>）</w:delText>
          </w:r>
        </w:del>
      </w:ins>
    </w:p>
    <w:p w14:paraId="6E3646E8" w14:textId="77777777" w:rsidR="00F14E21" w:rsidDel="007A2FD3" w:rsidRDefault="00E82FED">
      <w:pPr>
        <w:pStyle w:val="aa"/>
        <w:ind w:firstLine="480"/>
        <w:rPr>
          <w:ins w:id="1996" w:author="3287215331@qq.com" w:date="2018-12-31T13:41:00Z"/>
          <w:del w:id="1997" w:author="admin" w:date="2020-06-05T11:27:00Z"/>
        </w:rPr>
        <w:pPrChange w:id="1998" w:author="admin" w:date="2020-06-05T11:28:00Z">
          <w:pPr>
            <w:pStyle w:val="aa"/>
            <w:adjustRightInd w:val="0"/>
            <w:snapToGrid w:val="0"/>
            <w:ind w:firstLine="480"/>
          </w:pPr>
        </w:pPrChange>
      </w:pPr>
      <w:ins w:id="1999" w:author="3287215331@qq.com" w:date="2018-12-31T13:40:00Z">
        <w:del w:id="2000" w:author="admin" w:date="2020-06-05T11:27:00Z">
          <w:r w:rsidDel="007A2FD3">
            <w:rPr>
              <w:rFonts w:hint="eastAsia"/>
            </w:rPr>
            <w:delText>e</w:delText>
          </w:r>
          <w:r w:rsidDel="007A2FD3">
            <w:delText>xceve</w:delText>
          </w:r>
          <w:r w:rsidDel="007A2FD3">
            <w:rPr>
              <w:rFonts w:hint="eastAsia"/>
            </w:rPr>
            <w:delText>做的最后一件事是设置当前进程的上下文中的程序计数器，是指指向代码区域的入口点。</w:delText>
          </w:r>
          <w:r w:rsidR="00F14E21" w:rsidDel="007A2FD3">
            <w:rPr>
              <w:rFonts w:hint="eastAsia"/>
            </w:rPr>
            <w:delText>而下一次</w:delText>
          </w:r>
        </w:del>
      </w:ins>
      <w:ins w:id="2001" w:author="3287215331@qq.com" w:date="2018-12-31T13:41:00Z">
        <w:del w:id="2002" w:author="admin" w:date="2020-06-05T11:27:00Z">
          <w:r w:rsidR="00F14E21" w:rsidDel="007A2FD3">
            <w:rPr>
              <w:rFonts w:hint="eastAsia"/>
            </w:rPr>
            <w:delText>调度这个进程时，他将从这个入口点开始执行。</w:delText>
          </w:r>
          <w:r w:rsidR="00F14E21" w:rsidDel="007A2FD3">
            <w:rPr>
              <w:rFonts w:hint="eastAsia"/>
            </w:rPr>
            <w:delText>Linux</w:delText>
          </w:r>
          <w:r w:rsidR="00F14E21" w:rsidDel="007A2FD3">
            <w:rPr>
              <w:rFonts w:hint="eastAsia"/>
            </w:rPr>
            <w:delText>将根据需要换入代码和数据页面。</w:delText>
          </w:r>
        </w:del>
      </w:ins>
    </w:p>
    <w:p w14:paraId="334B2C31" w14:textId="77777777" w:rsidR="00475158" w:rsidRPr="00475158" w:rsidDel="007A2FD3" w:rsidRDefault="00A07C5E">
      <w:pPr>
        <w:pStyle w:val="aa"/>
        <w:ind w:firstLine="480"/>
        <w:rPr>
          <w:ins w:id="2003" w:author="3287215331@qq.com" w:date="2018-12-31T13:43:00Z"/>
          <w:del w:id="2004" w:author="admin" w:date="2020-06-05T11:27:00Z"/>
          <w:rFonts w:ascii="宋体" w:hAnsi="宋体" w:cs="宋体"/>
          <w:kern w:val="0"/>
        </w:rPr>
        <w:pPrChange w:id="2005" w:author="admin" w:date="2020-06-05T11:28:00Z">
          <w:pPr>
            <w:spacing w:line="240" w:lineRule="auto"/>
            <w:jc w:val="left"/>
          </w:pPr>
        </w:pPrChange>
      </w:pPr>
      <w:ins w:id="2006" w:author="3287215331@qq.com" w:date="2018-12-31T13:43:00Z">
        <w:del w:id="2007" w:author="admin" w:date="2020-06-05T11:27:00Z">
          <w:r w:rsidRPr="00475158" w:rsidDel="007A2FD3">
            <w:rPr>
              <w:rFonts w:ascii="宋体" w:hAnsi="宋体" w:cs="宋体"/>
              <w:noProof/>
              <w:kern w:val="0"/>
              <w:rPrChange w:id="2008" w:author="Unknown">
                <w:rPr>
                  <w:noProof/>
                </w:rPr>
              </w:rPrChange>
            </w:rPr>
            <w:drawing>
              <wp:inline distT="0" distB="0" distL="0" distR="0" wp14:anchorId="02510308" wp14:editId="78EE083E">
                <wp:extent cx="3100705" cy="2659380"/>
                <wp:effectExtent l="0" t="0" r="0" b="0"/>
                <wp:docPr id="99" name="图片 99" descr="Q`SQ$IGE052L3F(6I}`HX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Q`SQ$IGE052L3F(6I}`HXG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00705" cy="2659380"/>
                        </a:xfrm>
                        <a:prstGeom prst="rect">
                          <a:avLst/>
                        </a:prstGeom>
                        <a:noFill/>
                        <a:ln>
                          <a:noFill/>
                        </a:ln>
                      </pic:spPr>
                    </pic:pic>
                  </a:graphicData>
                </a:graphic>
              </wp:inline>
            </w:drawing>
          </w:r>
        </w:del>
      </w:ins>
    </w:p>
    <w:p w14:paraId="65EB1BA8" w14:textId="77777777" w:rsidR="000B6263" w:rsidRPr="00475158" w:rsidDel="007A2FD3" w:rsidRDefault="00475158">
      <w:pPr>
        <w:pStyle w:val="aa"/>
        <w:ind w:firstLine="480"/>
        <w:rPr>
          <w:del w:id="2009" w:author="admin" w:date="2020-06-05T11:27:00Z"/>
        </w:rPr>
        <w:pPrChange w:id="2010" w:author="admin" w:date="2020-06-05T11:28:00Z">
          <w:pPr>
            <w:pStyle w:val="aa"/>
            <w:adjustRightInd w:val="0"/>
            <w:snapToGrid w:val="0"/>
            <w:ind w:firstLine="480"/>
          </w:pPr>
        </w:pPrChange>
      </w:pPr>
      <w:ins w:id="2011" w:author="3287215331@qq.com" w:date="2018-12-31T13:44:00Z">
        <w:del w:id="2012" w:author="admin" w:date="2020-06-05T11:27:00Z">
          <w:r w:rsidDel="007A2FD3">
            <w:rPr>
              <w:rFonts w:hint="eastAsia"/>
            </w:rPr>
            <w:delText>截图：</w:delText>
          </w:r>
          <w:r w:rsidRPr="007B542E" w:rsidDel="007A2FD3">
            <w:rPr>
              <w:rFonts w:hint="eastAsia"/>
            </w:rPr>
            <w:delText>加载器是如何映射用户地址空间的区域的</w:delText>
          </w:r>
        </w:del>
      </w:ins>
      <w:del w:id="2013" w:author="admin" w:date="2020-06-05T11:27:00Z">
        <w:r w:rsidR="000B6263" w:rsidRPr="00475158" w:rsidDel="007A2FD3">
          <w:rPr>
            <w:rFonts w:hint="eastAsia"/>
          </w:rPr>
          <w:delText>（</w:delText>
        </w:r>
        <w:r w:rsidR="000B6263" w:rsidRPr="00475158" w:rsidDel="007A2FD3">
          <w:rPr>
            <w:rFonts w:hint="eastAsia"/>
            <w:i/>
          </w:rPr>
          <w:delText>以下格式自行编排，编辑时删除</w:delText>
        </w:r>
        <w:r w:rsidR="000B6263" w:rsidRPr="00475158" w:rsidDel="007A2FD3">
          <w:rPr>
            <w:rFonts w:hint="eastAsia"/>
          </w:rPr>
          <w:delText>）</w:delText>
        </w:r>
      </w:del>
    </w:p>
    <w:p w14:paraId="0790DD4B" w14:textId="77777777" w:rsidR="000B6263" w:rsidDel="007A2FD3" w:rsidRDefault="000B6263">
      <w:pPr>
        <w:pStyle w:val="aa"/>
        <w:ind w:firstLine="480"/>
        <w:rPr>
          <w:del w:id="2014" w:author="admin" w:date="2020-06-05T11:27:00Z"/>
        </w:rPr>
        <w:pPrChange w:id="2015" w:author="admin" w:date="2020-06-05T11:28:00Z">
          <w:pPr>
            <w:pStyle w:val="2"/>
          </w:pPr>
        </w:pPrChange>
      </w:pPr>
      <w:del w:id="2016" w:author="admin" w:date="2020-06-05T11:27:00Z">
        <w:r w:rsidDel="007A2FD3">
          <w:rPr>
            <w:rFonts w:hint="eastAsia"/>
          </w:rPr>
          <w:delText xml:space="preserve">7.8 </w:delText>
        </w:r>
        <w:r w:rsidDel="007A2FD3">
          <w:rPr>
            <w:rFonts w:hint="eastAsia"/>
          </w:rPr>
          <w:delText>缺页故障与缺页中断处理</w:delText>
        </w:r>
      </w:del>
    </w:p>
    <w:p w14:paraId="5B8630E1" w14:textId="77777777" w:rsidR="001C2F30" w:rsidDel="007A2FD3" w:rsidRDefault="008E646D">
      <w:pPr>
        <w:pStyle w:val="aa"/>
        <w:ind w:firstLine="480"/>
        <w:rPr>
          <w:ins w:id="2017" w:author="3287215331@qq.com" w:date="2018-12-31T13:56:00Z"/>
          <w:del w:id="2018" w:author="admin" w:date="2020-06-05T11:27:00Z"/>
        </w:rPr>
        <w:pPrChange w:id="2019" w:author="admin" w:date="2020-06-05T11:28:00Z">
          <w:pPr>
            <w:pStyle w:val="aa"/>
            <w:adjustRightInd w:val="0"/>
            <w:snapToGrid w:val="0"/>
            <w:ind w:firstLine="480"/>
          </w:pPr>
        </w:pPrChange>
      </w:pPr>
      <w:ins w:id="2020" w:author="3287215331@qq.com" w:date="2018-12-31T13:54:00Z">
        <w:del w:id="2021" w:author="admin" w:date="2020-06-05T11:27:00Z">
          <w:r w:rsidDel="007A2FD3">
            <w:rPr>
              <w:rFonts w:hint="eastAsia"/>
            </w:rPr>
            <w:delText>1</w:delText>
          </w:r>
          <w:r w:rsidDel="007A2FD3">
            <w:rPr>
              <w:rFonts w:hint="eastAsia"/>
            </w:rPr>
            <w:delText>）页面</w:delText>
          </w:r>
        </w:del>
      </w:ins>
      <w:ins w:id="2022" w:author="3287215331@qq.com" w:date="2018-12-31T13:57:00Z">
        <w:del w:id="2023" w:author="admin" w:date="2020-06-05T11:27:00Z">
          <w:r w:rsidR="001C2F30" w:rsidDel="007A2FD3">
            <w:rPr>
              <w:rFonts w:hint="eastAsia"/>
            </w:rPr>
            <w:delText>命中</w:delText>
          </w:r>
        </w:del>
      </w:ins>
      <w:ins w:id="2024" w:author="3287215331@qq.com" w:date="2018-12-31T13:55:00Z">
        <w:del w:id="2025" w:author="admin" w:date="2020-06-05T11:27:00Z">
          <w:r w:rsidDel="007A2FD3">
            <w:rPr>
              <w:rFonts w:hint="eastAsia"/>
            </w:rPr>
            <w:delText>完全是由硬件完成的，而处理缺页是由硬件和操作系统内核协作完成的</w:delText>
          </w:r>
        </w:del>
      </w:ins>
      <w:ins w:id="2026" w:author="3287215331@qq.com" w:date="2018-12-31T13:56:00Z">
        <w:del w:id="2027" w:author="admin" w:date="2020-06-05T11:27:00Z">
          <w:r w:rsidR="001C2F30" w:rsidDel="007A2FD3">
            <w:rPr>
              <w:rFonts w:hint="eastAsia"/>
            </w:rPr>
            <w:delText>，</w:delText>
          </w:r>
        </w:del>
      </w:ins>
      <w:ins w:id="2028" w:author="3287215331@qq.com" w:date="2018-12-31T13:55:00Z">
        <w:del w:id="2029" w:author="admin" w:date="2020-06-05T11:27:00Z">
          <w:r w:rsidR="001C2F30" w:rsidDel="007A2FD3">
            <w:rPr>
              <w:rFonts w:hint="eastAsia"/>
            </w:rPr>
            <w:delText>如截图</w:delText>
          </w:r>
        </w:del>
      </w:ins>
      <w:ins w:id="2030" w:author="3287215331@qq.com" w:date="2018-12-31T13:56:00Z">
        <w:del w:id="2031" w:author="admin" w:date="2020-06-05T11:27:00Z">
          <w:r w:rsidR="001C2F30" w:rsidDel="007A2FD3">
            <w:rPr>
              <w:rFonts w:hint="eastAsia"/>
            </w:rPr>
            <w:delText>1</w:delText>
          </w:r>
          <w:r w:rsidR="001C2F30" w:rsidDel="007A2FD3">
            <w:rPr>
              <w:rFonts w:hint="eastAsia"/>
            </w:rPr>
            <w:delText>。</w:delText>
          </w:r>
        </w:del>
      </w:ins>
    </w:p>
    <w:p w14:paraId="460E0F24" w14:textId="77777777" w:rsidR="001C2F30" w:rsidRPr="001C2F30" w:rsidDel="007A2FD3" w:rsidRDefault="00A07C5E">
      <w:pPr>
        <w:pStyle w:val="aa"/>
        <w:ind w:firstLine="480"/>
        <w:rPr>
          <w:ins w:id="2032" w:author="3287215331@qq.com" w:date="2018-12-31T13:56:00Z"/>
          <w:del w:id="2033" w:author="admin" w:date="2020-06-05T11:27:00Z"/>
          <w:rFonts w:ascii="宋体" w:hAnsi="宋体" w:cs="宋体"/>
          <w:kern w:val="0"/>
        </w:rPr>
        <w:pPrChange w:id="2034" w:author="admin" w:date="2020-06-05T11:28:00Z">
          <w:pPr>
            <w:spacing w:line="240" w:lineRule="auto"/>
            <w:jc w:val="left"/>
          </w:pPr>
        </w:pPrChange>
      </w:pPr>
      <w:ins w:id="2035" w:author="3287215331@qq.com" w:date="2018-12-31T13:56:00Z">
        <w:del w:id="2036" w:author="admin" w:date="2020-06-05T11:27:00Z">
          <w:r w:rsidRPr="001C2F30" w:rsidDel="007A2FD3">
            <w:rPr>
              <w:rFonts w:ascii="宋体" w:hAnsi="宋体" w:cs="宋体"/>
              <w:noProof/>
              <w:kern w:val="0"/>
              <w:rPrChange w:id="2037" w:author="Unknown">
                <w:rPr>
                  <w:noProof/>
                </w:rPr>
              </w:rPrChange>
            </w:rPr>
            <w:drawing>
              <wp:inline distT="0" distB="0" distL="0" distR="0" wp14:anchorId="5EBF3786" wp14:editId="68C1E9F7">
                <wp:extent cx="4634865" cy="2259965"/>
                <wp:effectExtent l="0" t="0" r="0" b="0"/>
                <wp:docPr id="100" name="图片 100" descr="8HRDF{8@DRNLQE(Y8MGWO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8HRDF{8@DRNLQE(Y8MGWOWM"/>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34865" cy="2259965"/>
                        </a:xfrm>
                        <a:prstGeom prst="rect">
                          <a:avLst/>
                        </a:prstGeom>
                        <a:noFill/>
                        <a:ln>
                          <a:noFill/>
                        </a:ln>
                      </pic:spPr>
                    </pic:pic>
                  </a:graphicData>
                </a:graphic>
              </wp:inline>
            </w:drawing>
          </w:r>
        </w:del>
      </w:ins>
    </w:p>
    <w:p w14:paraId="2467A508" w14:textId="77777777" w:rsidR="001C2F30" w:rsidDel="007A2FD3" w:rsidRDefault="001C2F30">
      <w:pPr>
        <w:pStyle w:val="aa"/>
        <w:ind w:firstLine="480"/>
        <w:rPr>
          <w:ins w:id="2038" w:author="3287215331@qq.com" w:date="2018-12-31T13:59:00Z"/>
          <w:del w:id="2039" w:author="admin" w:date="2020-06-05T11:27:00Z"/>
        </w:rPr>
        <w:pPrChange w:id="2040" w:author="admin" w:date="2020-06-05T11:28:00Z">
          <w:pPr>
            <w:pStyle w:val="aa"/>
            <w:adjustRightInd w:val="0"/>
            <w:snapToGrid w:val="0"/>
            <w:ind w:firstLine="480"/>
          </w:pPr>
        </w:pPrChange>
      </w:pPr>
      <w:ins w:id="2041" w:author="3287215331@qq.com" w:date="2018-12-31T13:56:00Z">
        <w:del w:id="2042" w:author="admin" w:date="2020-06-05T11:27:00Z">
          <w:r w:rsidDel="007A2FD3">
            <w:rPr>
              <w:rFonts w:hint="eastAsia"/>
            </w:rPr>
            <w:delText>截图</w:delText>
          </w:r>
          <w:r w:rsidDel="007A2FD3">
            <w:rPr>
              <w:rFonts w:hint="eastAsia"/>
            </w:rPr>
            <w:delText>1</w:delText>
          </w:r>
          <w:r w:rsidDel="007A2FD3">
            <w:rPr>
              <w:rFonts w:hint="eastAsia"/>
            </w:rPr>
            <w:delText>：缺页中断处理</w:delText>
          </w:r>
        </w:del>
      </w:ins>
    </w:p>
    <w:p w14:paraId="3732EC4A" w14:textId="77777777" w:rsidR="00A025C1" w:rsidDel="007A2FD3" w:rsidRDefault="00A025C1">
      <w:pPr>
        <w:pStyle w:val="aa"/>
        <w:ind w:firstLine="480"/>
        <w:rPr>
          <w:ins w:id="2043" w:author="3287215331@qq.com" w:date="2018-12-31T13:56:00Z"/>
          <w:del w:id="2044" w:author="admin" w:date="2020-06-05T11:27:00Z"/>
        </w:rPr>
        <w:pPrChange w:id="2045" w:author="admin" w:date="2020-06-05T11:28:00Z">
          <w:pPr>
            <w:pStyle w:val="aa"/>
            <w:adjustRightInd w:val="0"/>
            <w:snapToGrid w:val="0"/>
            <w:ind w:firstLine="480"/>
          </w:pPr>
        </w:pPrChange>
      </w:pPr>
      <w:ins w:id="2046" w:author="3287215331@qq.com" w:date="2018-12-31T13:59:00Z">
        <w:del w:id="2047" w:author="admin" w:date="2020-06-05T11:27:00Z">
          <w:r w:rsidDel="007A2FD3">
            <w:rPr>
              <w:rFonts w:hint="eastAsia"/>
            </w:rPr>
            <w:delText>下面是</w:delText>
          </w:r>
        </w:del>
      </w:ins>
      <w:ins w:id="2048" w:author="3287215331@qq.com" w:date="2018-12-31T14:00:00Z">
        <w:del w:id="2049" w:author="admin" w:date="2020-06-05T11:27:00Z">
          <w:r w:rsidDel="007A2FD3">
            <w:rPr>
              <w:rFonts w:hint="eastAsia"/>
            </w:rPr>
            <w:delText>整体的处理流程</w:delText>
          </w:r>
          <w:r w:rsidDel="007A2FD3">
            <w:rPr>
              <w:rFonts w:hint="eastAsia"/>
            </w:rPr>
            <w:delText>1</w:delText>
          </w:r>
        </w:del>
      </w:ins>
    </w:p>
    <w:p w14:paraId="379F9831" w14:textId="77777777" w:rsidR="00A025C1" w:rsidDel="007A2FD3" w:rsidRDefault="001C2F30">
      <w:pPr>
        <w:pStyle w:val="aa"/>
        <w:ind w:firstLine="480"/>
        <w:rPr>
          <w:ins w:id="2050" w:author="3287215331@qq.com" w:date="2018-12-31T14:00:00Z"/>
          <w:del w:id="2051" w:author="admin" w:date="2020-06-05T11:27:00Z"/>
        </w:rPr>
        <w:pPrChange w:id="2052" w:author="admin" w:date="2020-06-05T11:28:00Z">
          <w:pPr>
            <w:pStyle w:val="aa"/>
            <w:adjustRightInd w:val="0"/>
            <w:snapToGrid w:val="0"/>
            <w:ind w:firstLine="480"/>
          </w:pPr>
        </w:pPrChange>
      </w:pPr>
      <w:ins w:id="2053" w:author="3287215331@qq.com" w:date="2018-12-31T13:56:00Z">
        <w:del w:id="2054" w:author="admin" w:date="2020-06-05T11:27:00Z">
          <w:r w:rsidDel="007A2FD3">
            <w:rPr>
              <w:rFonts w:hint="eastAsia"/>
            </w:rPr>
            <w:delText>2</w:delText>
          </w:r>
          <w:r w:rsidDel="007A2FD3">
            <w:rPr>
              <w:rFonts w:hint="eastAsia"/>
            </w:rPr>
            <w:delText>）</w:delText>
          </w:r>
        </w:del>
      </w:ins>
      <w:ins w:id="2055" w:author="3287215331@qq.com" w:date="2018-12-31T14:00:00Z">
        <w:del w:id="2056" w:author="admin" w:date="2020-06-05T11:27:00Z">
          <w:r w:rsidR="00A025C1" w:rsidDel="007A2FD3">
            <w:rPr>
              <w:rFonts w:hint="eastAsia"/>
            </w:rPr>
            <w:delText>处理器生成一个虚拟地址，并将它传送给</w:delText>
          </w:r>
          <w:r w:rsidR="00A025C1" w:rsidDel="007A2FD3">
            <w:rPr>
              <w:rFonts w:hint="eastAsia"/>
            </w:rPr>
            <w:delText>M</w:delText>
          </w:r>
          <w:r w:rsidR="00A025C1" w:rsidDel="007A2FD3">
            <w:delText>MU</w:delText>
          </w:r>
        </w:del>
      </w:ins>
    </w:p>
    <w:p w14:paraId="009E6A51" w14:textId="77777777" w:rsidR="00A025C1" w:rsidDel="007A2FD3" w:rsidRDefault="00A025C1">
      <w:pPr>
        <w:pStyle w:val="aa"/>
        <w:ind w:firstLine="480"/>
        <w:rPr>
          <w:ins w:id="2057" w:author="3287215331@qq.com" w:date="2018-12-31T14:01:00Z"/>
          <w:del w:id="2058" w:author="admin" w:date="2020-06-05T11:27:00Z"/>
        </w:rPr>
        <w:pPrChange w:id="2059" w:author="admin" w:date="2020-06-05T11:28:00Z">
          <w:pPr>
            <w:pStyle w:val="aa"/>
            <w:adjustRightInd w:val="0"/>
            <w:snapToGrid w:val="0"/>
            <w:ind w:firstLine="480"/>
          </w:pPr>
        </w:pPrChange>
      </w:pPr>
      <w:ins w:id="2060" w:author="3287215331@qq.com" w:date="2018-12-31T14:00:00Z">
        <w:del w:id="2061" w:author="admin" w:date="2020-06-05T11:27:00Z">
          <w:r w:rsidDel="007A2FD3">
            <w:rPr>
              <w:rFonts w:hint="eastAsia"/>
            </w:rPr>
            <w:delText>3</w:delText>
          </w:r>
          <w:r w:rsidDel="007A2FD3">
            <w:rPr>
              <w:rFonts w:hint="eastAsia"/>
            </w:rPr>
            <w:delText>）</w:delText>
          </w:r>
          <w:r w:rsidDel="007A2FD3">
            <w:rPr>
              <w:rFonts w:hint="eastAsia"/>
            </w:rPr>
            <w:delText>M</w:delText>
          </w:r>
          <w:r w:rsidDel="007A2FD3">
            <w:delText>MU</w:delText>
          </w:r>
          <w:r w:rsidDel="007A2FD3">
            <w:rPr>
              <w:rFonts w:hint="eastAsia"/>
            </w:rPr>
            <w:delText>生成</w:delText>
          </w:r>
          <w:r w:rsidDel="007A2FD3">
            <w:rPr>
              <w:rFonts w:hint="eastAsia"/>
            </w:rPr>
            <w:delText>P</w:delText>
          </w:r>
          <w:r w:rsidDel="007A2FD3">
            <w:delText>TE</w:delText>
          </w:r>
          <w:r w:rsidDel="007A2FD3">
            <w:rPr>
              <w:rFonts w:hint="eastAsia"/>
            </w:rPr>
            <w:delText>地址，并从高速缓存</w:delText>
          </w:r>
          <w:r w:rsidDel="007A2FD3">
            <w:rPr>
              <w:rFonts w:hint="eastAsia"/>
            </w:rPr>
            <w:delText>/</w:delText>
          </w:r>
          <w:r w:rsidDel="007A2FD3">
            <w:rPr>
              <w:rFonts w:hint="eastAsia"/>
            </w:rPr>
            <w:delText>主存请求</w:delText>
          </w:r>
        </w:del>
      </w:ins>
      <w:ins w:id="2062" w:author="3287215331@qq.com" w:date="2018-12-31T14:01:00Z">
        <w:del w:id="2063" w:author="admin" w:date="2020-06-05T11:27:00Z">
          <w:r w:rsidDel="007A2FD3">
            <w:rPr>
              <w:rFonts w:hint="eastAsia"/>
            </w:rPr>
            <w:delText>得到它</w:delText>
          </w:r>
        </w:del>
      </w:ins>
    </w:p>
    <w:p w14:paraId="58616916" w14:textId="77777777" w:rsidR="00A025C1" w:rsidDel="007A2FD3" w:rsidRDefault="00A025C1">
      <w:pPr>
        <w:pStyle w:val="aa"/>
        <w:ind w:firstLine="480"/>
        <w:rPr>
          <w:ins w:id="2064" w:author="3287215331@qq.com" w:date="2018-12-31T14:01:00Z"/>
          <w:del w:id="2065" w:author="admin" w:date="2020-06-05T11:27:00Z"/>
        </w:rPr>
        <w:pPrChange w:id="2066" w:author="admin" w:date="2020-06-05T11:28:00Z">
          <w:pPr>
            <w:pStyle w:val="aa"/>
            <w:adjustRightInd w:val="0"/>
            <w:snapToGrid w:val="0"/>
            <w:ind w:firstLine="480"/>
          </w:pPr>
        </w:pPrChange>
      </w:pPr>
      <w:ins w:id="2067" w:author="3287215331@qq.com" w:date="2018-12-31T14:01:00Z">
        <w:del w:id="2068" w:author="admin" w:date="2020-06-05T11:27:00Z">
          <w:r w:rsidDel="007A2FD3">
            <w:rPr>
              <w:rFonts w:hint="eastAsia"/>
            </w:rPr>
            <w:delText>4</w:delText>
          </w:r>
          <w:r w:rsidDel="007A2FD3">
            <w:rPr>
              <w:rFonts w:hint="eastAsia"/>
            </w:rPr>
            <w:delText>）高速缓存</w:delText>
          </w:r>
          <w:r w:rsidDel="007A2FD3">
            <w:rPr>
              <w:rFonts w:hint="eastAsia"/>
            </w:rPr>
            <w:delText>/</w:delText>
          </w:r>
          <w:r w:rsidDel="007A2FD3">
            <w:rPr>
              <w:rFonts w:hint="eastAsia"/>
            </w:rPr>
            <w:delText>主存向</w:delText>
          </w:r>
          <w:r w:rsidDel="007A2FD3">
            <w:rPr>
              <w:rFonts w:hint="eastAsia"/>
            </w:rPr>
            <w:delText>MMU</w:delText>
          </w:r>
          <w:r w:rsidDel="007A2FD3">
            <w:rPr>
              <w:rFonts w:hint="eastAsia"/>
            </w:rPr>
            <w:delText>返回</w:delText>
          </w:r>
          <w:r w:rsidDel="007A2FD3">
            <w:rPr>
              <w:rFonts w:hint="eastAsia"/>
            </w:rPr>
            <w:delText>PTE</w:delText>
          </w:r>
        </w:del>
      </w:ins>
    </w:p>
    <w:p w14:paraId="2C094BA8" w14:textId="77777777" w:rsidR="00D1124C" w:rsidDel="007A2FD3" w:rsidRDefault="00A025C1">
      <w:pPr>
        <w:pStyle w:val="aa"/>
        <w:ind w:firstLine="480"/>
        <w:rPr>
          <w:ins w:id="2069" w:author="3287215331@qq.com" w:date="2018-12-31T14:02:00Z"/>
          <w:del w:id="2070" w:author="admin" w:date="2020-06-05T11:27:00Z"/>
        </w:rPr>
        <w:pPrChange w:id="2071" w:author="admin" w:date="2020-06-05T11:28:00Z">
          <w:pPr>
            <w:pStyle w:val="aa"/>
            <w:adjustRightInd w:val="0"/>
            <w:snapToGrid w:val="0"/>
            <w:ind w:firstLine="480"/>
          </w:pPr>
        </w:pPrChange>
      </w:pPr>
      <w:ins w:id="2072" w:author="3287215331@qq.com" w:date="2018-12-31T14:01:00Z">
        <w:del w:id="2073" w:author="admin" w:date="2020-06-05T11:27:00Z">
          <w:r w:rsidDel="007A2FD3">
            <w:rPr>
              <w:rFonts w:hint="eastAsia"/>
            </w:rPr>
            <w:delText>5</w:delText>
          </w:r>
          <w:r w:rsidDel="007A2FD3">
            <w:rPr>
              <w:rFonts w:hint="eastAsia"/>
            </w:rPr>
            <w:delText>）</w:delText>
          </w:r>
          <w:r w:rsidDel="007A2FD3">
            <w:rPr>
              <w:rFonts w:hint="eastAsia"/>
            </w:rPr>
            <w:delText>PTE</w:delText>
          </w:r>
        </w:del>
      </w:ins>
      <w:ins w:id="2074" w:author="3287215331@qq.com" w:date="2018-12-31T14:02:00Z">
        <w:del w:id="2075" w:author="admin" w:date="2020-06-05T11:27:00Z">
          <w:r w:rsidDel="007A2FD3">
            <w:rPr>
              <w:rFonts w:hint="eastAsia"/>
            </w:rPr>
            <w:delText>中的有效位是</w:delText>
          </w:r>
          <w:r w:rsidDel="007A2FD3">
            <w:rPr>
              <w:rFonts w:hint="eastAsia"/>
            </w:rPr>
            <w:delText>0</w:delText>
          </w:r>
          <w:r w:rsidDel="007A2FD3">
            <w:rPr>
              <w:rFonts w:hint="eastAsia"/>
            </w:rPr>
            <w:delText>，所以</w:delText>
          </w:r>
          <w:r w:rsidDel="007A2FD3">
            <w:rPr>
              <w:rFonts w:hint="eastAsia"/>
            </w:rPr>
            <w:delText>MMU</w:delText>
          </w:r>
          <w:r w:rsidDel="007A2FD3">
            <w:rPr>
              <w:rFonts w:hint="eastAsia"/>
            </w:rPr>
            <w:delText>出发了一次异常，传递</w:delText>
          </w:r>
          <w:r w:rsidDel="007A2FD3">
            <w:rPr>
              <w:rFonts w:hint="eastAsia"/>
            </w:rPr>
            <w:delText>CPU</w:delText>
          </w:r>
          <w:r w:rsidDel="007A2FD3">
            <w:rPr>
              <w:rFonts w:hint="eastAsia"/>
            </w:rPr>
            <w:delText>中的控制到操作系统内核中的缺页异常处理程序。</w:delText>
          </w:r>
        </w:del>
      </w:ins>
    </w:p>
    <w:p w14:paraId="7BA84917" w14:textId="77777777" w:rsidR="00D1124C" w:rsidDel="007A2FD3" w:rsidRDefault="00D1124C">
      <w:pPr>
        <w:pStyle w:val="aa"/>
        <w:ind w:firstLine="480"/>
        <w:rPr>
          <w:ins w:id="2076" w:author="3287215331@qq.com" w:date="2018-12-31T14:04:00Z"/>
          <w:del w:id="2077" w:author="admin" w:date="2020-06-05T11:27:00Z"/>
        </w:rPr>
        <w:pPrChange w:id="2078" w:author="admin" w:date="2020-06-05T11:28:00Z">
          <w:pPr>
            <w:pStyle w:val="aa"/>
            <w:adjustRightInd w:val="0"/>
            <w:snapToGrid w:val="0"/>
            <w:ind w:firstLine="480"/>
          </w:pPr>
        </w:pPrChange>
      </w:pPr>
      <w:ins w:id="2079" w:author="3287215331@qq.com" w:date="2018-12-31T14:02:00Z">
        <w:del w:id="2080" w:author="admin" w:date="2020-06-05T11:27:00Z">
          <w:r w:rsidDel="007A2FD3">
            <w:rPr>
              <w:rFonts w:hint="eastAsia"/>
            </w:rPr>
            <w:delText>6</w:delText>
          </w:r>
          <w:r w:rsidDel="007A2FD3">
            <w:rPr>
              <w:rFonts w:hint="eastAsia"/>
            </w:rPr>
            <w:delText>）</w:delText>
          </w:r>
        </w:del>
      </w:ins>
      <w:ins w:id="2081" w:author="3287215331@qq.com" w:date="2018-12-31T14:03:00Z">
        <w:del w:id="2082" w:author="admin" w:date="2020-06-05T11:27:00Z">
          <w:r w:rsidDel="007A2FD3">
            <w:rPr>
              <w:rFonts w:hint="eastAsia"/>
            </w:rPr>
            <w:delText>缺页处理程序确认出物理内存中的牺牲页，如果这个页已经被修改了，则把它</w:delText>
          </w:r>
        </w:del>
      </w:ins>
      <w:ins w:id="2083" w:author="3287215331@qq.com" w:date="2018-12-31T14:04:00Z">
        <w:del w:id="2084" w:author="admin" w:date="2020-06-05T11:27:00Z">
          <w:r w:rsidDel="007A2FD3">
            <w:rPr>
              <w:rFonts w:hint="eastAsia"/>
            </w:rPr>
            <w:delText>换到磁盘。</w:delText>
          </w:r>
        </w:del>
      </w:ins>
    </w:p>
    <w:p w14:paraId="0208E820" w14:textId="77777777" w:rsidR="00D1124C" w:rsidDel="007A2FD3" w:rsidRDefault="00D1124C">
      <w:pPr>
        <w:pStyle w:val="aa"/>
        <w:ind w:firstLine="480"/>
        <w:rPr>
          <w:ins w:id="2085" w:author="3287215331@qq.com" w:date="2018-12-31T14:04:00Z"/>
          <w:del w:id="2086" w:author="admin" w:date="2020-06-05T11:27:00Z"/>
        </w:rPr>
        <w:pPrChange w:id="2087" w:author="admin" w:date="2020-06-05T11:28:00Z">
          <w:pPr>
            <w:pStyle w:val="aa"/>
            <w:adjustRightInd w:val="0"/>
            <w:snapToGrid w:val="0"/>
            <w:ind w:firstLine="480"/>
          </w:pPr>
        </w:pPrChange>
      </w:pPr>
      <w:ins w:id="2088" w:author="3287215331@qq.com" w:date="2018-12-31T14:04:00Z">
        <w:del w:id="2089" w:author="admin" w:date="2020-06-05T11:27:00Z">
          <w:r w:rsidDel="007A2FD3">
            <w:rPr>
              <w:rFonts w:hint="eastAsia"/>
            </w:rPr>
            <w:delText>7</w:delText>
          </w:r>
          <w:r w:rsidDel="007A2FD3">
            <w:rPr>
              <w:rFonts w:hint="eastAsia"/>
            </w:rPr>
            <w:delText>）缺页处理程序页面调入新的页面，并更新内存中的</w:delText>
          </w:r>
          <w:r w:rsidDel="007A2FD3">
            <w:rPr>
              <w:rFonts w:hint="eastAsia"/>
            </w:rPr>
            <w:delText>PTE</w:delText>
          </w:r>
        </w:del>
      </w:ins>
    </w:p>
    <w:p w14:paraId="2ABDD557" w14:textId="77777777" w:rsidR="000B6263" w:rsidDel="007A2FD3" w:rsidRDefault="00D1124C">
      <w:pPr>
        <w:pStyle w:val="aa"/>
        <w:ind w:firstLine="480"/>
        <w:rPr>
          <w:del w:id="2090" w:author="admin" w:date="2020-06-05T11:27:00Z"/>
        </w:rPr>
        <w:pPrChange w:id="2091" w:author="admin" w:date="2020-06-05T11:28:00Z">
          <w:pPr>
            <w:pStyle w:val="aa"/>
            <w:adjustRightInd w:val="0"/>
            <w:snapToGrid w:val="0"/>
            <w:ind w:firstLine="480"/>
          </w:pPr>
        </w:pPrChange>
      </w:pPr>
      <w:ins w:id="2092" w:author="3287215331@qq.com" w:date="2018-12-31T14:04:00Z">
        <w:del w:id="2093" w:author="admin" w:date="2020-06-05T11:27:00Z">
          <w:r w:rsidDel="007A2FD3">
            <w:rPr>
              <w:rFonts w:hint="eastAsia"/>
            </w:rPr>
            <w:delText>8</w:delText>
          </w:r>
          <w:r w:rsidDel="007A2FD3">
            <w:rPr>
              <w:rFonts w:hint="eastAsia"/>
            </w:rPr>
            <w:delText>）</w:delText>
          </w:r>
        </w:del>
      </w:ins>
      <w:ins w:id="2094" w:author="3287215331@qq.com" w:date="2018-12-31T14:05:00Z">
        <w:del w:id="2095" w:author="admin" w:date="2020-06-05T11:27:00Z">
          <w:r w:rsidDel="007A2FD3">
            <w:rPr>
              <w:rFonts w:hint="eastAsia"/>
            </w:rPr>
            <w:delText>缺页处理程序返回到原来的进程，再次执行导致缺页的命令。</w:delText>
          </w:r>
          <w:r w:rsidDel="007A2FD3">
            <w:rPr>
              <w:rFonts w:hint="eastAsia"/>
            </w:rPr>
            <w:delText>CPU</w:delText>
          </w:r>
          <w:r w:rsidDel="007A2FD3">
            <w:rPr>
              <w:rFonts w:hint="eastAsia"/>
            </w:rPr>
            <w:delText>将引起缺页的虚拟地址</w:delText>
          </w:r>
        </w:del>
      </w:ins>
      <w:ins w:id="2096" w:author="3287215331@qq.com" w:date="2018-12-31T14:06:00Z">
        <w:del w:id="2097" w:author="admin" w:date="2020-06-05T11:27:00Z">
          <w:r w:rsidDel="007A2FD3">
            <w:rPr>
              <w:rFonts w:hint="eastAsia"/>
            </w:rPr>
            <w:delText>重新发送给</w:delText>
          </w:r>
          <w:r w:rsidR="00EA5B11" w:rsidDel="007A2FD3">
            <w:rPr>
              <w:rFonts w:hint="eastAsia"/>
            </w:rPr>
            <w:delText>MMU</w:delText>
          </w:r>
          <w:r w:rsidR="00EA5B11" w:rsidDel="007A2FD3">
            <w:rPr>
              <w:rFonts w:hint="eastAsia"/>
            </w:rPr>
            <w:delText>。因为虚拟页面已经换存在物理内存中，所以就会命中。</w:delText>
          </w:r>
        </w:del>
      </w:ins>
      <w:del w:id="2098" w:author="admin" w:date="2020-06-05T11:27:00Z">
        <w:r w:rsidR="000B6263" w:rsidDel="007A2FD3">
          <w:rPr>
            <w:rFonts w:hint="eastAsia"/>
          </w:rPr>
          <w:delText>（</w:delText>
        </w:r>
        <w:r w:rsidR="000B6263" w:rsidDel="007A2FD3">
          <w:rPr>
            <w:rFonts w:hint="eastAsia"/>
            <w:i/>
          </w:rPr>
          <w:delText>以下格式自行编排，编辑时删除</w:delText>
        </w:r>
        <w:r w:rsidR="000B6263" w:rsidDel="007A2FD3">
          <w:rPr>
            <w:rFonts w:hint="eastAsia"/>
          </w:rPr>
          <w:delText>）</w:delText>
        </w:r>
      </w:del>
    </w:p>
    <w:p w14:paraId="4FAE298C" w14:textId="77777777" w:rsidR="000B6263" w:rsidDel="007A2FD3" w:rsidRDefault="000B6263">
      <w:pPr>
        <w:pStyle w:val="aa"/>
        <w:ind w:firstLine="480"/>
        <w:rPr>
          <w:del w:id="2099" w:author="admin" w:date="2020-06-05T11:27:00Z"/>
        </w:rPr>
        <w:pPrChange w:id="2100" w:author="admin" w:date="2020-06-05T11:28:00Z">
          <w:pPr>
            <w:pStyle w:val="2"/>
          </w:pPr>
        </w:pPrChange>
      </w:pPr>
      <w:del w:id="2101" w:author="admin" w:date="2020-06-05T11:27:00Z">
        <w:r w:rsidDel="007A2FD3">
          <w:rPr>
            <w:rFonts w:hint="eastAsia"/>
          </w:rPr>
          <w:delText>7.9</w:delText>
        </w:r>
        <w:r w:rsidDel="007A2FD3">
          <w:rPr>
            <w:rFonts w:hint="eastAsia"/>
          </w:rPr>
          <w:delText>动态存储分配管理</w:delText>
        </w:r>
      </w:del>
    </w:p>
    <w:p w14:paraId="677CC084" w14:textId="77777777" w:rsidR="000B6263" w:rsidDel="007A2FD3" w:rsidRDefault="000B6263">
      <w:pPr>
        <w:pStyle w:val="aa"/>
        <w:ind w:firstLine="480"/>
        <w:rPr>
          <w:del w:id="2102" w:author="admin" w:date="2020-06-05T11:27:00Z"/>
        </w:rPr>
        <w:pPrChange w:id="2103" w:author="admin" w:date="2020-06-05T11:28:00Z">
          <w:pPr>
            <w:pStyle w:val="aa"/>
            <w:adjustRightInd w:val="0"/>
            <w:snapToGrid w:val="0"/>
            <w:ind w:firstLine="480"/>
          </w:pPr>
        </w:pPrChange>
      </w:pPr>
      <w:del w:id="2104" w:author="admin" w:date="2020-06-05T11:27:00Z">
        <w:r w:rsidDel="007A2FD3">
          <w:rPr>
            <w:rFonts w:hint="eastAsia"/>
          </w:rPr>
          <w:delText>（</w:delText>
        </w:r>
        <w:r w:rsidDel="007A2FD3">
          <w:rPr>
            <w:rFonts w:hint="eastAsia"/>
            <w:i/>
          </w:rPr>
          <w:delText>以下格式自行编排，编辑时删除</w:delText>
        </w:r>
        <w:r w:rsidDel="007A2FD3">
          <w:rPr>
            <w:rFonts w:hint="eastAsia"/>
          </w:rPr>
          <w:delText>）</w:delText>
        </w:r>
      </w:del>
    </w:p>
    <w:p w14:paraId="37F26DEE" w14:textId="77777777" w:rsidR="00EA5B11" w:rsidDel="007A2FD3" w:rsidRDefault="000B6263">
      <w:pPr>
        <w:pStyle w:val="aa"/>
        <w:ind w:firstLine="600"/>
        <w:rPr>
          <w:del w:id="2105" w:author="admin" w:date="2020-06-05T11:27:00Z"/>
        </w:rPr>
        <w:pPrChange w:id="2106" w:author="admin" w:date="2020-06-05T11:28:00Z">
          <w:pPr>
            <w:pStyle w:val="aa"/>
            <w:adjustRightInd w:val="0"/>
            <w:snapToGrid w:val="0"/>
            <w:ind w:firstLine="480"/>
          </w:pPr>
        </w:pPrChange>
      </w:pPr>
      <w:del w:id="2107" w:author="admin" w:date="2020-06-05T11:27:00Z">
        <w:r w:rsidRPr="00EA5B11" w:rsidDel="007A2FD3">
          <w:rPr>
            <w:rFonts w:ascii="黑体" w:eastAsia="黑体"/>
            <w:kern w:val="0"/>
            <w:sz w:val="30"/>
            <w:szCs w:val="30"/>
            <w:rPrChange w:id="2108" w:author="3287215331@qq.com" w:date="2018-12-31T14:07:00Z">
              <w:rPr>
                <w:i/>
              </w:rPr>
            </w:rPrChange>
          </w:rPr>
          <w:delText>Printf</w:delText>
        </w:r>
        <w:r w:rsidRPr="00EA5B11" w:rsidDel="007A2FD3">
          <w:rPr>
            <w:rFonts w:ascii="黑体" w:eastAsia="黑体" w:hint="eastAsia"/>
            <w:kern w:val="0"/>
            <w:sz w:val="30"/>
            <w:szCs w:val="30"/>
            <w:rPrChange w:id="2109" w:author="3287215331@qq.com" w:date="2018-12-31T14:07:00Z">
              <w:rPr>
                <w:rFonts w:hint="eastAsia"/>
                <w:i/>
              </w:rPr>
            </w:rPrChange>
          </w:rPr>
          <w:delText>会调用</w:delText>
        </w:r>
        <w:r w:rsidRPr="00EA5B11" w:rsidDel="007A2FD3">
          <w:rPr>
            <w:rFonts w:ascii="黑体" w:eastAsia="黑体"/>
            <w:kern w:val="0"/>
            <w:sz w:val="30"/>
            <w:szCs w:val="30"/>
            <w:rPrChange w:id="2110" w:author="3287215331@qq.com" w:date="2018-12-31T14:07:00Z">
              <w:rPr>
                <w:i/>
              </w:rPr>
            </w:rPrChange>
          </w:rPr>
          <w:delText>malloc</w:delText>
        </w:r>
      </w:del>
    </w:p>
    <w:p w14:paraId="6A702577" w14:textId="77777777" w:rsidR="000B729A" w:rsidDel="007A2FD3" w:rsidRDefault="00DF55EB">
      <w:pPr>
        <w:pStyle w:val="aa"/>
        <w:ind w:firstLine="480"/>
        <w:rPr>
          <w:del w:id="2111" w:author="admin" w:date="2020-06-05T11:27:00Z"/>
        </w:rPr>
        <w:pPrChange w:id="2112" w:author="admin" w:date="2020-06-05T11:28:00Z">
          <w:pPr>
            <w:pStyle w:val="aa"/>
            <w:adjustRightInd w:val="0"/>
            <w:snapToGrid w:val="0"/>
            <w:ind w:firstLine="480"/>
          </w:pPr>
        </w:pPrChange>
      </w:pPr>
      <w:del w:id="2113" w:author="admin" w:date="2020-06-05T11:27:00Z">
        <w:r w:rsidDel="007A2FD3">
          <w:rPr>
            <w:rFonts w:hint="eastAsia"/>
          </w:rPr>
          <w:delText>总的来说，</w:delText>
        </w:r>
        <w:r w:rsidRPr="00DF55EB" w:rsidDel="007A2FD3">
          <w:rPr>
            <w:rFonts w:hint="eastAsia"/>
          </w:rPr>
          <w:delText>动态内存分配器维护着一个进程的虚拟内存区域</w:delText>
        </w:r>
        <w:r w:rsidDel="007A2FD3">
          <w:rPr>
            <w:rFonts w:hint="eastAsia"/>
          </w:rPr>
          <w:delText>，称为堆（</w:delText>
        </w:r>
        <w:r w:rsidR="000B729A" w:rsidDel="007A2FD3">
          <w:rPr>
            <w:rFonts w:hint="eastAsia"/>
          </w:rPr>
          <w:delText>heap</w:delText>
        </w:r>
        <w:r w:rsidR="000B729A" w:rsidDel="007A2FD3">
          <w:rPr>
            <w:rFonts w:hint="eastAsia"/>
          </w:rPr>
          <w:delText>）。而</w:delText>
        </w:r>
        <w:r w:rsidDel="007A2FD3">
          <w:rPr>
            <w:rFonts w:hint="eastAsia"/>
          </w:rPr>
          <w:delText>分配器分为两种基本风格：显式分配器和</w:delText>
        </w:r>
        <w:r w:rsidRPr="00DF55EB" w:rsidDel="007A2FD3">
          <w:rPr>
            <w:rFonts w:hint="eastAsia"/>
          </w:rPr>
          <w:delText>隐式分配器。</w:delText>
        </w:r>
      </w:del>
    </w:p>
    <w:p w14:paraId="6B5A368C" w14:textId="77777777" w:rsidR="000B729A" w:rsidDel="007A2FD3" w:rsidRDefault="000B729A">
      <w:pPr>
        <w:pStyle w:val="aa"/>
        <w:ind w:firstLine="480"/>
        <w:rPr>
          <w:del w:id="2114" w:author="admin" w:date="2020-06-05T11:27:00Z"/>
        </w:rPr>
        <w:pPrChange w:id="2115" w:author="admin" w:date="2020-06-05T11:28:00Z">
          <w:pPr>
            <w:pStyle w:val="aa"/>
            <w:adjustRightInd w:val="0"/>
            <w:snapToGrid w:val="0"/>
            <w:ind w:firstLine="480"/>
          </w:pPr>
        </w:pPrChange>
      </w:pPr>
      <w:del w:id="2116" w:author="admin" w:date="2020-06-05T11:27:00Z">
        <w:r w:rsidDel="007A2FD3">
          <w:rPr>
            <w:rFonts w:hint="eastAsia"/>
          </w:rPr>
          <w:delText>1</w:delText>
        </w:r>
        <w:r w:rsidDel="007A2FD3">
          <w:rPr>
            <w:rFonts w:hint="eastAsia"/>
          </w:rPr>
          <w:delText>）而显式分配器必须在严格的约束条件下工作</w:delText>
        </w:r>
      </w:del>
    </w:p>
    <w:p w14:paraId="7EEB7D69" w14:textId="77777777" w:rsidR="008D544D" w:rsidDel="007A2FD3" w:rsidRDefault="000B729A">
      <w:pPr>
        <w:pStyle w:val="aa"/>
        <w:ind w:firstLine="480"/>
        <w:rPr>
          <w:del w:id="2117" w:author="admin" w:date="2020-06-05T11:27:00Z"/>
        </w:rPr>
        <w:pPrChange w:id="2118" w:author="admin" w:date="2020-06-05T11:28:00Z">
          <w:pPr>
            <w:pStyle w:val="aa"/>
            <w:adjustRightInd w:val="0"/>
            <w:snapToGrid w:val="0"/>
            <w:ind w:firstLine="480"/>
          </w:pPr>
        </w:pPrChange>
      </w:pPr>
      <w:del w:id="2119" w:author="admin" w:date="2020-06-05T11:27:00Z">
        <w:r w:rsidDel="007A2FD3">
          <w:rPr>
            <w:rFonts w:hint="eastAsia"/>
          </w:rPr>
          <w:delText>必须处理任意请求序列；立即响应请求；只使用堆；对齐块；不修改已分配的块。</w:delText>
        </w:r>
      </w:del>
    </w:p>
    <w:p w14:paraId="2B371C5B" w14:textId="77777777" w:rsidR="008D544D" w:rsidDel="007A2FD3" w:rsidRDefault="008D544D">
      <w:pPr>
        <w:pStyle w:val="aa"/>
        <w:ind w:firstLine="480"/>
        <w:rPr>
          <w:del w:id="2120" w:author="admin" w:date="2020-06-05T11:27:00Z"/>
        </w:rPr>
        <w:pPrChange w:id="2121" w:author="admin" w:date="2020-06-05T11:28:00Z">
          <w:pPr>
            <w:pStyle w:val="aa"/>
            <w:adjustRightInd w:val="0"/>
            <w:snapToGrid w:val="0"/>
            <w:ind w:firstLine="480"/>
          </w:pPr>
        </w:pPrChange>
      </w:pPr>
      <w:del w:id="2122" w:author="admin" w:date="2020-06-05T11:27:00Z">
        <w:r w:rsidDel="007A2FD3">
          <w:rPr>
            <w:rFonts w:hint="eastAsia"/>
          </w:rPr>
          <w:delText>2</w:delText>
        </w:r>
        <w:r w:rsidDel="007A2FD3">
          <w:rPr>
            <w:rFonts w:hint="eastAsia"/>
          </w:rPr>
          <w:delText>）分配器的编写应该实现：吞吐率最大化；内存使用率最大化（两者相互冲突）。</w:delText>
        </w:r>
      </w:del>
    </w:p>
    <w:p w14:paraId="7C47A898" w14:textId="77777777" w:rsidR="008D544D" w:rsidDel="007A2FD3" w:rsidRDefault="008D544D">
      <w:pPr>
        <w:pStyle w:val="aa"/>
        <w:ind w:firstLine="480"/>
        <w:rPr>
          <w:del w:id="2123" w:author="admin" w:date="2020-06-05T11:27:00Z"/>
        </w:rPr>
        <w:pPrChange w:id="2124" w:author="admin" w:date="2020-06-05T11:28:00Z">
          <w:pPr>
            <w:pStyle w:val="aa"/>
            <w:adjustRightInd w:val="0"/>
            <w:snapToGrid w:val="0"/>
            <w:ind w:firstLine="480"/>
          </w:pPr>
        </w:pPrChange>
      </w:pPr>
      <w:del w:id="2125" w:author="admin" w:date="2020-06-05T11:27:00Z">
        <w:r w:rsidDel="007A2FD3">
          <w:rPr>
            <w:rFonts w:hint="eastAsia"/>
          </w:rPr>
          <w:delText>3</w:delText>
        </w:r>
        <w:r w:rsidDel="007A2FD3">
          <w:rPr>
            <w:rFonts w:hint="eastAsia"/>
          </w:rPr>
          <w:delText>）我们需要注意这几个问题：空闲块组织方式；放置策略；分割策略；合并策略。</w:delText>
        </w:r>
      </w:del>
    </w:p>
    <w:p w14:paraId="641BD1BE" w14:textId="77777777" w:rsidR="008D544D" w:rsidDel="007A2FD3" w:rsidRDefault="008D544D">
      <w:pPr>
        <w:pStyle w:val="aa"/>
        <w:ind w:firstLine="480"/>
        <w:rPr>
          <w:del w:id="2126" w:author="admin" w:date="2020-06-05T11:27:00Z"/>
        </w:rPr>
        <w:pPrChange w:id="2127" w:author="admin" w:date="2020-06-05T11:28:00Z">
          <w:pPr>
            <w:pStyle w:val="aa"/>
            <w:adjustRightInd w:val="0"/>
            <w:snapToGrid w:val="0"/>
            <w:ind w:firstLine="480"/>
          </w:pPr>
        </w:pPrChange>
      </w:pPr>
      <w:del w:id="2128" w:author="admin" w:date="2020-06-05T11:27:00Z">
        <w:r w:rsidDel="007A2FD3">
          <w:rPr>
            <w:rFonts w:hint="eastAsia"/>
          </w:rPr>
          <w:delText>4</w:delText>
        </w:r>
        <w:r w:rsidDel="007A2FD3">
          <w:rPr>
            <w:rFonts w:hint="eastAsia"/>
          </w:rPr>
          <w:delText>）带边界标记的隐式空闲链表可以提高空闲块合并效率；显式空闲链表可以有效地实现空闲块的快速查找与合并等操作；分离空闲链表采用大小类的方式标记空闲块；分离适配方法快速而且内存使用效率较高。</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29" w:author="3287215331@qq.com" w:date="2018-12-31T16:13: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978"/>
        <w:gridCol w:w="1196"/>
        <w:tblGridChange w:id="2130">
          <w:tblGrid>
            <w:gridCol w:w="5025"/>
            <w:gridCol w:w="2887"/>
          </w:tblGrid>
        </w:tblGridChange>
      </w:tblGrid>
      <w:tr w:rsidR="000C7E7F" w:rsidRPr="007873D3" w:rsidDel="007A2FD3" w14:paraId="4D9332C7" w14:textId="77777777" w:rsidTr="000C7E7F">
        <w:trPr>
          <w:jc w:val="center"/>
          <w:del w:id="2131" w:author="admin" w:date="2020-06-05T11:27:00Z"/>
          <w:trPrChange w:id="2132" w:author="3287215331@qq.com" w:date="2018-12-31T16:13:00Z">
            <w:trPr>
              <w:jc w:val="center"/>
            </w:trPr>
          </w:trPrChange>
        </w:trPr>
        <w:tc>
          <w:tcPr>
            <w:tcW w:w="2978" w:type="dxa"/>
            <w:shd w:val="clear" w:color="auto" w:fill="auto"/>
            <w:vAlign w:val="center"/>
            <w:tcPrChange w:id="2133" w:author="3287215331@qq.com" w:date="2018-12-31T16:13:00Z">
              <w:tcPr>
                <w:tcW w:w="5025" w:type="dxa"/>
                <w:shd w:val="clear" w:color="auto" w:fill="auto"/>
                <w:vAlign w:val="center"/>
              </w:tcPr>
            </w:tcPrChange>
          </w:tcPr>
          <w:p w14:paraId="1A4A500D" w14:textId="77777777" w:rsidR="000C7E7F" w:rsidRPr="007873D3" w:rsidDel="007A2FD3" w:rsidRDefault="000C7E7F">
            <w:pPr>
              <w:pStyle w:val="aa"/>
              <w:ind w:firstLine="560"/>
              <w:rPr>
                <w:del w:id="2134" w:author="admin" w:date="2020-06-05T11:27:00Z"/>
                <w:color w:val="FF0000"/>
                <w:sz w:val="28"/>
              </w:rPr>
              <w:pPrChange w:id="2135" w:author="admin" w:date="2020-06-05T11:28:00Z">
                <w:pPr>
                  <w:widowControl w:val="0"/>
                </w:pPr>
              </w:pPrChange>
            </w:pPr>
            <w:del w:id="2136" w:author="admin" w:date="2020-06-05T11:27:00Z">
              <w:r w:rsidRPr="007873D3" w:rsidDel="007A2FD3">
                <w:rPr>
                  <w:rFonts w:hint="eastAsia"/>
                  <w:color w:val="FF0000"/>
                  <w:sz w:val="28"/>
                </w:rPr>
                <w:delText>31</w:delText>
              </w:r>
              <w:r w:rsidDel="007A2FD3">
                <w:rPr>
                  <w:color w:val="FF0000"/>
                  <w:sz w:val="28"/>
                </w:rPr>
                <w:delText xml:space="preserve">                </w:delText>
              </w:r>
              <w:r w:rsidRPr="007873D3" w:rsidDel="007A2FD3">
                <w:rPr>
                  <w:rFonts w:hint="eastAsia"/>
                  <w:color w:val="FF0000"/>
                  <w:sz w:val="28"/>
                </w:rPr>
                <w:delText>3</w:delText>
              </w:r>
            </w:del>
          </w:p>
        </w:tc>
        <w:tc>
          <w:tcPr>
            <w:tcW w:w="1102" w:type="dxa"/>
            <w:shd w:val="clear" w:color="auto" w:fill="auto"/>
            <w:vAlign w:val="center"/>
            <w:tcPrChange w:id="2137" w:author="3287215331@qq.com" w:date="2018-12-31T16:13:00Z">
              <w:tcPr>
                <w:tcW w:w="2887" w:type="dxa"/>
                <w:shd w:val="clear" w:color="auto" w:fill="auto"/>
                <w:vAlign w:val="center"/>
              </w:tcPr>
            </w:tcPrChange>
          </w:tcPr>
          <w:p w14:paraId="2FEDB706" w14:textId="77777777" w:rsidR="000C7E7F" w:rsidRPr="007873D3" w:rsidDel="007A2FD3" w:rsidRDefault="000C7E7F">
            <w:pPr>
              <w:pStyle w:val="aa"/>
              <w:ind w:firstLine="560"/>
              <w:rPr>
                <w:del w:id="2138" w:author="admin" w:date="2020-06-05T11:27:00Z"/>
                <w:color w:val="FF0000"/>
                <w:sz w:val="28"/>
              </w:rPr>
              <w:pPrChange w:id="2139" w:author="admin" w:date="2020-06-05T11:28:00Z">
                <w:pPr>
                  <w:widowControl w:val="0"/>
                  <w:jc w:val="distribute"/>
                </w:pPr>
              </w:pPrChange>
            </w:pPr>
            <w:del w:id="2140" w:author="admin" w:date="2020-06-05T11:27:00Z">
              <w:r w:rsidRPr="007873D3" w:rsidDel="007A2FD3">
                <w:rPr>
                  <w:rFonts w:hint="eastAsia"/>
                  <w:color w:val="FF0000"/>
                  <w:sz w:val="28"/>
                </w:rPr>
                <w:delText>210</w:delText>
              </w:r>
            </w:del>
          </w:p>
        </w:tc>
      </w:tr>
      <w:tr w:rsidR="000C7E7F" w:rsidRPr="007873D3" w:rsidDel="007A2FD3" w14:paraId="567DD464" w14:textId="77777777" w:rsidTr="000C7E7F">
        <w:trPr>
          <w:jc w:val="center"/>
          <w:del w:id="2141" w:author="admin" w:date="2020-06-05T11:27:00Z"/>
          <w:trPrChange w:id="2142" w:author="3287215331@qq.com" w:date="2018-12-31T16:13:00Z">
            <w:trPr>
              <w:jc w:val="center"/>
            </w:trPr>
          </w:trPrChange>
        </w:trPr>
        <w:tc>
          <w:tcPr>
            <w:tcW w:w="2978" w:type="dxa"/>
            <w:shd w:val="clear" w:color="auto" w:fill="auto"/>
            <w:vAlign w:val="center"/>
            <w:tcPrChange w:id="2143" w:author="3287215331@qq.com" w:date="2018-12-31T16:13:00Z">
              <w:tcPr>
                <w:tcW w:w="5025" w:type="dxa"/>
                <w:shd w:val="clear" w:color="auto" w:fill="auto"/>
                <w:vAlign w:val="center"/>
              </w:tcPr>
            </w:tcPrChange>
          </w:tcPr>
          <w:p w14:paraId="230FCEB7" w14:textId="77777777" w:rsidR="000C7E7F" w:rsidRPr="007873D3" w:rsidDel="007A2FD3" w:rsidRDefault="000C7E7F">
            <w:pPr>
              <w:pStyle w:val="aa"/>
              <w:ind w:firstLine="560"/>
              <w:rPr>
                <w:del w:id="2144" w:author="admin" w:date="2020-06-05T11:27:00Z"/>
                <w:color w:val="FF0000"/>
                <w:sz w:val="28"/>
              </w:rPr>
              <w:pPrChange w:id="2145" w:author="admin" w:date="2020-06-05T11:28:00Z">
                <w:pPr>
                  <w:widowControl w:val="0"/>
                  <w:jc w:val="center"/>
                </w:pPr>
              </w:pPrChange>
            </w:pPr>
            <w:del w:id="2146" w:author="admin" w:date="2020-06-05T11:27:00Z">
              <w:r w:rsidRPr="007873D3" w:rsidDel="007A2FD3">
                <w:rPr>
                  <w:rFonts w:hint="eastAsia"/>
                  <w:color w:val="FF0000"/>
                  <w:sz w:val="28"/>
                </w:rPr>
                <w:delText>块大小（头部）</w:delText>
              </w:r>
            </w:del>
          </w:p>
        </w:tc>
        <w:tc>
          <w:tcPr>
            <w:tcW w:w="1102" w:type="dxa"/>
            <w:shd w:val="clear" w:color="auto" w:fill="auto"/>
            <w:vAlign w:val="center"/>
            <w:tcPrChange w:id="2147" w:author="3287215331@qq.com" w:date="2018-12-31T16:13:00Z">
              <w:tcPr>
                <w:tcW w:w="2887" w:type="dxa"/>
                <w:shd w:val="clear" w:color="auto" w:fill="auto"/>
                <w:vAlign w:val="center"/>
              </w:tcPr>
            </w:tcPrChange>
          </w:tcPr>
          <w:p w14:paraId="307A14D4" w14:textId="77777777" w:rsidR="000C7E7F" w:rsidRPr="007873D3" w:rsidDel="007A2FD3" w:rsidRDefault="000C7E7F">
            <w:pPr>
              <w:pStyle w:val="aa"/>
              <w:ind w:firstLine="560"/>
              <w:rPr>
                <w:del w:id="2148" w:author="admin" w:date="2020-06-05T11:27:00Z"/>
                <w:color w:val="FF0000"/>
                <w:sz w:val="28"/>
              </w:rPr>
              <w:pPrChange w:id="2149" w:author="admin" w:date="2020-06-05T11:28:00Z">
                <w:pPr>
                  <w:widowControl w:val="0"/>
                  <w:jc w:val="center"/>
                </w:pPr>
              </w:pPrChange>
            </w:pPr>
            <w:del w:id="2150" w:author="admin" w:date="2020-06-05T11:27:00Z">
              <w:r w:rsidRPr="007873D3" w:rsidDel="007A2FD3">
                <w:rPr>
                  <w:rFonts w:hint="eastAsia"/>
                  <w:color w:val="FF0000"/>
                  <w:sz w:val="28"/>
                </w:rPr>
                <w:delText>a</w:delText>
              </w:r>
              <w:r w:rsidRPr="007873D3" w:rsidDel="007A2FD3">
                <w:rPr>
                  <w:color w:val="FF0000"/>
                  <w:sz w:val="28"/>
                </w:rPr>
                <w:delText>/f</w:delText>
              </w:r>
            </w:del>
          </w:p>
        </w:tc>
      </w:tr>
      <w:tr w:rsidR="000C7E7F" w:rsidRPr="007873D3" w:rsidDel="007A2FD3" w14:paraId="147684EE" w14:textId="77777777" w:rsidTr="000C7E7F">
        <w:trPr>
          <w:jc w:val="center"/>
          <w:del w:id="2151" w:author="admin" w:date="2020-06-05T11:27:00Z"/>
          <w:trPrChange w:id="2152" w:author="3287215331@qq.com" w:date="2018-12-31T16:13:00Z">
            <w:trPr>
              <w:jc w:val="center"/>
            </w:trPr>
          </w:trPrChange>
        </w:trPr>
        <w:tc>
          <w:tcPr>
            <w:tcW w:w="4080" w:type="dxa"/>
            <w:gridSpan w:val="2"/>
            <w:shd w:val="clear" w:color="auto" w:fill="auto"/>
            <w:vAlign w:val="center"/>
            <w:tcPrChange w:id="2153" w:author="3287215331@qq.com" w:date="2018-12-31T16:13:00Z">
              <w:tcPr>
                <w:tcW w:w="7912" w:type="dxa"/>
                <w:gridSpan w:val="2"/>
                <w:shd w:val="clear" w:color="auto" w:fill="auto"/>
                <w:vAlign w:val="center"/>
              </w:tcPr>
            </w:tcPrChange>
          </w:tcPr>
          <w:p w14:paraId="3449F631" w14:textId="77777777" w:rsidR="000C7E7F" w:rsidRPr="007873D3" w:rsidDel="007A2FD3" w:rsidRDefault="000C7E7F">
            <w:pPr>
              <w:pStyle w:val="aa"/>
              <w:ind w:firstLine="560"/>
              <w:rPr>
                <w:del w:id="2154" w:author="admin" w:date="2020-06-05T11:27:00Z"/>
                <w:color w:val="FF0000"/>
                <w:sz w:val="28"/>
              </w:rPr>
              <w:pPrChange w:id="2155" w:author="admin" w:date="2020-06-05T11:28:00Z">
                <w:pPr>
                  <w:widowControl w:val="0"/>
                  <w:jc w:val="center"/>
                </w:pPr>
              </w:pPrChange>
            </w:pPr>
            <w:del w:id="2156" w:author="admin" w:date="2020-06-05T11:27:00Z">
              <w:r w:rsidRPr="007873D3" w:rsidDel="007A2FD3">
                <w:rPr>
                  <w:rFonts w:hint="eastAsia"/>
                  <w:color w:val="FF0000"/>
                  <w:sz w:val="28"/>
                </w:rPr>
                <w:delText>pred</w:delText>
              </w:r>
              <w:r w:rsidRPr="007873D3" w:rsidDel="007A2FD3">
                <w:rPr>
                  <w:rFonts w:hint="eastAsia"/>
                  <w:color w:val="FF0000"/>
                  <w:sz w:val="28"/>
                </w:rPr>
                <w:delText>（祖先）</w:delText>
              </w:r>
            </w:del>
          </w:p>
        </w:tc>
      </w:tr>
      <w:tr w:rsidR="000C7E7F" w:rsidRPr="007873D3" w:rsidDel="007A2FD3" w14:paraId="34FE4247" w14:textId="77777777" w:rsidTr="000C7E7F">
        <w:trPr>
          <w:jc w:val="center"/>
          <w:del w:id="2157" w:author="admin" w:date="2020-06-05T11:27:00Z"/>
          <w:trPrChange w:id="2158" w:author="3287215331@qq.com" w:date="2018-12-31T16:13:00Z">
            <w:trPr>
              <w:jc w:val="center"/>
            </w:trPr>
          </w:trPrChange>
        </w:trPr>
        <w:tc>
          <w:tcPr>
            <w:tcW w:w="4080" w:type="dxa"/>
            <w:gridSpan w:val="2"/>
            <w:shd w:val="clear" w:color="auto" w:fill="auto"/>
            <w:vAlign w:val="center"/>
            <w:tcPrChange w:id="2159" w:author="3287215331@qq.com" w:date="2018-12-31T16:13:00Z">
              <w:tcPr>
                <w:tcW w:w="7912" w:type="dxa"/>
                <w:gridSpan w:val="2"/>
                <w:shd w:val="clear" w:color="auto" w:fill="auto"/>
                <w:vAlign w:val="center"/>
              </w:tcPr>
            </w:tcPrChange>
          </w:tcPr>
          <w:p w14:paraId="21D64ABF" w14:textId="77777777" w:rsidR="000C7E7F" w:rsidRPr="007873D3" w:rsidDel="007A2FD3" w:rsidRDefault="000C7E7F">
            <w:pPr>
              <w:pStyle w:val="aa"/>
              <w:ind w:firstLine="560"/>
              <w:rPr>
                <w:del w:id="2160" w:author="admin" w:date="2020-06-05T11:27:00Z"/>
                <w:color w:val="FF0000"/>
                <w:sz w:val="28"/>
              </w:rPr>
              <w:pPrChange w:id="2161" w:author="admin" w:date="2020-06-05T11:28:00Z">
                <w:pPr>
                  <w:widowControl w:val="0"/>
                  <w:jc w:val="center"/>
                </w:pPr>
              </w:pPrChange>
            </w:pPr>
            <w:del w:id="2162" w:author="admin" w:date="2020-06-05T11:27:00Z">
              <w:r w:rsidRPr="007873D3" w:rsidDel="007A2FD3">
                <w:rPr>
                  <w:rFonts w:hint="eastAsia"/>
                  <w:color w:val="FF0000"/>
                  <w:sz w:val="28"/>
                </w:rPr>
                <w:delText>succ</w:delText>
              </w:r>
              <w:r w:rsidRPr="007873D3" w:rsidDel="007A2FD3">
                <w:rPr>
                  <w:rFonts w:hint="eastAsia"/>
                  <w:color w:val="FF0000"/>
                  <w:sz w:val="28"/>
                </w:rPr>
                <w:delText>（后继）</w:delText>
              </w:r>
            </w:del>
          </w:p>
        </w:tc>
      </w:tr>
      <w:tr w:rsidR="000C7E7F" w:rsidRPr="007873D3" w:rsidDel="007A2FD3" w14:paraId="7B9241D2" w14:textId="77777777" w:rsidTr="000C7E7F">
        <w:trPr>
          <w:trHeight w:val="815"/>
          <w:jc w:val="center"/>
          <w:del w:id="2163" w:author="admin" w:date="2020-06-05T11:27:00Z"/>
          <w:trPrChange w:id="2164" w:author="3287215331@qq.com" w:date="2018-12-31T16:13:00Z">
            <w:trPr>
              <w:trHeight w:val="815"/>
              <w:jc w:val="center"/>
            </w:trPr>
          </w:trPrChange>
        </w:trPr>
        <w:tc>
          <w:tcPr>
            <w:tcW w:w="4080" w:type="dxa"/>
            <w:gridSpan w:val="2"/>
            <w:shd w:val="clear" w:color="auto" w:fill="auto"/>
            <w:vAlign w:val="center"/>
            <w:tcPrChange w:id="2165" w:author="3287215331@qq.com" w:date="2018-12-31T16:13:00Z">
              <w:tcPr>
                <w:tcW w:w="7912" w:type="dxa"/>
                <w:gridSpan w:val="2"/>
                <w:shd w:val="clear" w:color="auto" w:fill="auto"/>
                <w:vAlign w:val="center"/>
              </w:tcPr>
            </w:tcPrChange>
          </w:tcPr>
          <w:p w14:paraId="19415CCF" w14:textId="77777777" w:rsidR="000C7E7F" w:rsidRPr="007873D3" w:rsidDel="007A2FD3" w:rsidRDefault="000C7E7F">
            <w:pPr>
              <w:pStyle w:val="aa"/>
              <w:ind w:firstLine="560"/>
              <w:rPr>
                <w:del w:id="2166" w:author="admin" w:date="2020-06-05T11:27:00Z"/>
                <w:color w:val="FF0000"/>
                <w:sz w:val="28"/>
              </w:rPr>
              <w:pPrChange w:id="2167" w:author="admin" w:date="2020-06-05T11:28:00Z">
                <w:pPr>
                  <w:widowControl w:val="0"/>
                  <w:jc w:val="center"/>
                </w:pPr>
              </w:pPrChange>
            </w:pPr>
          </w:p>
        </w:tc>
      </w:tr>
      <w:tr w:rsidR="000C7E7F" w:rsidRPr="007873D3" w:rsidDel="007A2FD3" w14:paraId="0FB8F941" w14:textId="77777777" w:rsidTr="000C7E7F">
        <w:trPr>
          <w:jc w:val="center"/>
          <w:del w:id="2168" w:author="admin" w:date="2020-06-05T11:27:00Z"/>
          <w:trPrChange w:id="2169" w:author="3287215331@qq.com" w:date="2018-12-31T16:13:00Z">
            <w:trPr>
              <w:jc w:val="center"/>
            </w:trPr>
          </w:trPrChange>
        </w:trPr>
        <w:tc>
          <w:tcPr>
            <w:tcW w:w="4080" w:type="dxa"/>
            <w:gridSpan w:val="2"/>
            <w:shd w:val="clear" w:color="auto" w:fill="auto"/>
            <w:vAlign w:val="center"/>
            <w:tcPrChange w:id="2170" w:author="3287215331@qq.com" w:date="2018-12-31T16:13:00Z">
              <w:tcPr>
                <w:tcW w:w="7912" w:type="dxa"/>
                <w:gridSpan w:val="2"/>
                <w:shd w:val="clear" w:color="auto" w:fill="auto"/>
                <w:vAlign w:val="center"/>
              </w:tcPr>
            </w:tcPrChange>
          </w:tcPr>
          <w:p w14:paraId="34F40036" w14:textId="77777777" w:rsidR="000C7E7F" w:rsidRPr="007873D3" w:rsidDel="007A2FD3" w:rsidRDefault="000C7E7F">
            <w:pPr>
              <w:pStyle w:val="aa"/>
              <w:ind w:firstLine="560"/>
              <w:rPr>
                <w:del w:id="2171" w:author="admin" w:date="2020-06-05T11:27:00Z"/>
                <w:color w:val="FF0000"/>
                <w:sz w:val="28"/>
              </w:rPr>
              <w:pPrChange w:id="2172" w:author="admin" w:date="2020-06-05T11:28:00Z">
                <w:pPr>
                  <w:widowControl w:val="0"/>
                  <w:jc w:val="center"/>
                </w:pPr>
              </w:pPrChange>
            </w:pPr>
            <w:del w:id="2173" w:author="admin" w:date="2020-06-05T11:27:00Z">
              <w:r w:rsidRPr="007873D3" w:rsidDel="007A2FD3">
                <w:rPr>
                  <w:rFonts w:hint="eastAsia"/>
                  <w:color w:val="FF0000"/>
                  <w:sz w:val="28"/>
                </w:rPr>
                <w:delText>填充（可选）</w:delText>
              </w:r>
            </w:del>
          </w:p>
        </w:tc>
      </w:tr>
      <w:tr w:rsidR="000C7E7F" w:rsidRPr="007873D3" w:rsidDel="007A2FD3" w14:paraId="77DCEFF8" w14:textId="77777777" w:rsidTr="000C7E7F">
        <w:trPr>
          <w:jc w:val="center"/>
          <w:del w:id="2174" w:author="admin" w:date="2020-06-05T11:27:00Z"/>
          <w:trPrChange w:id="2175" w:author="3287215331@qq.com" w:date="2018-12-31T16:13:00Z">
            <w:trPr>
              <w:jc w:val="center"/>
            </w:trPr>
          </w:trPrChange>
        </w:trPr>
        <w:tc>
          <w:tcPr>
            <w:tcW w:w="2978" w:type="dxa"/>
            <w:shd w:val="clear" w:color="auto" w:fill="auto"/>
            <w:vAlign w:val="center"/>
            <w:tcPrChange w:id="2176" w:author="3287215331@qq.com" w:date="2018-12-31T16:13:00Z">
              <w:tcPr>
                <w:tcW w:w="5025" w:type="dxa"/>
                <w:shd w:val="clear" w:color="auto" w:fill="auto"/>
                <w:vAlign w:val="center"/>
              </w:tcPr>
            </w:tcPrChange>
          </w:tcPr>
          <w:p w14:paraId="463ED9BA" w14:textId="77777777" w:rsidR="000C7E7F" w:rsidRPr="007873D3" w:rsidDel="007A2FD3" w:rsidRDefault="000C7E7F">
            <w:pPr>
              <w:pStyle w:val="aa"/>
              <w:ind w:firstLine="560"/>
              <w:rPr>
                <w:del w:id="2177" w:author="admin" w:date="2020-06-05T11:27:00Z"/>
                <w:color w:val="FF0000"/>
                <w:sz w:val="28"/>
              </w:rPr>
              <w:pPrChange w:id="2178" w:author="admin" w:date="2020-06-05T11:28:00Z">
                <w:pPr>
                  <w:widowControl w:val="0"/>
                  <w:jc w:val="center"/>
                </w:pPr>
              </w:pPrChange>
            </w:pPr>
            <w:del w:id="2179" w:author="admin" w:date="2020-06-05T11:27:00Z">
              <w:r w:rsidRPr="007873D3" w:rsidDel="007A2FD3">
                <w:rPr>
                  <w:rFonts w:hint="eastAsia"/>
                  <w:color w:val="FF0000"/>
                  <w:sz w:val="28"/>
                </w:rPr>
                <w:delText>块大小（脚部）</w:delText>
              </w:r>
            </w:del>
          </w:p>
        </w:tc>
        <w:tc>
          <w:tcPr>
            <w:tcW w:w="1102" w:type="dxa"/>
            <w:shd w:val="clear" w:color="auto" w:fill="auto"/>
            <w:vAlign w:val="center"/>
            <w:tcPrChange w:id="2180" w:author="3287215331@qq.com" w:date="2018-12-31T16:13:00Z">
              <w:tcPr>
                <w:tcW w:w="2887" w:type="dxa"/>
                <w:shd w:val="clear" w:color="auto" w:fill="auto"/>
                <w:vAlign w:val="center"/>
              </w:tcPr>
            </w:tcPrChange>
          </w:tcPr>
          <w:p w14:paraId="7433875D" w14:textId="77777777" w:rsidR="000C7E7F" w:rsidRPr="007873D3" w:rsidDel="007A2FD3" w:rsidRDefault="000C7E7F">
            <w:pPr>
              <w:pStyle w:val="aa"/>
              <w:ind w:firstLine="560"/>
              <w:rPr>
                <w:del w:id="2181" w:author="admin" w:date="2020-06-05T11:27:00Z"/>
                <w:color w:val="FF0000"/>
                <w:sz w:val="28"/>
              </w:rPr>
              <w:pPrChange w:id="2182" w:author="admin" w:date="2020-06-05T11:28:00Z">
                <w:pPr>
                  <w:widowControl w:val="0"/>
                  <w:jc w:val="center"/>
                </w:pPr>
              </w:pPrChange>
            </w:pPr>
            <w:del w:id="2183" w:author="admin" w:date="2020-06-05T11:27:00Z">
              <w:r w:rsidRPr="007873D3" w:rsidDel="007A2FD3">
                <w:rPr>
                  <w:rFonts w:hint="eastAsia"/>
                  <w:color w:val="FF0000"/>
                  <w:sz w:val="28"/>
                </w:rPr>
                <w:delText>a</w:delText>
              </w:r>
              <w:r w:rsidRPr="007873D3" w:rsidDel="007A2FD3">
                <w:rPr>
                  <w:color w:val="FF0000"/>
                  <w:sz w:val="28"/>
                </w:rPr>
                <w:delText>/f</w:delText>
              </w:r>
            </w:del>
          </w:p>
        </w:tc>
      </w:tr>
    </w:tbl>
    <w:p w14:paraId="71EF0097" w14:textId="77777777" w:rsidR="000C7E7F" w:rsidDel="007A2FD3" w:rsidRDefault="000C7E7F">
      <w:pPr>
        <w:pStyle w:val="aa"/>
        <w:ind w:firstLine="480"/>
        <w:rPr>
          <w:del w:id="2184" w:author="admin" w:date="2020-06-05T11:27:00Z"/>
        </w:rPr>
        <w:pPrChange w:id="2185" w:author="admin" w:date="2020-06-05T11:28:00Z">
          <w:pPr>
            <w:pStyle w:val="aa"/>
            <w:adjustRightInd w:val="0"/>
            <w:snapToGrid w:val="0"/>
            <w:ind w:firstLine="480"/>
          </w:pPr>
        </w:pPrChange>
      </w:pPr>
      <w:del w:id="2186" w:author="admin" w:date="2020-06-05T11:27:00Z">
        <w:r w:rsidDel="007A2FD3">
          <w:rPr>
            <w:rFonts w:hint="eastAsia"/>
          </w:rPr>
          <w:delText>显示空闲链表结构</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3"/>
        <w:gridCol w:w="950"/>
        <w:tblGridChange w:id="2187">
          <w:tblGrid>
            <w:gridCol w:w="3453"/>
            <w:gridCol w:w="950"/>
            <w:gridCol w:w="1462"/>
            <w:gridCol w:w="1956"/>
          </w:tblGrid>
        </w:tblGridChange>
      </w:tblGrid>
      <w:tr w:rsidR="000C7E7F" w:rsidRPr="00307B00" w:rsidDel="007A2FD3" w14:paraId="1AC6A0D8" w14:textId="77777777" w:rsidTr="00F97846">
        <w:trPr>
          <w:jc w:val="center"/>
          <w:ins w:id="2188" w:author="3287215331@qq.com" w:date="2018-12-31T16:16:00Z"/>
          <w:del w:id="2189" w:author="admin" w:date="2020-06-05T11:27:00Z"/>
        </w:trPr>
        <w:tc>
          <w:tcPr>
            <w:tcW w:w="3453" w:type="dxa"/>
            <w:shd w:val="clear" w:color="auto" w:fill="auto"/>
            <w:vAlign w:val="center"/>
          </w:tcPr>
          <w:p w14:paraId="78F698AA" w14:textId="77777777" w:rsidR="000C7E7F" w:rsidRPr="00307B00" w:rsidDel="007A2FD3" w:rsidRDefault="000C7E7F">
            <w:pPr>
              <w:pStyle w:val="aa"/>
              <w:ind w:firstLine="480"/>
              <w:rPr>
                <w:ins w:id="2190" w:author="3287215331@qq.com" w:date="2018-12-31T16:16:00Z"/>
                <w:del w:id="2191" w:author="admin" w:date="2020-06-05T11:27:00Z"/>
                <w:color w:val="FF0000"/>
              </w:rPr>
              <w:pPrChange w:id="2192" w:author="admin" w:date="2020-06-05T11:28:00Z">
                <w:pPr>
                  <w:pStyle w:val="aa"/>
                  <w:widowControl w:val="0"/>
                  <w:adjustRightInd w:val="0"/>
                  <w:snapToGrid w:val="0"/>
                  <w:ind w:firstLineChars="0" w:firstLine="0"/>
                  <w:jc w:val="center"/>
                </w:pPr>
              </w:pPrChange>
            </w:pPr>
            <w:ins w:id="2193" w:author="3287215331@qq.com" w:date="2018-12-31T16:16:00Z">
              <w:del w:id="2194" w:author="admin" w:date="2020-06-05T11:27:00Z">
                <w:r w:rsidRPr="00307B00" w:rsidDel="007A2FD3">
                  <w:rPr>
                    <w:rFonts w:hint="eastAsia"/>
                    <w:color w:val="FF0000"/>
                  </w:rPr>
                  <w:delText>块大小</w:delText>
                </w:r>
                <w:r w:rsidDel="007A2FD3">
                  <w:rPr>
                    <w:rFonts w:hint="eastAsia"/>
                    <w:color w:val="FF0000"/>
                  </w:rPr>
                  <w:delText>（头部）</w:delText>
                </w:r>
              </w:del>
            </w:ins>
          </w:p>
        </w:tc>
        <w:tc>
          <w:tcPr>
            <w:tcW w:w="711" w:type="dxa"/>
            <w:shd w:val="clear" w:color="auto" w:fill="auto"/>
            <w:vAlign w:val="center"/>
          </w:tcPr>
          <w:p w14:paraId="274B9CAF" w14:textId="77777777" w:rsidR="000C7E7F" w:rsidRPr="00307B00" w:rsidDel="007A2FD3" w:rsidRDefault="000C7E7F">
            <w:pPr>
              <w:pStyle w:val="aa"/>
              <w:ind w:firstLine="480"/>
              <w:rPr>
                <w:ins w:id="2195" w:author="3287215331@qq.com" w:date="2018-12-31T16:16:00Z"/>
                <w:del w:id="2196" w:author="admin" w:date="2020-06-05T11:27:00Z"/>
                <w:color w:val="FF0000"/>
              </w:rPr>
              <w:pPrChange w:id="2197" w:author="admin" w:date="2020-06-05T11:28:00Z">
                <w:pPr>
                  <w:pStyle w:val="aa"/>
                  <w:widowControl w:val="0"/>
                  <w:adjustRightInd w:val="0"/>
                  <w:snapToGrid w:val="0"/>
                  <w:ind w:firstLineChars="0" w:firstLine="0"/>
                  <w:jc w:val="center"/>
                </w:pPr>
              </w:pPrChange>
            </w:pPr>
            <w:ins w:id="2198" w:author="3287215331@qq.com" w:date="2018-12-31T16:16:00Z">
              <w:del w:id="2199" w:author="admin" w:date="2020-06-05T11:27:00Z">
                <w:r w:rsidRPr="00307B00" w:rsidDel="007A2FD3">
                  <w:rPr>
                    <w:color w:val="FF0000"/>
                  </w:rPr>
                  <w:delText>a/f</w:delText>
                </w:r>
              </w:del>
            </w:ins>
          </w:p>
        </w:tc>
      </w:tr>
      <w:tr w:rsidR="000C7E7F" w:rsidDel="007A2FD3" w14:paraId="1C57F5F2" w14:textId="77777777" w:rsidTr="000C7E7F">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200" w:author="3287215331@qq.com" w:date="2018-12-31T16:14: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2201" w:author="admin" w:date="2020-06-05T11:27:00Z"/>
          <w:trPrChange w:id="2202" w:author="3287215331@qq.com" w:date="2018-12-31T16:14:00Z">
            <w:trPr>
              <w:jc w:val="center"/>
            </w:trPr>
          </w:trPrChange>
        </w:trPr>
        <w:tc>
          <w:tcPr>
            <w:tcW w:w="4164" w:type="dxa"/>
            <w:gridSpan w:val="2"/>
            <w:shd w:val="clear" w:color="auto" w:fill="auto"/>
            <w:vAlign w:val="center"/>
            <w:tcPrChange w:id="2203" w:author="3287215331@qq.com" w:date="2018-12-31T16:14:00Z">
              <w:tcPr>
                <w:tcW w:w="7821" w:type="dxa"/>
                <w:gridSpan w:val="4"/>
                <w:shd w:val="clear" w:color="auto" w:fill="auto"/>
                <w:vAlign w:val="center"/>
              </w:tcPr>
            </w:tcPrChange>
          </w:tcPr>
          <w:p w14:paraId="51154BF2" w14:textId="77777777" w:rsidR="000C7E7F" w:rsidDel="007A2FD3" w:rsidRDefault="000C7E7F">
            <w:pPr>
              <w:pStyle w:val="aa"/>
              <w:ind w:firstLine="480"/>
              <w:rPr>
                <w:del w:id="2204" w:author="admin" w:date="2020-06-05T11:27:00Z"/>
              </w:rPr>
              <w:pPrChange w:id="2205" w:author="admin" w:date="2020-06-05T11:28:00Z">
                <w:pPr>
                  <w:pStyle w:val="aa"/>
                  <w:widowControl w:val="0"/>
                  <w:adjustRightInd w:val="0"/>
                  <w:snapToGrid w:val="0"/>
                  <w:ind w:firstLineChars="0" w:firstLine="0"/>
                  <w:jc w:val="center"/>
                </w:pPr>
              </w:pPrChange>
            </w:pPr>
            <w:del w:id="2206" w:author="admin" w:date="2020-06-05T11:27:00Z">
              <w:r w:rsidDel="007A2FD3">
                <w:rPr>
                  <w:rFonts w:hint="eastAsia"/>
                </w:rPr>
                <w:delText>有效载荷</w:delText>
              </w:r>
            </w:del>
          </w:p>
          <w:p w14:paraId="390F55B6" w14:textId="77777777" w:rsidR="000C7E7F" w:rsidDel="007A2FD3" w:rsidRDefault="000C7E7F">
            <w:pPr>
              <w:pStyle w:val="aa"/>
              <w:ind w:firstLine="480"/>
              <w:rPr>
                <w:del w:id="2207" w:author="admin" w:date="2020-06-05T11:27:00Z"/>
              </w:rPr>
              <w:pPrChange w:id="2208" w:author="admin" w:date="2020-06-05T11:28:00Z">
                <w:pPr>
                  <w:pStyle w:val="aa"/>
                  <w:widowControl w:val="0"/>
                  <w:adjustRightInd w:val="0"/>
                  <w:snapToGrid w:val="0"/>
                  <w:ind w:firstLineChars="0" w:firstLine="0"/>
                  <w:jc w:val="center"/>
                </w:pPr>
              </w:pPrChange>
            </w:pPr>
            <w:del w:id="2209" w:author="admin" w:date="2020-06-05T11:27:00Z">
              <w:r w:rsidDel="007A2FD3">
                <w:rPr>
                  <w:rFonts w:hint="eastAsia"/>
                </w:rPr>
                <w:delText>（只包括已分配的块）</w:delText>
              </w:r>
            </w:del>
          </w:p>
        </w:tc>
      </w:tr>
      <w:tr w:rsidR="000C7E7F" w:rsidDel="007A2FD3" w14:paraId="3CFE604F" w14:textId="77777777" w:rsidTr="000C7E7F">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210" w:author="3287215331@qq.com" w:date="2018-12-31T16:14: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2211" w:author="admin" w:date="2020-06-05T11:27:00Z"/>
          <w:trPrChange w:id="2212" w:author="3287215331@qq.com" w:date="2018-12-31T16:14:00Z">
            <w:trPr>
              <w:jc w:val="center"/>
            </w:trPr>
          </w:trPrChange>
        </w:trPr>
        <w:tc>
          <w:tcPr>
            <w:tcW w:w="4164" w:type="dxa"/>
            <w:gridSpan w:val="2"/>
            <w:shd w:val="clear" w:color="auto" w:fill="auto"/>
            <w:vAlign w:val="center"/>
            <w:tcPrChange w:id="2213" w:author="3287215331@qq.com" w:date="2018-12-31T16:14:00Z">
              <w:tcPr>
                <w:tcW w:w="7821" w:type="dxa"/>
                <w:gridSpan w:val="4"/>
                <w:shd w:val="clear" w:color="auto" w:fill="auto"/>
                <w:vAlign w:val="center"/>
              </w:tcPr>
            </w:tcPrChange>
          </w:tcPr>
          <w:p w14:paraId="7582FBAF" w14:textId="77777777" w:rsidR="000C7E7F" w:rsidDel="007A2FD3" w:rsidRDefault="000C7E7F">
            <w:pPr>
              <w:pStyle w:val="aa"/>
              <w:ind w:firstLine="480"/>
              <w:rPr>
                <w:del w:id="2214" w:author="admin" w:date="2020-06-05T11:27:00Z"/>
              </w:rPr>
              <w:pPrChange w:id="2215" w:author="admin" w:date="2020-06-05T11:28:00Z">
                <w:pPr>
                  <w:pStyle w:val="aa"/>
                  <w:widowControl w:val="0"/>
                  <w:adjustRightInd w:val="0"/>
                  <w:snapToGrid w:val="0"/>
                  <w:ind w:firstLineChars="0" w:firstLine="0"/>
                  <w:jc w:val="center"/>
                </w:pPr>
              </w:pPrChange>
            </w:pPr>
            <w:del w:id="2216" w:author="admin" w:date="2020-06-05T11:27:00Z">
              <w:r w:rsidDel="007A2FD3">
                <w:rPr>
                  <w:rFonts w:hint="eastAsia"/>
                </w:rPr>
                <w:delText>填充（可选）</w:delText>
              </w:r>
            </w:del>
          </w:p>
        </w:tc>
      </w:tr>
      <w:tr w:rsidR="000C7E7F" w:rsidRPr="00307B00" w:rsidDel="007A2FD3" w14:paraId="60E32C5B" w14:textId="77777777" w:rsidTr="000C7E7F">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217" w:author="3287215331@qq.com" w:date="2018-12-31T16:14: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jc w:val="center"/>
          <w:del w:id="2218" w:author="admin" w:date="2020-06-05T11:27:00Z"/>
          <w:trPrChange w:id="2219" w:author="3287215331@qq.com" w:date="2018-12-31T16:14:00Z">
            <w:trPr>
              <w:jc w:val="center"/>
            </w:trPr>
          </w:trPrChange>
        </w:trPr>
        <w:tc>
          <w:tcPr>
            <w:tcW w:w="3453" w:type="dxa"/>
            <w:shd w:val="clear" w:color="auto" w:fill="auto"/>
            <w:vAlign w:val="center"/>
            <w:tcPrChange w:id="2220" w:author="3287215331@qq.com" w:date="2018-12-31T16:14:00Z">
              <w:tcPr>
                <w:tcW w:w="5865" w:type="dxa"/>
                <w:gridSpan w:val="3"/>
                <w:shd w:val="clear" w:color="auto" w:fill="auto"/>
                <w:vAlign w:val="center"/>
              </w:tcPr>
            </w:tcPrChange>
          </w:tcPr>
          <w:p w14:paraId="05C19ABB" w14:textId="77777777" w:rsidR="000C7E7F" w:rsidRPr="00307B00" w:rsidDel="007A2FD3" w:rsidRDefault="000C7E7F">
            <w:pPr>
              <w:pStyle w:val="aa"/>
              <w:ind w:firstLine="480"/>
              <w:rPr>
                <w:del w:id="2221" w:author="admin" w:date="2020-06-05T11:27:00Z"/>
                <w:color w:val="FF0000"/>
              </w:rPr>
              <w:pPrChange w:id="2222" w:author="admin" w:date="2020-06-05T11:28:00Z">
                <w:pPr>
                  <w:pStyle w:val="aa"/>
                  <w:widowControl w:val="0"/>
                  <w:adjustRightInd w:val="0"/>
                  <w:snapToGrid w:val="0"/>
                  <w:ind w:firstLineChars="0" w:firstLine="0"/>
                  <w:jc w:val="center"/>
                </w:pPr>
              </w:pPrChange>
            </w:pPr>
            <w:del w:id="2223" w:author="admin" w:date="2020-06-05T11:27:00Z">
              <w:r w:rsidRPr="00307B00" w:rsidDel="007A2FD3">
                <w:rPr>
                  <w:rFonts w:hint="eastAsia"/>
                  <w:color w:val="FF0000"/>
                </w:rPr>
                <w:delText>块大小</w:delText>
              </w:r>
            </w:del>
            <w:ins w:id="2224" w:author="3287215331@qq.com" w:date="2018-12-31T16:16:00Z">
              <w:del w:id="2225" w:author="admin" w:date="2020-06-05T11:27:00Z">
                <w:r w:rsidDel="007A2FD3">
                  <w:rPr>
                    <w:rFonts w:hint="eastAsia"/>
                    <w:color w:val="FF0000"/>
                  </w:rPr>
                  <w:delText>（脚部）</w:delText>
                </w:r>
              </w:del>
            </w:ins>
          </w:p>
        </w:tc>
        <w:tc>
          <w:tcPr>
            <w:tcW w:w="711" w:type="dxa"/>
            <w:shd w:val="clear" w:color="auto" w:fill="auto"/>
            <w:vAlign w:val="center"/>
            <w:tcPrChange w:id="2226" w:author="3287215331@qq.com" w:date="2018-12-31T16:14:00Z">
              <w:tcPr>
                <w:tcW w:w="1956" w:type="dxa"/>
                <w:shd w:val="clear" w:color="auto" w:fill="auto"/>
                <w:vAlign w:val="center"/>
              </w:tcPr>
            </w:tcPrChange>
          </w:tcPr>
          <w:p w14:paraId="6F59BE37" w14:textId="77777777" w:rsidR="000C7E7F" w:rsidRPr="00307B00" w:rsidDel="007A2FD3" w:rsidRDefault="000C7E7F">
            <w:pPr>
              <w:pStyle w:val="aa"/>
              <w:ind w:firstLine="480"/>
              <w:rPr>
                <w:del w:id="2227" w:author="admin" w:date="2020-06-05T11:27:00Z"/>
                <w:color w:val="FF0000"/>
              </w:rPr>
              <w:pPrChange w:id="2228" w:author="admin" w:date="2020-06-05T11:28:00Z">
                <w:pPr>
                  <w:pStyle w:val="aa"/>
                  <w:widowControl w:val="0"/>
                  <w:adjustRightInd w:val="0"/>
                  <w:snapToGrid w:val="0"/>
                  <w:ind w:firstLineChars="0" w:firstLine="0"/>
                  <w:jc w:val="center"/>
                </w:pPr>
              </w:pPrChange>
            </w:pPr>
            <w:del w:id="2229" w:author="admin" w:date="2020-06-05T11:27:00Z">
              <w:r w:rsidRPr="00307B00" w:rsidDel="007A2FD3">
                <w:rPr>
                  <w:color w:val="FF0000"/>
                </w:rPr>
                <w:delText>a/f</w:delText>
              </w:r>
            </w:del>
          </w:p>
        </w:tc>
      </w:tr>
    </w:tbl>
    <w:p w14:paraId="062979F3" w14:textId="77777777" w:rsidR="000C7E7F" w:rsidDel="007A2FD3" w:rsidRDefault="000C7E7F">
      <w:pPr>
        <w:pStyle w:val="aa"/>
        <w:ind w:firstLine="480"/>
        <w:rPr>
          <w:del w:id="2230" w:author="admin" w:date="2020-06-05T11:27:00Z"/>
        </w:rPr>
        <w:pPrChange w:id="2231" w:author="admin" w:date="2020-06-05T11:28:00Z">
          <w:pPr>
            <w:pStyle w:val="aa"/>
            <w:adjustRightInd w:val="0"/>
            <w:snapToGrid w:val="0"/>
            <w:ind w:firstLine="480"/>
          </w:pPr>
        </w:pPrChange>
      </w:pPr>
      <w:ins w:id="2232" w:author="3287215331@qq.com" w:date="2018-12-31T16:16:00Z">
        <w:del w:id="2233" w:author="admin" w:date="2020-06-05T11:27:00Z">
          <w:r w:rsidDel="007A2FD3">
            <w:rPr>
              <w:rFonts w:hint="eastAsia"/>
            </w:rPr>
            <w:delText>带边界标签的隐式空闲链表</w:delText>
          </w:r>
        </w:del>
      </w:ins>
    </w:p>
    <w:p w14:paraId="00381F6C" w14:textId="77777777" w:rsidR="000C7E7F" w:rsidDel="007A2FD3" w:rsidRDefault="008D544D">
      <w:pPr>
        <w:pStyle w:val="aa"/>
        <w:ind w:firstLine="480"/>
        <w:rPr>
          <w:del w:id="2234" w:author="admin" w:date="2020-06-05T11:27:00Z"/>
        </w:rPr>
        <w:pPrChange w:id="2235" w:author="admin" w:date="2020-06-05T11:28:00Z">
          <w:pPr>
            <w:pStyle w:val="aa"/>
            <w:adjustRightInd w:val="0"/>
            <w:snapToGrid w:val="0"/>
            <w:ind w:firstLine="480"/>
          </w:pPr>
        </w:pPrChange>
      </w:pPr>
      <w:del w:id="2236" w:author="admin" w:date="2020-06-05T11:27:00Z">
        <w:r w:rsidDel="007A2FD3">
          <w:rPr>
            <w:rFonts w:hint="eastAsia"/>
          </w:rPr>
          <w:delText>5</w:delText>
        </w:r>
        <w:r w:rsidDel="007A2FD3">
          <w:rPr>
            <w:rFonts w:hint="eastAsia"/>
          </w:rPr>
          <w:delText>）适配块策略：首次适配或下一次适配或最佳适配。首次适配利用率较高；下一次适配时间较快；最佳适配可以很好的减少碎片的产生。我们在分离适配的时候采取的策略一般是首次适配，因为对分离空闲链表的简单首次适配的内存利用效率近似于整个堆的最佳适配的利用效率。</w:delText>
        </w:r>
      </w:del>
    </w:p>
    <w:p w14:paraId="041A11EF" w14:textId="77777777" w:rsidR="000B6263" w:rsidRPr="000B729A" w:rsidDel="007A2FD3" w:rsidRDefault="000C7E7F">
      <w:pPr>
        <w:pStyle w:val="aa"/>
        <w:ind w:firstLine="480"/>
        <w:rPr>
          <w:del w:id="2237" w:author="admin" w:date="2020-06-05T11:27:00Z"/>
          <w:rPrChange w:id="2238" w:author="3287215331@qq.com" w:date="2018-12-31T15:57:00Z">
            <w:rPr>
              <w:del w:id="2239" w:author="admin" w:date="2020-06-05T11:27:00Z"/>
              <w:i/>
            </w:rPr>
          </w:rPrChange>
        </w:rPr>
        <w:pPrChange w:id="2240" w:author="admin" w:date="2020-06-05T11:28:00Z">
          <w:pPr>
            <w:pStyle w:val="aa"/>
            <w:adjustRightInd w:val="0"/>
            <w:snapToGrid w:val="0"/>
            <w:ind w:firstLine="480"/>
          </w:pPr>
        </w:pPrChange>
      </w:pPr>
      <w:del w:id="2241" w:author="admin" w:date="2020-06-05T11:27:00Z">
        <w:r w:rsidDel="007A2FD3">
          <w:rPr>
            <w:rFonts w:hint="eastAsia"/>
          </w:rPr>
          <w:delText>6</w:delText>
        </w:r>
        <w:r w:rsidDel="007A2FD3">
          <w:rPr>
            <w:rFonts w:hint="eastAsia"/>
          </w:rPr>
          <w:delText>）</w:delText>
        </w:r>
      </w:del>
      <w:ins w:id="2242" w:author="3287215331@qq.com" w:date="2018-12-31T16:17:00Z">
        <w:del w:id="2243" w:author="admin" w:date="2020-06-05T11:27:00Z">
          <w:r w:rsidR="00AF0A38" w:rsidDel="007A2FD3">
            <w:rPr>
              <w:rFonts w:hint="eastAsia"/>
            </w:rPr>
            <w:delText>值得注意的是：我们的</w:delText>
          </w:r>
          <w:r w:rsidR="00AF0A38" w:rsidDel="007A2FD3">
            <w:rPr>
              <w:rFonts w:hint="eastAsia"/>
            </w:rPr>
            <w:delText>malloc</w:delText>
          </w:r>
          <w:r w:rsidR="00AF0A38" w:rsidDel="007A2FD3">
            <w:rPr>
              <w:rFonts w:hint="eastAsia"/>
            </w:rPr>
            <w:delText>就是采用的是分离适配的方法</w:delText>
          </w:r>
        </w:del>
      </w:ins>
      <w:del w:id="2244" w:author="admin" w:date="2020-06-05T11:27:00Z">
        <w:r w:rsidR="000B6263" w:rsidRPr="00DF55EB" w:rsidDel="007A2FD3">
          <w:rPr>
            <w:rFonts w:hint="eastAsia"/>
          </w:rPr>
          <w:delText>，</w:delText>
        </w:r>
        <w:r w:rsidR="000B6263" w:rsidDel="007A2FD3">
          <w:rPr>
            <w:rFonts w:hint="eastAsia"/>
            <w:i/>
          </w:rPr>
          <w:delText>请简述动态内存管理的基本方法与策略。</w:delText>
        </w:r>
      </w:del>
    </w:p>
    <w:p w14:paraId="772EAAEE" w14:textId="77777777" w:rsidR="000B6263" w:rsidDel="007A2FD3" w:rsidRDefault="000B6263">
      <w:pPr>
        <w:pStyle w:val="aa"/>
        <w:ind w:firstLine="480"/>
        <w:rPr>
          <w:del w:id="2245" w:author="admin" w:date="2020-06-05T11:27:00Z"/>
        </w:rPr>
        <w:pPrChange w:id="2246" w:author="admin" w:date="2020-06-05T11:28:00Z">
          <w:pPr>
            <w:pStyle w:val="2"/>
          </w:pPr>
        </w:pPrChange>
      </w:pPr>
      <w:del w:id="2247" w:author="admin" w:date="2020-06-05T11:27:00Z">
        <w:r w:rsidDel="007A2FD3">
          <w:rPr>
            <w:rFonts w:hint="eastAsia"/>
          </w:rPr>
          <w:delText>7.10</w:delText>
        </w:r>
        <w:r w:rsidDel="007A2FD3">
          <w:rPr>
            <w:rFonts w:hint="eastAsia"/>
          </w:rPr>
          <w:delText>本章小结</w:delText>
        </w:r>
      </w:del>
    </w:p>
    <w:p w14:paraId="54606202" w14:textId="77777777" w:rsidR="00882C7D" w:rsidDel="007A2FD3" w:rsidRDefault="00882C7D">
      <w:pPr>
        <w:pStyle w:val="aa"/>
        <w:ind w:firstLine="480"/>
        <w:rPr>
          <w:ins w:id="2248" w:author="3287215331@qq.com" w:date="2018-12-31T16:18:00Z"/>
          <w:del w:id="2249" w:author="admin" w:date="2020-06-05T11:27:00Z"/>
        </w:rPr>
        <w:pPrChange w:id="2250" w:author="admin" w:date="2020-06-05T11:28:00Z">
          <w:pPr>
            <w:jc w:val="center"/>
          </w:pPr>
        </w:pPrChange>
      </w:pPr>
      <w:ins w:id="2251" w:author="3287215331@qq.com" w:date="2018-12-31T16:18:00Z">
        <w:del w:id="2252" w:author="admin" w:date="2020-06-05T11:27:00Z">
          <w:r w:rsidDel="007A2FD3">
            <w:rPr>
              <w:rFonts w:hint="eastAsia"/>
            </w:rPr>
            <w:delText>通过本章，我们认识到以下几点事实。</w:delText>
          </w:r>
        </w:del>
      </w:ins>
    </w:p>
    <w:p w14:paraId="109CCFDB" w14:textId="77777777" w:rsidR="00EC3126" w:rsidDel="007A2FD3" w:rsidRDefault="00882C7D">
      <w:pPr>
        <w:pStyle w:val="aa"/>
        <w:ind w:firstLine="480"/>
        <w:rPr>
          <w:ins w:id="2253" w:author="3287215331@qq.com" w:date="2018-12-31T16:22:00Z"/>
          <w:del w:id="2254" w:author="admin" w:date="2020-06-05T11:27:00Z"/>
        </w:rPr>
        <w:pPrChange w:id="2255" w:author="admin" w:date="2020-06-05T11:28:00Z">
          <w:pPr>
            <w:jc w:val="center"/>
          </w:pPr>
        </w:pPrChange>
      </w:pPr>
      <w:ins w:id="2256" w:author="3287215331@qq.com" w:date="2018-12-31T16:18:00Z">
        <w:del w:id="2257" w:author="admin" w:date="2020-06-05T11:27:00Z">
          <w:r w:rsidDel="007A2FD3">
            <w:rPr>
              <w:rFonts w:hint="eastAsia"/>
            </w:rPr>
            <w:delText>1</w:delText>
          </w:r>
          <w:r w:rsidDel="007A2FD3">
            <w:rPr>
              <w:rFonts w:hint="eastAsia"/>
            </w:rPr>
            <w:delText>）</w:delText>
          </w:r>
        </w:del>
      </w:ins>
      <w:ins w:id="2258" w:author="3287215331@qq.com" w:date="2018-12-31T16:19:00Z">
        <w:del w:id="2259" w:author="admin" w:date="2020-06-05T11:27:00Z">
          <w:r w:rsidDel="007A2FD3">
            <w:rPr>
              <w:rFonts w:hint="eastAsia"/>
            </w:rPr>
            <w:delText>虚拟内存是对主存的一个抽象</w:delText>
          </w:r>
        </w:del>
      </w:ins>
      <w:ins w:id="2260" w:author="3287215331@qq.com" w:date="2018-12-31T16:20:00Z">
        <w:del w:id="2261" w:author="admin" w:date="2020-06-05T11:27:00Z">
          <w:r w:rsidDel="007A2FD3">
            <w:rPr>
              <w:rFonts w:hint="eastAsia"/>
            </w:rPr>
            <w:delText>。支持虚拟内存的处理器通过使用一种叫做虚拟内存寻址的</w:delText>
          </w:r>
          <w:r w:rsidR="00EC3126" w:rsidDel="007A2FD3">
            <w:rPr>
              <w:rFonts w:hint="eastAsia"/>
            </w:rPr>
            <w:delText>间接形式来引用主存。处理器产生一个虚拟地址，</w:delText>
          </w:r>
        </w:del>
      </w:ins>
      <w:ins w:id="2262" w:author="3287215331@qq.com" w:date="2018-12-31T16:21:00Z">
        <w:del w:id="2263" w:author="admin" w:date="2020-06-05T11:27:00Z">
          <w:r w:rsidR="00EC3126" w:rsidDel="007A2FD3">
            <w:rPr>
              <w:rFonts w:hint="eastAsia"/>
            </w:rPr>
            <w:delText>在被发送到主存之前，这个地址被翻译成一个物理地址。从虚拟地址空间到物理地址空间的地址翻译要求</w:delText>
          </w:r>
        </w:del>
      </w:ins>
      <w:ins w:id="2264" w:author="3287215331@qq.com" w:date="2018-12-31T16:22:00Z">
        <w:del w:id="2265" w:author="admin" w:date="2020-06-05T11:27:00Z">
          <w:r w:rsidR="00EC3126" w:rsidDel="007A2FD3">
            <w:rPr>
              <w:rFonts w:hint="eastAsia"/>
            </w:rPr>
            <w:delText>硬件和软件紧密合作。专门的硬件使用页表来翻译虚拟地址，而页表的内容是由操作系统提供的。</w:delText>
          </w:r>
        </w:del>
      </w:ins>
    </w:p>
    <w:p w14:paraId="6ADEB1F6" w14:textId="77777777" w:rsidR="000515AB" w:rsidDel="007A2FD3" w:rsidRDefault="00EC3126">
      <w:pPr>
        <w:pStyle w:val="aa"/>
        <w:ind w:firstLine="480"/>
        <w:rPr>
          <w:ins w:id="2266" w:author="3287215331@qq.com" w:date="2018-12-31T16:24:00Z"/>
          <w:del w:id="2267" w:author="admin" w:date="2020-06-05T11:27:00Z"/>
        </w:rPr>
        <w:pPrChange w:id="2268" w:author="admin" w:date="2020-06-05T11:28:00Z">
          <w:pPr>
            <w:jc w:val="center"/>
          </w:pPr>
        </w:pPrChange>
      </w:pPr>
      <w:ins w:id="2269" w:author="3287215331@qq.com" w:date="2018-12-31T16:22:00Z">
        <w:del w:id="2270" w:author="admin" w:date="2020-06-05T11:27:00Z">
          <w:r w:rsidDel="007A2FD3">
            <w:rPr>
              <w:rFonts w:hint="eastAsia"/>
            </w:rPr>
            <w:delText>2</w:delText>
          </w:r>
          <w:r w:rsidDel="007A2FD3">
            <w:rPr>
              <w:rFonts w:hint="eastAsia"/>
            </w:rPr>
            <w:delText>）虚拟内存</w:delText>
          </w:r>
        </w:del>
      </w:ins>
      <w:ins w:id="2271" w:author="3287215331@qq.com" w:date="2018-12-31T16:23:00Z">
        <w:del w:id="2272" w:author="admin" w:date="2020-06-05T11:27:00Z">
          <w:r w:rsidDel="007A2FD3">
            <w:rPr>
              <w:rFonts w:hint="eastAsia"/>
            </w:rPr>
            <w:delText>提供三个功能：简化了内存保护；简化了内存管理；在主存中</w:delText>
          </w:r>
        </w:del>
      </w:ins>
      <w:ins w:id="2273" w:author="3287215331@qq.com" w:date="2018-12-31T16:24:00Z">
        <w:del w:id="2274" w:author="admin" w:date="2020-06-05T11:27:00Z">
          <w:r w:rsidDel="007A2FD3">
            <w:rPr>
              <w:rFonts w:hint="eastAsia"/>
            </w:rPr>
            <w:delText>自动缓存最近使用的存放在磁盘上的虚拟地址空间的内容。</w:delText>
          </w:r>
        </w:del>
      </w:ins>
    </w:p>
    <w:p w14:paraId="7C5E2D6A" w14:textId="77777777" w:rsidR="000515AB" w:rsidDel="007A2FD3" w:rsidRDefault="000515AB">
      <w:pPr>
        <w:pStyle w:val="aa"/>
        <w:ind w:firstLine="480"/>
        <w:rPr>
          <w:ins w:id="2275" w:author="3287215331@qq.com" w:date="2018-12-31T16:25:00Z"/>
          <w:del w:id="2276" w:author="admin" w:date="2020-06-05T11:27:00Z"/>
        </w:rPr>
        <w:pPrChange w:id="2277" w:author="admin" w:date="2020-06-05T11:28:00Z">
          <w:pPr>
            <w:jc w:val="center"/>
          </w:pPr>
        </w:pPrChange>
      </w:pPr>
      <w:ins w:id="2278" w:author="3287215331@qq.com" w:date="2018-12-31T16:24:00Z">
        <w:del w:id="2279" w:author="admin" w:date="2020-06-05T11:27:00Z">
          <w:r w:rsidDel="007A2FD3">
            <w:rPr>
              <w:rFonts w:hint="eastAsia"/>
            </w:rPr>
            <w:delText>3</w:delText>
          </w:r>
          <w:r w:rsidDel="007A2FD3">
            <w:rPr>
              <w:rFonts w:hint="eastAsia"/>
            </w:rPr>
            <w:delText>）地址翻译的过程必须和系统中的所有的硬件缓存的操作</w:delText>
          </w:r>
        </w:del>
      </w:ins>
      <w:ins w:id="2280" w:author="3287215331@qq.com" w:date="2018-12-31T16:25:00Z">
        <w:del w:id="2281" w:author="admin" w:date="2020-06-05T11:27:00Z">
          <w:r w:rsidDel="007A2FD3">
            <w:rPr>
              <w:rFonts w:hint="eastAsia"/>
            </w:rPr>
            <w:delText>集成在一起。</w:delText>
          </w:r>
        </w:del>
      </w:ins>
    </w:p>
    <w:p w14:paraId="44012FDF" w14:textId="77777777" w:rsidR="0060188F" w:rsidDel="007A2FD3" w:rsidRDefault="000515AB">
      <w:pPr>
        <w:pStyle w:val="aa"/>
        <w:ind w:firstLine="480"/>
        <w:rPr>
          <w:ins w:id="2282" w:author="3287215331@qq.com" w:date="2018-12-31T16:27:00Z"/>
          <w:del w:id="2283" w:author="admin" w:date="2020-06-05T11:27:00Z"/>
        </w:rPr>
        <w:pPrChange w:id="2284" w:author="admin" w:date="2020-06-05T11:28:00Z">
          <w:pPr>
            <w:jc w:val="center"/>
          </w:pPr>
        </w:pPrChange>
      </w:pPr>
      <w:ins w:id="2285" w:author="3287215331@qq.com" w:date="2018-12-31T16:25:00Z">
        <w:del w:id="2286" w:author="admin" w:date="2020-06-05T11:27:00Z">
          <w:r w:rsidDel="007A2FD3">
            <w:rPr>
              <w:rFonts w:hint="eastAsia"/>
            </w:rPr>
            <w:delText>4</w:delText>
          </w:r>
          <w:r w:rsidDel="007A2FD3">
            <w:rPr>
              <w:rFonts w:hint="eastAsia"/>
            </w:rPr>
            <w:delText>）内存映射为共享数据、创建进程</w:delText>
          </w:r>
        </w:del>
      </w:ins>
      <w:ins w:id="2287" w:author="3287215331@qq.com" w:date="2018-12-31T16:26:00Z">
        <w:del w:id="2288" w:author="admin" w:date="2020-06-05T11:27:00Z">
          <w:r w:rsidDel="007A2FD3">
            <w:rPr>
              <w:rFonts w:hint="eastAsia"/>
            </w:rPr>
            <w:delText>以及加载程序提供了一种高效的机制。</w:delText>
          </w:r>
        </w:del>
      </w:ins>
    </w:p>
    <w:p w14:paraId="7C965B4B" w14:textId="77777777" w:rsidR="000B6263" w:rsidDel="007A2FD3" w:rsidRDefault="0060188F">
      <w:pPr>
        <w:pStyle w:val="aa"/>
        <w:ind w:firstLine="480"/>
        <w:rPr>
          <w:del w:id="2289" w:author="admin" w:date="2020-06-05T11:27:00Z"/>
        </w:rPr>
        <w:pPrChange w:id="2290" w:author="admin" w:date="2020-06-05T11:28:00Z">
          <w:pPr>
            <w:pStyle w:val="aa"/>
            <w:adjustRightInd w:val="0"/>
            <w:snapToGrid w:val="0"/>
            <w:ind w:firstLine="480"/>
          </w:pPr>
        </w:pPrChange>
      </w:pPr>
      <w:ins w:id="2291" w:author="3287215331@qq.com" w:date="2018-12-31T16:27:00Z">
        <w:del w:id="2292" w:author="admin" w:date="2020-06-05T11:27:00Z">
          <w:r w:rsidDel="007A2FD3">
            <w:rPr>
              <w:rFonts w:hint="eastAsia"/>
            </w:rPr>
            <w:delText>5</w:delText>
          </w:r>
          <w:r w:rsidDel="007A2FD3">
            <w:rPr>
              <w:rFonts w:hint="eastAsia"/>
            </w:rPr>
            <w:delText>）动态内存分配器直接操作内存，无需类型系统的很多帮助。</w:delText>
          </w:r>
        </w:del>
      </w:ins>
      <w:del w:id="2293" w:author="admin" w:date="2020-06-05T11:27:00Z">
        <w:r w:rsidR="000B6263" w:rsidDel="007A2FD3">
          <w:rPr>
            <w:rFonts w:hint="eastAsia"/>
          </w:rPr>
          <w:delText>（</w:delText>
        </w:r>
        <w:r w:rsidR="000B6263" w:rsidDel="007A2FD3">
          <w:rPr>
            <w:rFonts w:hint="eastAsia"/>
            <w:i/>
          </w:rPr>
          <w:delText>以下格式自行编排，编辑时删除</w:delText>
        </w:r>
        <w:r w:rsidR="000B6263" w:rsidDel="007A2FD3">
          <w:rPr>
            <w:rFonts w:hint="eastAsia"/>
          </w:rPr>
          <w:delText>）</w:delText>
        </w:r>
      </w:del>
    </w:p>
    <w:p w14:paraId="2F3951EB" w14:textId="77777777" w:rsidR="000B6263" w:rsidDel="007A2FD3" w:rsidRDefault="000B6263">
      <w:pPr>
        <w:pStyle w:val="aa"/>
        <w:ind w:firstLine="480"/>
        <w:rPr>
          <w:del w:id="2294" w:author="admin" w:date="2020-06-05T11:27:00Z"/>
        </w:rPr>
        <w:pPrChange w:id="2295" w:author="admin" w:date="2020-06-05T11:28:00Z">
          <w:pPr>
            <w:jc w:val="center"/>
          </w:pPr>
        </w:pPrChange>
      </w:pPr>
      <w:del w:id="2296" w:author="admin" w:date="2020-06-05T11:27:00Z">
        <w:r w:rsidDel="007A2FD3">
          <w:rPr>
            <w:rFonts w:hint="eastAsia"/>
          </w:rPr>
          <w:delText>（第</w:delText>
        </w:r>
        <w:r w:rsidDel="007A2FD3">
          <w:rPr>
            <w:rFonts w:hint="eastAsia"/>
          </w:rPr>
          <w:delText>7</w:delText>
        </w:r>
        <w:r w:rsidDel="007A2FD3">
          <w:rPr>
            <w:rFonts w:hint="eastAsia"/>
          </w:rPr>
          <w:delText>章</w:delText>
        </w:r>
        <w:r w:rsidDel="007A2FD3">
          <w:rPr>
            <w:rFonts w:hint="eastAsia"/>
          </w:rPr>
          <w:delText xml:space="preserve"> 2</w:delText>
        </w:r>
        <w:r w:rsidDel="007A2FD3">
          <w:rPr>
            <w:rFonts w:hint="eastAsia"/>
          </w:rPr>
          <w:delText>分）</w:delText>
        </w:r>
      </w:del>
    </w:p>
    <w:p w14:paraId="45088002" w14:textId="77777777" w:rsidR="000B6263" w:rsidDel="007A2FD3" w:rsidRDefault="000B6263">
      <w:pPr>
        <w:pStyle w:val="aa"/>
        <w:ind w:firstLine="480"/>
        <w:rPr>
          <w:del w:id="2297" w:author="admin" w:date="2020-06-05T11:27:00Z"/>
        </w:rPr>
        <w:pPrChange w:id="2298" w:author="admin" w:date="2020-06-05T11:28:00Z">
          <w:pPr>
            <w:pStyle w:val="1"/>
          </w:pPr>
        </w:pPrChange>
      </w:pPr>
      <w:del w:id="2299" w:author="admin" w:date="2020-06-05T11:27:00Z">
        <w:r w:rsidDel="007A2FD3">
          <w:rPr>
            <w:rFonts w:hint="eastAsia"/>
          </w:rPr>
          <w:br w:type="page"/>
        </w:r>
        <w:r w:rsidDel="007A2FD3">
          <w:rPr>
            <w:rFonts w:hint="eastAsia"/>
          </w:rPr>
          <w:delText>第</w:delText>
        </w:r>
        <w:r w:rsidDel="007A2FD3">
          <w:rPr>
            <w:rFonts w:hint="eastAsia"/>
          </w:rPr>
          <w:delText>8</w:delText>
        </w:r>
        <w:r w:rsidDel="007A2FD3">
          <w:rPr>
            <w:rFonts w:hint="eastAsia"/>
          </w:rPr>
          <w:delText>章</w:delText>
        </w:r>
        <w:r w:rsidDel="007A2FD3">
          <w:rPr>
            <w:rFonts w:hint="eastAsia"/>
          </w:rPr>
          <w:delText xml:space="preserve"> hello</w:delText>
        </w:r>
        <w:r w:rsidDel="007A2FD3">
          <w:rPr>
            <w:rFonts w:hint="eastAsia"/>
          </w:rPr>
          <w:delText>的</w:delText>
        </w:r>
        <w:r w:rsidDel="007A2FD3">
          <w:rPr>
            <w:rFonts w:hint="eastAsia"/>
          </w:rPr>
          <w:delText>IO</w:delText>
        </w:r>
        <w:r w:rsidDel="007A2FD3">
          <w:rPr>
            <w:rFonts w:hint="eastAsia"/>
          </w:rPr>
          <w:delText>管理</w:delText>
        </w:r>
      </w:del>
    </w:p>
    <w:p w14:paraId="7223AC2F" w14:textId="77777777" w:rsidR="000B6263" w:rsidDel="007A2FD3" w:rsidRDefault="000B6263">
      <w:pPr>
        <w:pStyle w:val="aa"/>
        <w:ind w:firstLine="480"/>
        <w:rPr>
          <w:del w:id="2300" w:author="admin" w:date="2020-06-05T11:27:00Z"/>
          <w:color w:val="FF0000"/>
        </w:rPr>
        <w:pPrChange w:id="2301" w:author="admin" w:date="2020-06-05T11:28:00Z">
          <w:pPr>
            <w:pStyle w:val="2"/>
          </w:pPr>
        </w:pPrChange>
      </w:pPr>
      <w:del w:id="2302" w:author="admin" w:date="2020-06-05T11:27:00Z">
        <w:r w:rsidDel="007A2FD3">
          <w:rPr>
            <w:rFonts w:hint="eastAsia"/>
          </w:rPr>
          <w:delText>8.1 Linux</w:delText>
        </w:r>
        <w:r w:rsidDel="007A2FD3">
          <w:rPr>
            <w:rFonts w:hint="eastAsia"/>
          </w:rPr>
          <w:delText>的</w:delText>
        </w:r>
        <w:r w:rsidDel="007A2FD3">
          <w:rPr>
            <w:rFonts w:hint="eastAsia"/>
          </w:rPr>
          <w:delText>IO</w:delText>
        </w:r>
        <w:r w:rsidDel="007A2FD3">
          <w:rPr>
            <w:rFonts w:hint="eastAsia"/>
          </w:rPr>
          <w:delText>设备管理方法</w:delText>
        </w:r>
      </w:del>
    </w:p>
    <w:p w14:paraId="5D9170A6" w14:textId="77777777" w:rsidR="000B6263" w:rsidRPr="000A400F" w:rsidDel="007A2FD3" w:rsidRDefault="000B6263">
      <w:pPr>
        <w:pStyle w:val="aa"/>
        <w:ind w:firstLine="482"/>
        <w:rPr>
          <w:del w:id="2303" w:author="admin" w:date="2020-06-05T11:27:00Z"/>
          <w:b/>
          <w:rPrChange w:id="2304" w:author="3287215331@qq.com" w:date="2018-12-31T16:34:00Z">
            <w:rPr>
              <w:del w:id="2305" w:author="admin" w:date="2020-06-05T11:27:00Z"/>
            </w:rPr>
          </w:rPrChange>
        </w:rPr>
        <w:pPrChange w:id="2306" w:author="admin" w:date="2020-06-05T11:28:00Z">
          <w:pPr>
            <w:pStyle w:val="aa"/>
            <w:adjustRightInd w:val="0"/>
            <w:snapToGrid w:val="0"/>
            <w:ind w:firstLine="480"/>
          </w:pPr>
        </w:pPrChange>
      </w:pPr>
      <w:del w:id="2307" w:author="admin" w:date="2020-06-05T11:27:00Z">
        <w:r w:rsidRPr="000A400F" w:rsidDel="007A2FD3">
          <w:rPr>
            <w:rFonts w:hint="eastAsia"/>
            <w:b/>
            <w:rPrChange w:id="2308" w:author="3287215331@qq.com" w:date="2018-12-31T16:34:00Z">
              <w:rPr>
                <w:rFonts w:hint="eastAsia"/>
              </w:rPr>
            </w:rPrChange>
          </w:rPr>
          <w:delText>（</w:delText>
        </w:r>
        <w:r w:rsidRPr="000A400F" w:rsidDel="007A2FD3">
          <w:rPr>
            <w:rFonts w:hint="eastAsia"/>
            <w:b/>
            <w:i/>
            <w:rPrChange w:id="2309" w:author="3287215331@qq.com" w:date="2018-12-31T16:34:00Z">
              <w:rPr>
                <w:rFonts w:hint="eastAsia"/>
                <w:i/>
              </w:rPr>
            </w:rPrChange>
          </w:rPr>
          <w:delText>以下格式自行编排，编辑时删除</w:delText>
        </w:r>
        <w:r w:rsidRPr="000A400F" w:rsidDel="007A2FD3">
          <w:rPr>
            <w:rFonts w:hint="eastAsia"/>
            <w:b/>
            <w:rPrChange w:id="2310" w:author="3287215331@qq.com" w:date="2018-12-31T16:34:00Z">
              <w:rPr>
                <w:rFonts w:hint="eastAsia"/>
              </w:rPr>
            </w:rPrChange>
          </w:rPr>
          <w:delText>）</w:delText>
        </w:r>
      </w:del>
    </w:p>
    <w:p w14:paraId="2F9B6799" w14:textId="77777777" w:rsidR="00041F36" w:rsidDel="007A2FD3" w:rsidRDefault="000B6263">
      <w:pPr>
        <w:pStyle w:val="aa"/>
        <w:ind w:firstLine="482"/>
        <w:rPr>
          <w:ins w:id="2311" w:author="3287215331@qq.com" w:date="2018-12-31T16:31:00Z"/>
          <w:del w:id="2312" w:author="admin" w:date="2020-06-05T11:27:00Z"/>
        </w:rPr>
        <w:pPrChange w:id="2313" w:author="admin" w:date="2020-06-05T11:28:00Z">
          <w:pPr>
            <w:pStyle w:val="aa"/>
            <w:adjustRightInd w:val="0"/>
            <w:snapToGrid w:val="0"/>
            <w:ind w:firstLine="480"/>
          </w:pPr>
        </w:pPrChange>
      </w:pPr>
      <w:del w:id="2314" w:author="admin" w:date="2020-06-05T11:27:00Z">
        <w:r w:rsidRPr="000A400F" w:rsidDel="007A2FD3">
          <w:rPr>
            <w:rFonts w:hint="eastAsia"/>
            <w:b/>
            <w:rPrChange w:id="2315" w:author="3287215331@qq.com" w:date="2018-12-31T16:34:00Z">
              <w:rPr>
                <w:rFonts w:hint="eastAsia"/>
              </w:rPr>
            </w:rPrChange>
          </w:rPr>
          <w:delText>设备的模型化</w:delText>
        </w:r>
      </w:del>
    </w:p>
    <w:p w14:paraId="77E22382" w14:textId="77777777" w:rsidR="000B6263" w:rsidDel="007A2FD3" w:rsidRDefault="000B6263">
      <w:pPr>
        <w:pStyle w:val="aa"/>
        <w:ind w:firstLine="482"/>
        <w:rPr>
          <w:ins w:id="2316" w:author="3287215331@qq.com" w:date="2018-12-31T16:31:00Z"/>
          <w:del w:id="2317" w:author="admin" w:date="2020-06-05T11:27:00Z"/>
        </w:rPr>
        <w:pPrChange w:id="2318" w:author="admin" w:date="2020-06-05T11:28:00Z">
          <w:pPr>
            <w:pStyle w:val="aa"/>
            <w:adjustRightInd w:val="0"/>
            <w:snapToGrid w:val="0"/>
            <w:ind w:firstLine="480"/>
          </w:pPr>
        </w:pPrChange>
      </w:pPr>
      <w:del w:id="2319" w:author="admin" w:date="2020-06-05T11:27:00Z">
        <w:r w:rsidRPr="000A400F" w:rsidDel="007A2FD3">
          <w:rPr>
            <w:rFonts w:hint="eastAsia"/>
            <w:b/>
            <w:rPrChange w:id="2320" w:author="3287215331@qq.com" w:date="2018-12-31T16:34:00Z">
              <w:rPr>
                <w:rFonts w:hint="eastAsia"/>
              </w:rPr>
            </w:rPrChange>
          </w:rPr>
          <w:delText>：文件</w:delText>
        </w:r>
      </w:del>
      <w:ins w:id="2321" w:author="3287215331@qq.com" w:date="2018-12-31T16:30:00Z">
        <w:del w:id="2322" w:author="admin" w:date="2020-06-05T11:27:00Z">
          <w:r w:rsidR="00F23B30" w:rsidDel="007A2FD3">
            <w:rPr>
              <w:rFonts w:hint="eastAsia"/>
            </w:rPr>
            <w:delText>（</w:delText>
          </w:r>
          <w:r w:rsidR="00F23B30" w:rsidRPr="00F23B30" w:rsidDel="007A2FD3">
            <w:rPr>
              <w:rFonts w:hint="eastAsia"/>
            </w:rPr>
            <w:delText>所有的</w:delText>
          </w:r>
          <w:r w:rsidR="00F23B30" w:rsidRPr="00F23B30" w:rsidDel="007A2FD3">
            <w:rPr>
              <w:rFonts w:hint="eastAsia"/>
            </w:rPr>
            <w:delText>I/O</w:delText>
          </w:r>
          <w:r w:rsidR="00F23B30" w:rsidRPr="00F23B30" w:rsidDel="007A2FD3">
            <w:rPr>
              <w:rFonts w:hint="eastAsia"/>
            </w:rPr>
            <w:delText>设备都被模型化为文件</w:delText>
          </w:r>
          <w:r w:rsidR="00F23B30" w:rsidDel="007A2FD3">
            <w:rPr>
              <w:rFonts w:hint="eastAsia"/>
            </w:rPr>
            <w:delText>，</w:delText>
          </w:r>
          <w:r w:rsidR="00F23B30" w:rsidRPr="00F23B30" w:rsidDel="007A2FD3">
            <w:rPr>
              <w:rFonts w:hint="eastAsia"/>
            </w:rPr>
            <w:delText>甚至内核也被映射为文件</w:delText>
          </w:r>
          <w:r w:rsidR="00F23B30" w:rsidDel="007A2FD3">
            <w:rPr>
              <w:rFonts w:hint="eastAsia"/>
            </w:rPr>
            <w:delText>）</w:delText>
          </w:r>
        </w:del>
      </w:ins>
    </w:p>
    <w:p w14:paraId="397924A5" w14:textId="77777777" w:rsidR="00041F36" w:rsidRPr="00041F36" w:rsidDel="007A2FD3" w:rsidRDefault="00041F36">
      <w:pPr>
        <w:pStyle w:val="aa"/>
        <w:ind w:firstLine="480"/>
        <w:rPr>
          <w:del w:id="2323" w:author="admin" w:date="2020-06-05T11:27:00Z"/>
        </w:rPr>
        <w:pPrChange w:id="2324" w:author="admin" w:date="2020-06-05T11:28:00Z">
          <w:pPr>
            <w:pStyle w:val="aa"/>
            <w:adjustRightInd w:val="0"/>
            <w:snapToGrid w:val="0"/>
            <w:ind w:firstLine="480"/>
          </w:pPr>
        </w:pPrChange>
      </w:pPr>
      <w:ins w:id="2325" w:author="3287215331@qq.com" w:date="2018-12-31T16:31:00Z">
        <w:del w:id="2326" w:author="admin" w:date="2020-06-05T11:27:00Z">
          <w:r w:rsidDel="007A2FD3">
            <w:rPr>
              <w:rFonts w:hint="eastAsia"/>
            </w:rPr>
            <w:delText>例如：</w:delText>
          </w:r>
          <w:r w:rsidRPr="00041F36" w:rsidDel="007A2FD3">
            <w:rPr>
              <w:rFonts w:hint="eastAsia"/>
            </w:rPr>
            <w:delText>/dev/sda2</w:delText>
          </w:r>
        </w:del>
      </w:ins>
      <w:ins w:id="2327" w:author="3287215331@qq.com" w:date="2018-12-31T16:32:00Z">
        <w:del w:id="2328" w:author="admin" w:date="2020-06-05T11:27:00Z">
          <w:r w:rsidDel="007A2FD3">
            <w:rPr>
              <w:rFonts w:hint="eastAsia"/>
            </w:rPr>
            <w:delText>文件</w:delText>
          </w:r>
        </w:del>
      </w:ins>
      <w:ins w:id="2329" w:author="3287215331@qq.com" w:date="2018-12-31T16:31:00Z">
        <w:del w:id="2330" w:author="admin" w:date="2020-06-05T11:27:00Z">
          <w:r w:rsidDel="007A2FD3">
            <w:rPr>
              <w:rFonts w:hint="eastAsia"/>
            </w:rPr>
            <w:delText>是用户磁盘分区</w:delText>
          </w:r>
        </w:del>
      </w:ins>
      <w:ins w:id="2331" w:author="3287215331@qq.com" w:date="2018-12-31T16:32:00Z">
        <w:del w:id="2332" w:author="admin" w:date="2020-06-05T11:27:00Z">
          <w:r w:rsidDel="007A2FD3">
            <w:rPr>
              <w:rFonts w:hint="eastAsia"/>
            </w:rPr>
            <w:delText>，而</w:delText>
          </w:r>
        </w:del>
      </w:ins>
      <w:ins w:id="2333" w:author="3287215331@qq.com" w:date="2018-12-31T16:31:00Z">
        <w:del w:id="2334" w:author="admin" w:date="2020-06-05T11:27:00Z">
          <w:r w:rsidRPr="00041F36" w:rsidDel="007A2FD3">
            <w:rPr>
              <w:rFonts w:hint="eastAsia"/>
            </w:rPr>
            <w:delText>/dev/tty2</w:delText>
          </w:r>
        </w:del>
      </w:ins>
      <w:ins w:id="2335" w:author="3287215331@qq.com" w:date="2018-12-31T16:32:00Z">
        <w:del w:id="2336" w:author="admin" w:date="2020-06-05T11:27:00Z">
          <w:r w:rsidDel="007A2FD3">
            <w:rPr>
              <w:rFonts w:hint="eastAsia"/>
            </w:rPr>
            <w:delText>文件是</w:delText>
          </w:r>
        </w:del>
      </w:ins>
      <w:ins w:id="2337" w:author="3287215331@qq.com" w:date="2018-12-31T16:31:00Z">
        <w:del w:id="2338" w:author="admin" w:date="2020-06-05T11:27:00Z">
          <w:r w:rsidDel="007A2FD3">
            <w:rPr>
              <w:rFonts w:hint="eastAsia"/>
            </w:rPr>
            <w:delText>终端</w:delText>
          </w:r>
        </w:del>
      </w:ins>
      <w:ins w:id="2339" w:author="3287215331@qq.com" w:date="2018-12-31T16:33:00Z">
        <w:del w:id="2340" w:author="admin" w:date="2020-06-05T11:27:00Z">
          <w:r w:rsidDel="007A2FD3">
            <w:rPr>
              <w:rFonts w:hint="eastAsia"/>
            </w:rPr>
            <w:delText>；</w:delText>
          </w:r>
          <w:r w:rsidRPr="00041F36" w:rsidDel="007A2FD3">
            <w:rPr>
              <w:rFonts w:hint="eastAsia"/>
            </w:rPr>
            <w:delText>/boot/vmlinuz-3.13.0-55-generic</w:delText>
          </w:r>
          <w:r w:rsidDel="007A2FD3">
            <w:rPr>
              <w:rFonts w:hint="eastAsia"/>
            </w:rPr>
            <w:delText>文件是内核映像，而</w:delText>
          </w:r>
          <w:r w:rsidRPr="00041F36" w:rsidDel="007A2FD3">
            <w:rPr>
              <w:rFonts w:hint="eastAsia"/>
            </w:rPr>
            <w:delText>/proc</w:delText>
          </w:r>
          <w:r w:rsidDel="007A2FD3">
            <w:rPr>
              <w:rFonts w:hint="eastAsia"/>
            </w:rPr>
            <w:delText>文件是内核数据结构</w:delText>
          </w:r>
        </w:del>
      </w:ins>
      <w:ins w:id="2341" w:author="3287215331@qq.com" w:date="2018-12-31T16:34:00Z">
        <w:del w:id="2342" w:author="admin" w:date="2020-06-05T11:27:00Z">
          <w:r w:rsidDel="007A2FD3">
            <w:rPr>
              <w:rFonts w:hint="eastAsia"/>
            </w:rPr>
            <w:delText>。</w:delText>
          </w:r>
        </w:del>
      </w:ins>
    </w:p>
    <w:p w14:paraId="777F8F80" w14:textId="77777777" w:rsidR="000A400F" w:rsidDel="007A2FD3" w:rsidRDefault="000B6263">
      <w:pPr>
        <w:pStyle w:val="aa"/>
        <w:ind w:firstLine="482"/>
        <w:rPr>
          <w:ins w:id="2343" w:author="3287215331@qq.com" w:date="2018-12-31T16:34:00Z"/>
          <w:del w:id="2344" w:author="admin" w:date="2020-06-05T11:27:00Z"/>
          <w:b/>
        </w:rPr>
        <w:pPrChange w:id="2345" w:author="admin" w:date="2020-06-05T11:28:00Z">
          <w:pPr>
            <w:pStyle w:val="aa"/>
            <w:adjustRightInd w:val="0"/>
            <w:snapToGrid w:val="0"/>
            <w:ind w:firstLine="480"/>
          </w:pPr>
        </w:pPrChange>
      </w:pPr>
      <w:del w:id="2346" w:author="admin" w:date="2020-06-05T11:27:00Z">
        <w:r w:rsidRPr="000A400F" w:rsidDel="007A2FD3">
          <w:rPr>
            <w:rFonts w:hint="eastAsia"/>
            <w:b/>
            <w:rPrChange w:id="2347" w:author="3287215331@qq.com" w:date="2018-12-31T16:34:00Z">
              <w:rPr>
                <w:rFonts w:hint="eastAsia"/>
              </w:rPr>
            </w:rPrChange>
          </w:rPr>
          <w:delText>设备管理</w:delText>
        </w:r>
      </w:del>
    </w:p>
    <w:p w14:paraId="73B11F3A" w14:textId="77777777" w:rsidR="000B6263" w:rsidDel="007A2FD3" w:rsidRDefault="000B6263">
      <w:pPr>
        <w:pStyle w:val="aa"/>
        <w:ind w:firstLine="482"/>
        <w:rPr>
          <w:ins w:id="2348" w:author="3287215331@qq.com" w:date="2018-12-31T16:35:00Z"/>
          <w:del w:id="2349" w:author="admin" w:date="2020-06-05T11:27:00Z"/>
          <w:b/>
        </w:rPr>
        <w:pPrChange w:id="2350" w:author="admin" w:date="2020-06-05T11:28:00Z">
          <w:pPr>
            <w:pStyle w:val="aa"/>
            <w:adjustRightInd w:val="0"/>
            <w:snapToGrid w:val="0"/>
            <w:ind w:firstLine="480"/>
          </w:pPr>
        </w:pPrChange>
      </w:pPr>
      <w:del w:id="2351" w:author="admin" w:date="2020-06-05T11:27:00Z">
        <w:r w:rsidRPr="000A400F" w:rsidDel="007A2FD3">
          <w:rPr>
            <w:rFonts w:hint="eastAsia"/>
            <w:b/>
            <w:rPrChange w:id="2352" w:author="3287215331@qq.com" w:date="2018-12-31T16:34:00Z">
              <w:rPr>
                <w:rFonts w:hint="eastAsia"/>
              </w:rPr>
            </w:rPrChange>
          </w:rPr>
          <w:delText>：</w:delText>
        </w:r>
        <w:r w:rsidRPr="000A400F" w:rsidDel="007A2FD3">
          <w:rPr>
            <w:b/>
            <w:rPrChange w:id="2353" w:author="3287215331@qq.com" w:date="2018-12-31T16:34:00Z">
              <w:rPr/>
            </w:rPrChange>
          </w:rPr>
          <w:delText>unix io</w:delText>
        </w:r>
        <w:r w:rsidRPr="000A400F" w:rsidDel="007A2FD3">
          <w:rPr>
            <w:rFonts w:hint="eastAsia"/>
            <w:b/>
            <w:rPrChange w:id="2354" w:author="3287215331@qq.com" w:date="2018-12-31T16:34:00Z">
              <w:rPr>
                <w:rFonts w:hint="eastAsia"/>
              </w:rPr>
            </w:rPrChange>
          </w:rPr>
          <w:delText>接口</w:delText>
        </w:r>
      </w:del>
    </w:p>
    <w:p w14:paraId="6D07EC7A" w14:textId="77777777" w:rsidR="000A400F" w:rsidDel="007A2FD3" w:rsidRDefault="000A400F">
      <w:pPr>
        <w:pStyle w:val="aa"/>
        <w:ind w:firstLine="480"/>
        <w:rPr>
          <w:ins w:id="2355" w:author="3287215331@qq.com" w:date="2018-12-31T16:36:00Z"/>
          <w:del w:id="2356" w:author="admin" w:date="2020-06-05T11:27:00Z"/>
        </w:rPr>
        <w:pPrChange w:id="2357" w:author="admin" w:date="2020-06-05T11:28:00Z">
          <w:pPr>
            <w:pStyle w:val="aa"/>
            <w:adjustRightInd w:val="0"/>
            <w:snapToGrid w:val="0"/>
            <w:ind w:firstLine="480"/>
          </w:pPr>
        </w:pPrChange>
      </w:pPr>
      <w:ins w:id="2358" w:author="3287215331@qq.com" w:date="2018-12-31T16:35:00Z">
        <w:del w:id="2359" w:author="admin" w:date="2020-06-05T11:27:00Z">
          <w:r w:rsidRPr="000A400F" w:rsidDel="007A2FD3">
            <w:rPr>
              <w:rFonts w:hint="eastAsia"/>
            </w:rPr>
            <w:delText>这种将设备优雅地映射为文件的方式，允许</w:delText>
          </w:r>
          <w:r w:rsidRPr="000A400F" w:rsidDel="007A2FD3">
            <w:rPr>
              <w:rFonts w:hint="eastAsia"/>
            </w:rPr>
            <w:delText>Linux</w:delText>
          </w:r>
          <w:r w:rsidRPr="000A400F" w:rsidDel="007A2FD3">
            <w:rPr>
              <w:rFonts w:hint="eastAsia"/>
            </w:rPr>
            <w:delText>内核引出一个简单、低级的应用接口，称为</w:delText>
          </w:r>
          <w:r w:rsidRPr="000A400F" w:rsidDel="007A2FD3">
            <w:rPr>
              <w:rFonts w:hint="eastAsia"/>
            </w:rPr>
            <w:delText>Unix I/O</w:delText>
          </w:r>
          <w:r w:rsidDel="007A2FD3">
            <w:rPr>
              <w:rFonts w:hint="eastAsia"/>
            </w:rPr>
            <w:delText>。</w:delText>
          </w:r>
        </w:del>
      </w:ins>
    </w:p>
    <w:p w14:paraId="640800A0" w14:textId="77777777" w:rsidR="000A400F" w:rsidRPr="000A400F" w:rsidDel="007A2FD3" w:rsidRDefault="000A400F">
      <w:pPr>
        <w:pStyle w:val="aa"/>
        <w:ind w:firstLine="480"/>
        <w:rPr>
          <w:del w:id="2360" w:author="admin" w:date="2020-06-05T11:27:00Z"/>
        </w:rPr>
        <w:pPrChange w:id="2361" w:author="admin" w:date="2020-06-05T11:28:00Z">
          <w:pPr>
            <w:pStyle w:val="aa"/>
            <w:adjustRightInd w:val="0"/>
            <w:snapToGrid w:val="0"/>
            <w:ind w:firstLine="480"/>
          </w:pPr>
        </w:pPrChange>
      </w:pPr>
      <w:ins w:id="2362" w:author="3287215331@qq.com" w:date="2018-12-31T16:35:00Z">
        <w:del w:id="2363" w:author="admin" w:date="2020-06-05T11:27:00Z">
          <w:r w:rsidDel="007A2FD3">
            <w:rPr>
              <w:rFonts w:hint="eastAsia"/>
            </w:rPr>
            <w:delText>我们可以对文件的操作有：</w:delText>
          </w:r>
        </w:del>
      </w:ins>
      <w:ins w:id="2364" w:author="3287215331@qq.com" w:date="2018-12-31T16:36:00Z">
        <w:del w:id="2365" w:author="admin" w:date="2020-06-05T11:27:00Z">
          <w:r w:rsidDel="007A2FD3">
            <w:rPr>
              <w:rFonts w:hint="eastAsia"/>
            </w:rPr>
            <w:delText>打开关闭操作</w:delText>
          </w:r>
        </w:del>
      </w:ins>
      <w:ins w:id="2366" w:author="3287215331@qq.com" w:date="2018-12-31T16:35:00Z">
        <w:del w:id="2367" w:author="admin" w:date="2020-06-05T11:27:00Z">
          <w:r w:rsidDel="007A2FD3">
            <w:rPr>
              <w:rFonts w:hint="eastAsia"/>
            </w:rPr>
            <w:delText>open</w:delText>
          </w:r>
        </w:del>
      </w:ins>
      <w:ins w:id="2368" w:author="3287215331@qq.com" w:date="2018-12-31T16:36:00Z">
        <w:del w:id="2369" w:author="admin" w:date="2020-06-05T11:27:00Z">
          <w:r w:rsidDel="007A2FD3">
            <w:rPr>
              <w:rFonts w:hint="eastAsia"/>
            </w:rPr>
            <w:delText>和</w:delText>
          </w:r>
          <w:r w:rsidDel="007A2FD3">
            <w:rPr>
              <w:rFonts w:hint="eastAsia"/>
            </w:rPr>
            <w:delText>close</w:delText>
          </w:r>
          <w:r w:rsidDel="007A2FD3">
            <w:rPr>
              <w:rFonts w:hint="eastAsia"/>
            </w:rPr>
            <w:delText>；读写操作</w:delText>
          </w:r>
          <w:r w:rsidDel="007A2FD3">
            <w:rPr>
              <w:rFonts w:hint="eastAsia"/>
            </w:rPr>
            <w:delText>read</w:delText>
          </w:r>
          <w:r w:rsidDel="007A2FD3">
            <w:rPr>
              <w:rFonts w:hint="eastAsia"/>
            </w:rPr>
            <w:delText>和</w:delText>
          </w:r>
          <w:r w:rsidDel="007A2FD3">
            <w:rPr>
              <w:rFonts w:hint="eastAsia"/>
            </w:rPr>
            <w:delText>write</w:delText>
          </w:r>
          <w:r w:rsidDel="007A2FD3">
            <w:rPr>
              <w:rFonts w:hint="eastAsia"/>
            </w:rPr>
            <w:delText>；</w:delText>
          </w:r>
        </w:del>
      </w:ins>
      <w:ins w:id="2370" w:author="3287215331@qq.com" w:date="2018-12-31T16:37:00Z">
        <w:del w:id="2371" w:author="admin" w:date="2020-06-05T11:27:00Z">
          <w:r w:rsidDel="007A2FD3">
            <w:rPr>
              <w:rFonts w:hint="eastAsia"/>
            </w:rPr>
            <w:delText>改变当前文件位置</w:delText>
          </w:r>
        </w:del>
      </w:ins>
      <w:ins w:id="2372" w:author="3287215331@qq.com" w:date="2018-12-31T16:36:00Z">
        <w:del w:id="2373" w:author="admin" w:date="2020-06-05T11:27:00Z">
          <w:r w:rsidDel="007A2FD3">
            <w:rPr>
              <w:rFonts w:hint="eastAsia"/>
            </w:rPr>
            <w:delText>lseek</w:delText>
          </w:r>
          <w:r w:rsidDel="007A2FD3">
            <w:rPr>
              <w:rFonts w:hint="eastAsia"/>
            </w:rPr>
            <w:delText>等</w:delText>
          </w:r>
        </w:del>
      </w:ins>
    </w:p>
    <w:p w14:paraId="220CE127" w14:textId="77777777" w:rsidR="000B6263" w:rsidDel="007A2FD3" w:rsidRDefault="000B6263">
      <w:pPr>
        <w:pStyle w:val="aa"/>
        <w:ind w:firstLine="480"/>
        <w:rPr>
          <w:del w:id="2374" w:author="admin" w:date="2020-06-05T11:27:00Z"/>
        </w:rPr>
        <w:pPrChange w:id="2375" w:author="admin" w:date="2020-06-05T11:28:00Z">
          <w:pPr>
            <w:pStyle w:val="2"/>
          </w:pPr>
        </w:pPrChange>
      </w:pPr>
      <w:del w:id="2376" w:author="admin" w:date="2020-06-05T11:27:00Z">
        <w:r w:rsidDel="007A2FD3">
          <w:rPr>
            <w:rFonts w:hint="eastAsia"/>
          </w:rPr>
          <w:delText xml:space="preserve">8.2 </w:delText>
        </w:r>
        <w:r w:rsidDel="007A2FD3">
          <w:rPr>
            <w:rFonts w:hint="eastAsia"/>
          </w:rPr>
          <w:delText>简述</w:delText>
        </w:r>
        <w:r w:rsidDel="007A2FD3">
          <w:rPr>
            <w:rFonts w:hint="eastAsia"/>
          </w:rPr>
          <w:delText>Unix IO</w:delText>
        </w:r>
        <w:r w:rsidDel="007A2FD3">
          <w:rPr>
            <w:rFonts w:hint="eastAsia"/>
          </w:rPr>
          <w:delText>接口及其函数</w:delText>
        </w:r>
      </w:del>
    </w:p>
    <w:p w14:paraId="632665A4" w14:textId="77777777" w:rsidR="00836FC4" w:rsidDel="007A2FD3" w:rsidRDefault="002E343A">
      <w:pPr>
        <w:pStyle w:val="aa"/>
        <w:ind w:firstLine="482"/>
        <w:rPr>
          <w:ins w:id="2377" w:author="3287215331@qq.com" w:date="2018-12-31T16:40:00Z"/>
          <w:del w:id="2378" w:author="admin" w:date="2020-06-05T11:27:00Z"/>
        </w:rPr>
        <w:pPrChange w:id="2379" w:author="admin" w:date="2020-06-05T11:28:00Z">
          <w:pPr>
            <w:pStyle w:val="aa"/>
            <w:adjustRightInd w:val="0"/>
            <w:snapToGrid w:val="0"/>
            <w:ind w:firstLine="480"/>
          </w:pPr>
        </w:pPrChange>
      </w:pPr>
      <w:ins w:id="2380" w:author="3287215331@qq.com" w:date="2018-12-31T16:37:00Z">
        <w:del w:id="2381" w:author="admin" w:date="2020-06-05T11:27:00Z">
          <w:r w:rsidRPr="00836FC4" w:rsidDel="007A2FD3">
            <w:rPr>
              <w:rFonts w:hint="eastAsia"/>
              <w:b/>
              <w:rPrChange w:id="2382" w:author="3287215331@qq.com" w:date="2018-12-31T16:39:00Z">
                <w:rPr>
                  <w:rFonts w:hint="eastAsia"/>
                </w:rPr>
              </w:rPrChange>
            </w:rPr>
            <w:delText>接口</w:delText>
          </w:r>
        </w:del>
      </w:ins>
    </w:p>
    <w:p w14:paraId="53162190" w14:textId="77777777" w:rsidR="00836FC4" w:rsidDel="007A2FD3" w:rsidRDefault="00A76CF0">
      <w:pPr>
        <w:pStyle w:val="aa"/>
        <w:ind w:firstLine="482"/>
        <w:rPr>
          <w:ins w:id="2383" w:author="3287215331@qq.com" w:date="2018-12-31T16:42:00Z"/>
          <w:del w:id="2384" w:author="admin" w:date="2020-06-05T11:27:00Z"/>
        </w:rPr>
        <w:pPrChange w:id="2385" w:author="admin" w:date="2020-06-05T11:28:00Z">
          <w:pPr>
            <w:pStyle w:val="aa"/>
            <w:adjustRightInd w:val="0"/>
            <w:snapToGrid w:val="0"/>
            <w:ind w:firstLine="482"/>
          </w:pPr>
        </w:pPrChange>
      </w:pPr>
      <w:ins w:id="2386" w:author="3287215331@qq.com" w:date="2018-12-31T16:43:00Z">
        <w:del w:id="2387" w:author="admin" w:date="2020-06-05T11:27:00Z">
          <w:r w:rsidDel="007A2FD3">
            <w:rPr>
              <w:rFonts w:hint="eastAsia"/>
              <w:b/>
            </w:rPr>
            <w:delText>1.</w:delText>
          </w:r>
        </w:del>
      </w:ins>
      <w:ins w:id="2388" w:author="3287215331@qq.com" w:date="2018-12-31T16:40:00Z">
        <w:del w:id="2389" w:author="admin" w:date="2020-06-05T11:27:00Z">
          <w:r w:rsidR="00836FC4" w:rsidRPr="00836FC4" w:rsidDel="007A2FD3">
            <w:rPr>
              <w:rFonts w:hint="eastAsia"/>
              <w:b/>
              <w:rPrChange w:id="2390" w:author="3287215331@qq.com" w:date="2018-12-31T16:40:00Z">
                <w:rPr>
                  <w:rFonts w:hint="eastAsia"/>
                </w:rPr>
              </w:rPrChange>
            </w:rPr>
            <w:delText>打开文件</w:delText>
          </w:r>
          <w:r w:rsidR="00836FC4" w:rsidRPr="00836FC4" w:rsidDel="007A2FD3">
            <w:rPr>
              <w:rFonts w:hint="eastAsia"/>
            </w:rPr>
            <w:delText>。一个应用程序通过要求内核打开相应的文件，来宣告它想要访问一个</w:delText>
          </w:r>
          <w:r w:rsidR="00836FC4" w:rsidRPr="00836FC4" w:rsidDel="007A2FD3">
            <w:rPr>
              <w:rFonts w:hint="eastAsia"/>
            </w:rPr>
            <w:delText xml:space="preserve"> I/O </w:delText>
          </w:r>
          <w:r w:rsidR="00836FC4" w:rsidRPr="00836FC4" w:rsidDel="007A2FD3">
            <w:rPr>
              <w:rFonts w:hint="eastAsia"/>
            </w:rPr>
            <w:delText>设备，内核返回一个小的非负整数，叫做描述符，它在后续对此文件的所有操作中标识这个文件，内核记录有关这个打开文件的所有信息</w:delText>
          </w:r>
        </w:del>
      </w:ins>
      <w:ins w:id="2391" w:author="3287215331@qq.com" w:date="2018-12-31T16:43:00Z">
        <w:del w:id="2392" w:author="admin" w:date="2020-06-05T11:27:00Z">
          <w:r w:rsidDel="007A2FD3">
            <w:rPr>
              <w:rFonts w:hint="eastAsia"/>
            </w:rPr>
            <w:delText>，应用程序只需要记住这个描述符。</w:delText>
          </w:r>
        </w:del>
      </w:ins>
    </w:p>
    <w:p w14:paraId="13127B1D" w14:textId="77777777" w:rsidR="00C6644B" w:rsidDel="007A2FD3" w:rsidRDefault="00A76CF0">
      <w:pPr>
        <w:pStyle w:val="aa"/>
        <w:ind w:firstLine="482"/>
        <w:rPr>
          <w:ins w:id="2393" w:author="3287215331@qq.com" w:date="2018-12-31T16:42:00Z"/>
          <w:del w:id="2394" w:author="admin" w:date="2020-06-05T11:27:00Z"/>
        </w:rPr>
        <w:pPrChange w:id="2395" w:author="admin" w:date="2020-06-05T11:28:00Z">
          <w:pPr>
            <w:pStyle w:val="aa"/>
            <w:adjustRightInd w:val="0"/>
            <w:snapToGrid w:val="0"/>
            <w:ind w:firstLine="480"/>
          </w:pPr>
        </w:pPrChange>
      </w:pPr>
      <w:ins w:id="2396" w:author="3287215331@qq.com" w:date="2018-12-31T16:43:00Z">
        <w:del w:id="2397" w:author="admin" w:date="2020-06-05T11:27:00Z">
          <w:r w:rsidRPr="00A76CF0" w:rsidDel="007A2FD3">
            <w:rPr>
              <w:b/>
              <w:rPrChange w:id="2398" w:author="3287215331@qq.com" w:date="2018-12-31T16:43:00Z">
                <w:rPr/>
              </w:rPrChange>
            </w:rPr>
            <w:delText>2.</w:delText>
          </w:r>
        </w:del>
      </w:ins>
      <w:ins w:id="2399" w:author="3287215331@qq.com" w:date="2018-12-31T16:42:00Z">
        <w:del w:id="2400" w:author="admin" w:date="2020-06-05T11:27:00Z">
          <w:r w:rsidRPr="00A76CF0" w:rsidDel="007A2FD3">
            <w:rPr>
              <w:b/>
              <w:rPrChange w:id="2401" w:author="3287215331@qq.com" w:date="2018-12-31T16:43:00Z">
                <w:rPr/>
              </w:rPrChange>
            </w:rPr>
            <w:delText>l</w:delText>
          </w:r>
          <w:r w:rsidR="00C6644B" w:rsidRPr="00A76CF0" w:rsidDel="007A2FD3">
            <w:rPr>
              <w:b/>
              <w:rPrChange w:id="2402" w:author="3287215331@qq.com" w:date="2018-12-31T16:43:00Z">
                <w:rPr/>
              </w:rPrChange>
            </w:rPr>
            <w:delText xml:space="preserve">inux shell </w:delText>
          </w:r>
          <w:r w:rsidR="00C6644B" w:rsidRPr="00A76CF0" w:rsidDel="007A2FD3">
            <w:rPr>
              <w:rFonts w:hint="eastAsia"/>
              <w:b/>
              <w:rPrChange w:id="2403" w:author="3287215331@qq.com" w:date="2018-12-31T16:43:00Z">
                <w:rPr>
                  <w:rFonts w:hint="eastAsia"/>
                </w:rPr>
              </w:rPrChange>
            </w:rPr>
            <w:delText>创建的每个进程开始时都有三个打开的文件：</w:delText>
          </w:r>
          <w:r w:rsidR="00C6644B" w:rsidDel="007A2FD3">
            <w:rPr>
              <w:rFonts w:hint="eastAsia"/>
            </w:rPr>
            <w:delText>标准输入（描述符为</w:delText>
          </w:r>
          <w:r w:rsidR="00C6644B" w:rsidDel="007A2FD3">
            <w:rPr>
              <w:rFonts w:hint="eastAsia"/>
            </w:rPr>
            <w:delText xml:space="preserve">0) </w:delText>
          </w:r>
          <w:r w:rsidR="00C6644B" w:rsidDel="007A2FD3">
            <w:rPr>
              <w:rFonts w:hint="eastAsia"/>
            </w:rPr>
            <w:delText>、标准输出（描述符为</w:delText>
          </w:r>
          <w:r w:rsidR="00C6644B" w:rsidDel="007A2FD3">
            <w:rPr>
              <w:rFonts w:hint="eastAsia"/>
            </w:rPr>
            <w:delText xml:space="preserve">1) </w:delText>
          </w:r>
          <w:r w:rsidR="00C6644B" w:rsidDel="007A2FD3">
            <w:rPr>
              <w:rFonts w:hint="eastAsia"/>
            </w:rPr>
            <w:delText>和标准错误（描述符为</w:delText>
          </w:r>
          <w:r w:rsidR="00C6644B" w:rsidDel="007A2FD3">
            <w:rPr>
              <w:rFonts w:hint="eastAsia"/>
            </w:rPr>
            <w:delText xml:space="preserve">2) </w:delText>
          </w:r>
          <w:r w:rsidR="00C6644B" w:rsidDel="007A2FD3">
            <w:rPr>
              <w:rFonts w:hint="eastAsia"/>
            </w:rPr>
            <w:delText>。头文件</w:delText>
          </w:r>
          <w:r w:rsidR="00C6644B" w:rsidDel="007A2FD3">
            <w:rPr>
              <w:rFonts w:hint="eastAsia"/>
            </w:rPr>
            <w:delText xml:space="preserve">&lt; unistd.h&gt; </w:delText>
          </w:r>
          <w:r w:rsidR="00C6644B" w:rsidDel="007A2FD3">
            <w:rPr>
              <w:rFonts w:hint="eastAsia"/>
            </w:rPr>
            <w:delText>定义了常量</w:delText>
          </w:r>
          <w:r w:rsidR="00C6644B" w:rsidDel="007A2FD3">
            <w:rPr>
              <w:rFonts w:hint="eastAsia"/>
            </w:rPr>
            <w:delText xml:space="preserve">STDIN_FILENO </w:delText>
          </w:r>
          <w:r w:rsidR="00C6644B" w:rsidDel="007A2FD3">
            <w:rPr>
              <w:rFonts w:hint="eastAsia"/>
            </w:rPr>
            <w:delText>、</w:delText>
          </w:r>
          <w:r w:rsidR="00C6644B" w:rsidDel="007A2FD3">
            <w:rPr>
              <w:rFonts w:hint="eastAsia"/>
            </w:rPr>
            <w:delText xml:space="preserve">STOOUT_FILENO </w:delText>
          </w:r>
          <w:r w:rsidR="00C6644B" w:rsidDel="007A2FD3">
            <w:rPr>
              <w:rFonts w:hint="eastAsia"/>
            </w:rPr>
            <w:delText>和</w:delText>
          </w:r>
          <w:r w:rsidR="00C6644B" w:rsidDel="007A2FD3">
            <w:rPr>
              <w:rFonts w:hint="eastAsia"/>
            </w:rPr>
            <w:delText xml:space="preserve">STDERR_FILENO, </w:delText>
          </w:r>
          <w:r w:rsidR="00C6644B" w:rsidDel="007A2FD3">
            <w:rPr>
              <w:rFonts w:hint="eastAsia"/>
            </w:rPr>
            <w:delText>它们可用来代替显式的描述符值</w:delText>
          </w:r>
        </w:del>
      </w:ins>
      <w:ins w:id="2404" w:author="3287215331@qq.com" w:date="2018-12-31T16:43:00Z">
        <w:del w:id="2405" w:author="admin" w:date="2020-06-05T11:27:00Z">
          <w:r w:rsidDel="007A2FD3">
            <w:rPr>
              <w:rFonts w:hint="eastAsia"/>
            </w:rPr>
            <w:delText>。</w:delText>
          </w:r>
        </w:del>
      </w:ins>
    </w:p>
    <w:p w14:paraId="4709CD4B" w14:textId="77777777" w:rsidR="0047407E" w:rsidDel="007A2FD3" w:rsidRDefault="00A76CF0">
      <w:pPr>
        <w:pStyle w:val="aa"/>
        <w:ind w:firstLine="482"/>
        <w:rPr>
          <w:ins w:id="2406" w:author="3287215331@qq.com" w:date="2018-12-31T16:41:00Z"/>
          <w:del w:id="2407" w:author="admin" w:date="2020-06-05T11:27:00Z"/>
        </w:rPr>
        <w:pPrChange w:id="2408" w:author="admin" w:date="2020-06-05T11:28:00Z">
          <w:pPr>
            <w:pStyle w:val="aa"/>
            <w:adjustRightInd w:val="0"/>
            <w:snapToGrid w:val="0"/>
            <w:ind w:firstLine="482"/>
          </w:pPr>
        </w:pPrChange>
      </w:pPr>
      <w:ins w:id="2409" w:author="3287215331@qq.com" w:date="2018-12-31T16:43:00Z">
        <w:del w:id="2410" w:author="admin" w:date="2020-06-05T11:27:00Z">
          <w:r w:rsidDel="007A2FD3">
            <w:rPr>
              <w:rFonts w:hint="eastAsia"/>
              <w:b/>
            </w:rPr>
            <w:delText>3.</w:delText>
          </w:r>
        </w:del>
      </w:ins>
      <w:ins w:id="2411" w:author="3287215331@qq.com" w:date="2018-12-31T16:41:00Z">
        <w:del w:id="2412" w:author="admin" w:date="2020-06-05T11:27:00Z">
          <w:r w:rsidR="00836FC4" w:rsidRPr="0047407E" w:rsidDel="007A2FD3">
            <w:rPr>
              <w:rFonts w:hint="eastAsia"/>
              <w:b/>
              <w:rPrChange w:id="2413" w:author="3287215331@qq.com" w:date="2018-12-31T16:41:00Z">
                <w:rPr>
                  <w:rFonts w:hint="eastAsia"/>
                </w:rPr>
              </w:rPrChange>
            </w:rPr>
            <w:delText>改变当前的文件位置</w:delText>
          </w:r>
          <w:r w:rsidR="00836FC4" w:rsidRPr="00836FC4" w:rsidDel="007A2FD3">
            <w:rPr>
              <w:rFonts w:hint="eastAsia"/>
            </w:rPr>
            <w:delText>：对于每个打开的文件，内核保持着一个文件位</w:delText>
          </w:r>
          <w:r w:rsidR="00836FC4" w:rsidRPr="00836FC4" w:rsidDel="007A2FD3">
            <w:rPr>
              <w:rFonts w:hint="eastAsia"/>
            </w:rPr>
            <w:delText xml:space="preserve"> </w:delText>
          </w:r>
          <w:r w:rsidR="00836FC4" w:rsidRPr="00836FC4" w:rsidDel="007A2FD3">
            <w:rPr>
              <w:rFonts w:hint="eastAsia"/>
            </w:rPr>
            <w:delText>置</w:delText>
          </w:r>
          <w:r w:rsidR="00836FC4" w:rsidRPr="00836FC4" w:rsidDel="007A2FD3">
            <w:rPr>
              <w:rFonts w:hint="eastAsia"/>
            </w:rPr>
            <w:delText xml:space="preserve"> k</w:delText>
          </w:r>
          <w:r w:rsidR="00836FC4" w:rsidRPr="00836FC4" w:rsidDel="007A2FD3">
            <w:rPr>
              <w:rFonts w:hint="eastAsia"/>
            </w:rPr>
            <w:delText>，初始为</w:delText>
          </w:r>
          <w:r w:rsidR="00836FC4" w:rsidRPr="00836FC4" w:rsidDel="007A2FD3">
            <w:rPr>
              <w:rFonts w:hint="eastAsia"/>
            </w:rPr>
            <w:delText xml:space="preserve"> 0</w:delText>
          </w:r>
          <w:r w:rsidR="00836FC4" w:rsidRPr="00836FC4" w:rsidDel="007A2FD3">
            <w:rPr>
              <w:rFonts w:hint="eastAsia"/>
            </w:rPr>
            <w:delText>，这个文件位置是从文件开头起始的字节偏移量，应用</w:delText>
          </w:r>
          <w:r w:rsidR="00836FC4" w:rsidRPr="00836FC4" w:rsidDel="007A2FD3">
            <w:rPr>
              <w:rFonts w:hint="eastAsia"/>
            </w:rPr>
            <w:delText xml:space="preserve"> </w:delText>
          </w:r>
          <w:r w:rsidR="00836FC4" w:rsidRPr="00836FC4" w:rsidDel="007A2FD3">
            <w:rPr>
              <w:rFonts w:hint="eastAsia"/>
            </w:rPr>
            <w:delText>程序能够通过执行</w:delText>
          </w:r>
          <w:r w:rsidR="00836FC4" w:rsidRPr="00836FC4" w:rsidDel="007A2FD3">
            <w:rPr>
              <w:rFonts w:hint="eastAsia"/>
            </w:rPr>
            <w:delText xml:space="preserve"> seek</w:delText>
          </w:r>
          <w:r w:rsidR="00836FC4" w:rsidRPr="00836FC4" w:rsidDel="007A2FD3">
            <w:rPr>
              <w:rFonts w:hint="eastAsia"/>
            </w:rPr>
            <w:delText>，显式地将改变当前文件位置</w:delText>
          </w:r>
          <w:r w:rsidR="00836FC4" w:rsidRPr="00836FC4" w:rsidDel="007A2FD3">
            <w:rPr>
              <w:rFonts w:hint="eastAsia"/>
            </w:rPr>
            <w:delText xml:space="preserve"> k</w:delText>
          </w:r>
          <w:r w:rsidR="00836FC4" w:rsidRPr="00836FC4" w:rsidDel="007A2FD3">
            <w:rPr>
              <w:rFonts w:hint="eastAsia"/>
            </w:rPr>
            <w:delText>。</w:delText>
          </w:r>
        </w:del>
      </w:ins>
    </w:p>
    <w:p w14:paraId="5E159434" w14:textId="77777777" w:rsidR="0047407E" w:rsidDel="007A2FD3" w:rsidRDefault="00A76CF0">
      <w:pPr>
        <w:pStyle w:val="aa"/>
        <w:ind w:firstLine="482"/>
        <w:rPr>
          <w:ins w:id="2414" w:author="3287215331@qq.com" w:date="2018-12-31T16:42:00Z"/>
          <w:del w:id="2415" w:author="admin" w:date="2020-06-05T11:27:00Z"/>
        </w:rPr>
        <w:pPrChange w:id="2416" w:author="admin" w:date="2020-06-05T11:28:00Z">
          <w:pPr>
            <w:pStyle w:val="aa"/>
            <w:adjustRightInd w:val="0"/>
            <w:snapToGrid w:val="0"/>
            <w:ind w:firstLine="482"/>
          </w:pPr>
        </w:pPrChange>
      </w:pPr>
      <w:ins w:id="2417" w:author="3287215331@qq.com" w:date="2018-12-31T16:43:00Z">
        <w:del w:id="2418" w:author="admin" w:date="2020-06-05T11:27:00Z">
          <w:r w:rsidDel="007A2FD3">
            <w:rPr>
              <w:rFonts w:hint="eastAsia"/>
              <w:b/>
            </w:rPr>
            <w:delText>4.</w:delText>
          </w:r>
        </w:del>
      </w:ins>
      <w:ins w:id="2419" w:author="3287215331@qq.com" w:date="2018-12-31T16:41:00Z">
        <w:del w:id="2420" w:author="admin" w:date="2020-06-05T11:27:00Z">
          <w:r w:rsidR="0047407E" w:rsidRPr="0047407E" w:rsidDel="007A2FD3">
            <w:rPr>
              <w:rFonts w:hint="eastAsia"/>
              <w:b/>
              <w:rPrChange w:id="2421" w:author="3287215331@qq.com" w:date="2018-12-31T16:41:00Z">
                <w:rPr>
                  <w:rFonts w:hint="eastAsia"/>
                </w:rPr>
              </w:rPrChange>
            </w:rPr>
            <w:delText>读写文件</w:delText>
          </w:r>
          <w:r w:rsidR="0047407E" w:rsidDel="007A2FD3">
            <w:rPr>
              <w:rFonts w:hint="eastAsia"/>
            </w:rPr>
            <w:delText>。一个读操作就是从文件复制</w:delText>
          </w:r>
          <w:r w:rsidR="0047407E" w:rsidDel="007A2FD3">
            <w:rPr>
              <w:rFonts w:hint="eastAsia"/>
            </w:rPr>
            <w:delText xml:space="preserve">n&gt;0 </w:delText>
          </w:r>
          <w:r w:rsidR="0047407E" w:rsidDel="007A2FD3">
            <w:rPr>
              <w:rFonts w:hint="eastAsia"/>
            </w:rPr>
            <w:delText>个字节到内存，从当前文件位置</w:delText>
          </w:r>
          <w:r w:rsidR="0047407E" w:rsidDel="007A2FD3">
            <w:rPr>
              <w:rFonts w:hint="eastAsia"/>
            </w:rPr>
            <w:delText xml:space="preserve">k </w:delText>
          </w:r>
          <w:r w:rsidR="0047407E" w:rsidDel="007A2FD3">
            <w:rPr>
              <w:rFonts w:hint="eastAsia"/>
            </w:rPr>
            <w:delText>开始，然后将</w:delText>
          </w:r>
          <w:r w:rsidR="0047407E" w:rsidDel="007A2FD3">
            <w:rPr>
              <w:rFonts w:hint="eastAsia"/>
            </w:rPr>
            <w:delText>k</w:delText>
          </w:r>
          <w:r w:rsidR="0047407E" w:rsidDel="007A2FD3">
            <w:rPr>
              <w:rFonts w:hint="eastAsia"/>
            </w:rPr>
            <w:delText>增加到</w:delText>
          </w:r>
          <w:r w:rsidR="0047407E" w:rsidDel="007A2FD3">
            <w:rPr>
              <w:rFonts w:hint="eastAsia"/>
            </w:rPr>
            <w:delText xml:space="preserve">k+n </w:delText>
          </w:r>
          <w:r w:rsidR="0047407E" w:rsidDel="007A2FD3">
            <w:rPr>
              <w:rFonts w:hint="eastAsia"/>
            </w:rPr>
            <w:delText>。给定一个大小为</w:delText>
          </w:r>
          <w:r w:rsidR="0047407E" w:rsidDel="007A2FD3">
            <w:rPr>
              <w:rFonts w:hint="eastAsia"/>
            </w:rPr>
            <w:delText xml:space="preserve">m </w:delText>
          </w:r>
          <w:r w:rsidR="0047407E" w:rsidDel="007A2FD3">
            <w:rPr>
              <w:rFonts w:hint="eastAsia"/>
            </w:rPr>
            <w:delText>字节的文件，当</w:delText>
          </w:r>
          <w:r w:rsidR="0047407E" w:rsidDel="007A2FD3">
            <w:rPr>
              <w:rFonts w:hint="eastAsia"/>
            </w:rPr>
            <w:delText xml:space="preserve">k~m </w:delText>
          </w:r>
          <w:r w:rsidR="0047407E" w:rsidDel="007A2FD3">
            <w:rPr>
              <w:rFonts w:hint="eastAsia"/>
            </w:rPr>
            <w:delText>时执行读操作会触发一个称为</w:delText>
          </w:r>
          <w:r w:rsidR="0047407E" w:rsidDel="007A2FD3">
            <w:rPr>
              <w:rFonts w:hint="eastAsia"/>
            </w:rPr>
            <w:delText xml:space="preserve">end-of-file(EOF) </w:delText>
          </w:r>
          <w:r w:rsidR="0047407E" w:rsidDel="007A2FD3">
            <w:rPr>
              <w:rFonts w:hint="eastAsia"/>
            </w:rPr>
            <w:delText>的条件，应用程序能检测到这个条件。在文件结尾处并没有明确的“</w:delText>
          </w:r>
          <w:r w:rsidR="0047407E" w:rsidDel="007A2FD3">
            <w:rPr>
              <w:rFonts w:hint="eastAsia"/>
            </w:rPr>
            <w:delText xml:space="preserve">EOF </w:delText>
          </w:r>
          <w:r w:rsidR="0047407E" w:rsidDel="007A2FD3">
            <w:rPr>
              <w:rFonts w:hint="eastAsia"/>
            </w:rPr>
            <w:delText>符号”</w:delText>
          </w:r>
          <w:r w:rsidR="0047407E" w:rsidDel="007A2FD3">
            <w:rPr>
              <w:rFonts w:hint="eastAsia"/>
            </w:rPr>
            <w:delText xml:space="preserve"> </w:delText>
          </w:r>
          <w:r w:rsidR="0047407E" w:rsidDel="007A2FD3">
            <w:rPr>
              <w:rFonts w:hint="eastAsia"/>
            </w:rPr>
            <w:delText>。类似地，写操作就是从内存复制</w:delText>
          </w:r>
          <w:r w:rsidR="0047407E" w:rsidDel="007A2FD3">
            <w:rPr>
              <w:rFonts w:hint="eastAsia"/>
            </w:rPr>
            <w:delText xml:space="preserve">n&gt;0 </w:delText>
          </w:r>
          <w:r w:rsidR="0047407E" w:rsidDel="007A2FD3">
            <w:rPr>
              <w:rFonts w:hint="eastAsia"/>
            </w:rPr>
            <w:delText>个字节到一个文件，从当前文件位置</w:delText>
          </w:r>
          <w:r w:rsidR="0047407E" w:rsidDel="007A2FD3">
            <w:rPr>
              <w:rFonts w:hint="eastAsia"/>
            </w:rPr>
            <w:delText>k</w:delText>
          </w:r>
          <w:r w:rsidR="0047407E" w:rsidDel="007A2FD3">
            <w:rPr>
              <w:rFonts w:hint="eastAsia"/>
            </w:rPr>
            <w:delText>开始，然后更新</w:delText>
          </w:r>
          <w:r w:rsidR="0047407E" w:rsidDel="007A2FD3">
            <w:rPr>
              <w:rFonts w:hint="eastAsia"/>
            </w:rPr>
            <w:delText xml:space="preserve">k </w:delText>
          </w:r>
        </w:del>
      </w:ins>
      <w:ins w:id="2422" w:author="3287215331@qq.com" w:date="2018-12-31T16:42:00Z">
        <w:del w:id="2423" w:author="admin" w:date="2020-06-05T11:27:00Z">
          <w:r w:rsidR="0047407E" w:rsidDel="007A2FD3">
            <w:rPr>
              <w:rFonts w:hint="eastAsia"/>
            </w:rPr>
            <w:delText>。</w:delText>
          </w:r>
        </w:del>
      </w:ins>
    </w:p>
    <w:p w14:paraId="7CE3868C" w14:textId="77777777" w:rsidR="0047407E" w:rsidDel="007A2FD3" w:rsidRDefault="00A76CF0">
      <w:pPr>
        <w:pStyle w:val="aa"/>
        <w:ind w:firstLine="482"/>
        <w:rPr>
          <w:ins w:id="2424" w:author="3287215331@qq.com" w:date="2018-12-31T16:44:00Z"/>
          <w:del w:id="2425" w:author="admin" w:date="2020-06-05T11:27:00Z"/>
        </w:rPr>
        <w:pPrChange w:id="2426" w:author="admin" w:date="2020-06-05T11:28:00Z">
          <w:pPr>
            <w:pStyle w:val="aa"/>
            <w:adjustRightInd w:val="0"/>
            <w:snapToGrid w:val="0"/>
            <w:ind w:firstLine="482"/>
          </w:pPr>
        </w:pPrChange>
      </w:pPr>
      <w:ins w:id="2427" w:author="3287215331@qq.com" w:date="2018-12-31T16:44:00Z">
        <w:del w:id="2428" w:author="admin" w:date="2020-06-05T11:27:00Z">
          <w:r w:rsidDel="007A2FD3">
            <w:rPr>
              <w:rFonts w:hint="eastAsia"/>
              <w:b/>
            </w:rPr>
            <w:delText>5</w:delText>
          </w:r>
          <w:r w:rsidDel="007A2FD3">
            <w:rPr>
              <w:b/>
            </w:rPr>
            <w:delText>.</w:delText>
          </w:r>
        </w:del>
      </w:ins>
      <w:ins w:id="2429" w:author="3287215331@qq.com" w:date="2018-12-31T16:42:00Z">
        <w:del w:id="2430" w:author="admin" w:date="2020-06-05T11:27:00Z">
          <w:r w:rsidR="0047407E" w:rsidRPr="0047407E" w:rsidDel="007A2FD3">
            <w:rPr>
              <w:rFonts w:hint="eastAsia"/>
              <w:b/>
              <w:rPrChange w:id="2431" w:author="3287215331@qq.com" w:date="2018-12-31T16:42:00Z">
                <w:rPr>
                  <w:rFonts w:hint="eastAsia"/>
                </w:rPr>
              </w:rPrChange>
            </w:rPr>
            <w:delText>关闭文件</w:delText>
          </w:r>
          <w:r w:rsidR="0047407E" w:rsidRPr="0047407E" w:rsidDel="007A2FD3">
            <w:rPr>
              <w:rFonts w:hint="eastAsia"/>
            </w:rPr>
            <w:delText>。当应用完成了对文件的访问之后，它就通知内核关闭这个文件。作为响应，内核释放文件打开时创建的数据结构，并将这个描述符恢复到可用的描述符池中。无论一个进程因为何种原因终止时，内核都会关闭所有打开的文件并释放它们的内存资源</w:delText>
          </w:r>
        </w:del>
      </w:ins>
      <w:ins w:id="2432" w:author="3287215331@qq.com" w:date="2018-12-31T16:44:00Z">
        <w:del w:id="2433" w:author="admin" w:date="2020-06-05T11:27:00Z">
          <w:r w:rsidDel="007A2FD3">
            <w:rPr>
              <w:rFonts w:hint="eastAsia"/>
            </w:rPr>
            <w:delText>.</w:delText>
          </w:r>
        </w:del>
      </w:ins>
    </w:p>
    <w:p w14:paraId="3FADAC22" w14:textId="77777777" w:rsidR="00A76CF0" w:rsidDel="007A2FD3" w:rsidRDefault="00A76CF0">
      <w:pPr>
        <w:pStyle w:val="aa"/>
        <w:ind w:firstLine="482"/>
        <w:rPr>
          <w:ins w:id="2434" w:author="3287215331@qq.com" w:date="2018-12-31T16:44:00Z"/>
          <w:del w:id="2435" w:author="admin" w:date="2020-06-05T11:27:00Z"/>
          <w:b/>
        </w:rPr>
        <w:pPrChange w:id="2436" w:author="admin" w:date="2020-06-05T11:28:00Z">
          <w:pPr>
            <w:pStyle w:val="aa"/>
            <w:adjustRightInd w:val="0"/>
            <w:snapToGrid w:val="0"/>
            <w:ind w:firstLine="480"/>
          </w:pPr>
        </w:pPrChange>
      </w:pPr>
      <w:ins w:id="2437" w:author="3287215331@qq.com" w:date="2018-12-31T16:44:00Z">
        <w:del w:id="2438" w:author="admin" w:date="2020-06-05T11:27:00Z">
          <w:r w:rsidRPr="00A76CF0" w:rsidDel="007A2FD3">
            <w:rPr>
              <w:rFonts w:hint="eastAsia"/>
              <w:b/>
              <w:rPrChange w:id="2439" w:author="3287215331@qq.com" w:date="2018-12-31T16:44:00Z">
                <w:rPr>
                  <w:rFonts w:hint="eastAsia"/>
                </w:rPr>
              </w:rPrChange>
            </w:rPr>
            <w:delText>函数</w:delText>
          </w:r>
        </w:del>
      </w:ins>
    </w:p>
    <w:p w14:paraId="04B17730" w14:textId="77777777" w:rsidR="00A76CF0" w:rsidDel="007A2FD3" w:rsidRDefault="00A76CF0">
      <w:pPr>
        <w:pStyle w:val="aa"/>
        <w:ind w:firstLine="482"/>
        <w:rPr>
          <w:ins w:id="2440" w:author="3287215331@qq.com" w:date="2018-12-31T16:45:00Z"/>
          <w:del w:id="2441" w:author="admin" w:date="2020-06-05T11:27:00Z"/>
          <w:b/>
        </w:rPr>
        <w:pPrChange w:id="2442" w:author="admin" w:date="2020-06-05T11:28:00Z">
          <w:pPr>
            <w:pStyle w:val="aa"/>
            <w:adjustRightInd w:val="0"/>
            <w:snapToGrid w:val="0"/>
            <w:ind w:firstLine="482"/>
          </w:pPr>
        </w:pPrChange>
      </w:pPr>
      <w:ins w:id="2443" w:author="3287215331@qq.com" w:date="2018-12-31T16:44:00Z">
        <w:del w:id="2444" w:author="admin" w:date="2020-06-05T11:27:00Z">
          <w:r w:rsidDel="007A2FD3">
            <w:rPr>
              <w:rFonts w:hint="eastAsia"/>
              <w:b/>
            </w:rPr>
            <w:delText>1</w:delText>
          </w:r>
          <w:r w:rsidDel="007A2FD3">
            <w:rPr>
              <w:b/>
            </w:rPr>
            <w:delText>.</w:delText>
          </w:r>
        </w:del>
      </w:ins>
      <w:ins w:id="2445" w:author="3287215331@qq.com" w:date="2018-12-31T16:45:00Z">
        <w:del w:id="2446" w:author="admin" w:date="2020-06-05T11:27:00Z">
          <w:r w:rsidDel="007A2FD3">
            <w:rPr>
              <w:rFonts w:hint="eastAsia"/>
              <w:b/>
            </w:rPr>
            <w:delText>打开和关闭文件。</w:delText>
          </w:r>
        </w:del>
      </w:ins>
    </w:p>
    <w:p w14:paraId="27360FF5" w14:textId="77777777" w:rsidR="00A76CF0" w:rsidDel="007A2FD3" w:rsidRDefault="00A76CF0">
      <w:pPr>
        <w:pStyle w:val="aa"/>
        <w:ind w:firstLine="482"/>
        <w:rPr>
          <w:ins w:id="2447" w:author="3287215331@qq.com" w:date="2018-12-31T16:46:00Z"/>
          <w:del w:id="2448" w:author="admin" w:date="2020-06-05T11:27:00Z"/>
          <w:b/>
        </w:rPr>
      </w:pPr>
      <w:ins w:id="2449" w:author="3287215331@qq.com" w:date="2018-12-31T16:45:00Z">
        <w:del w:id="2450" w:author="admin" w:date="2020-06-05T11:27:00Z">
          <w:r w:rsidDel="007A2FD3">
            <w:rPr>
              <w:rFonts w:hint="eastAsia"/>
              <w:b/>
            </w:rPr>
            <w:delText>打开文件函数原型：</w:delText>
          </w:r>
          <w:r w:rsidRPr="007B542E" w:rsidDel="007A2FD3">
            <w:delText>int open(char* filename,int flags,mode_t mode)</w:delText>
          </w:r>
        </w:del>
      </w:ins>
    </w:p>
    <w:p w14:paraId="600EE139" w14:textId="77777777" w:rsidR="00A76CF0" w:rsidDel="007A2FD3" w:rsidRDefault="00A76CF0">
      <w:pPr>
        <w:pStyle w:val="aa"/>
        <w:ind w:firstLine="482"/>
        <w:rPr>
          <w:ins w:id="2451" w:author="3287215331@qq.com" w:date="2018-12-31T16:46:00Z"/>
          <w:del w:id="2452" w:author="admin" w:date="2020-06-05T11:27:00Z"/>
        </w:rPr>
        <w:pPrChange w:id="2453" w:author="admin" w:date="2020-06-05T11:28:00Z">
          <w:pPr>
            <w:pStyle w:val="aa"/>
            <w:ind w:firstLine="480"/>
          </w:pPr>
        </w:pPrChange>
      </w:pPr>
      <w:ins w:id="2454" w:author="3287215331@qq.com" w:date="2018-12-31T16:46:00Z">
        <w:del w:id="2455" w:author="admin" w:date="2020-06-05T11:27:00Z">
          <w:r w:rsidRPr="00A76CF0" w:rsidDel="007A2FD3">
            <w:rPr>
              <w:rFonts w:hint="eastAsia"/>
              <w:b/>
              <w:rPrChange w:id="2456" w:author="3287215331@qq.com" w:date="2018-12-31T16:48:00Z">
                <w:rPr>
                  <w:rFonts w:hint="eastAsia"/>
                </w:rPr>
              </w:rPrChange>
            </w:rPr>
            <w:delText>返回值</w:delText>
          </w:r>
          <w:r w:rsidDel="007A2FD3">
            <w:rPr>
              <w:rFonts w:hint="eastAsia"/>
            </w:rPr>
            <w:delText>：若成功则为新文件描述符，否则返回</w:delText>
          </w:r>
          <w:r w:rsidDel="007A2FD3">
            <w:rPr>
              <w:rFonts w:hint="eastAsia"/>
            </w:rPr>
            <w:delText>-1</w:delText>
          </w:r>
          <w:r w:rsidDel="007A2FD3">
            <w:rPr>
              <w:rFonts w:hint="eastAsia"/>
            </w:rPr>
            <w:delText>；</w:delText>
          </w:r>
        </w:del>
      </w:ins>
    </w:p>
    <w:p w14:paraId="35E342E4" w14:textId="77777777" w:rsidR="00A76CF0" w:rsidDel="007A2FD3" w:rsidRDefault="00A76CF0">
      <w:pPr>
        <w:pStyle w:val="aa"/>
        <w:ind w:firstLine="482"/>
        <w:rPr>
          <w:ins w:id="2457" w:author="3287215331@qq.com" w:date="2018-12-31T16:48:00Z"/>
          <w:del w:id="2458" w:author="admin" w:date="2020-06-05T11:27:00Z"/>
        </w:rPr>
        <w:pPrChange w:id="2459" w:author="admin" w:date="2020-06-05T11:28:00Z">
          <w:pPr>
            <w:pStyle w:val="aa"/>
            <w:ind w:firstLine="480"/>
          </w:pPr>
        </w:pPrChange>
      </w:pPr>
      <w:ins w:id="2460" w:author="3287215331@qq.com" w:date="2018-12-31T16:47:00Z">
        <w:del w:id="2461" w:author="admin" w:date="2020-06-05T11:27:00Z">
          <w:r w:rsidRPr="00A76CF0" w:rsidDel="007A2FD3">
            <w:rPr>
              <w:b/>
              <w:rPrChange w:id="2462" w:author="3287215331@qq.com" w:date="2018-12-31T16:48:00Z">
                <w:rPr/>
              </w:rPrChange>
            </w:rPr>
            <w:delText>flag</w:delText>
          </w:r>
        </w:del>
      </w:ins>
      <w:ins w:id="2463" w:author="3287215331@qq.com" w:date="2018-12-31T16:48:00Z">
        <w:del w:id="2464" w:author="admin" w:date="2020-06-05T11:27:00Z">
          <w:r w:rsidRPr="00A76CF0" w:rsidDel="007A2FD3">
            <w:rPr>
              <w:b/>
              <w:rPrChange w:id="2465" w:author="3287215331@qq.com" w:date="2018-12-31T16:48:00Z">
                <w:rPr/>
              </w:rPrChange>
            </w:rPr>
            <w:delText>s</w:delText>
          </w:r>
        </w:del>
      </w:ins>
      <w:ins w:id="2466" w:author="3287215331@qq.com" w:date="2018-12-31T16:47:00Z">
        <w:del w:id="2467" w:author="admin" w:date="2020-06-05T11:27:00Z">
          <w:r w:rsidDel="007A2FD3">
            <w:rPr>
              <w:rFonts w:hint="eastAsia"/>
            </w:rPr>
            <w:delText>：</w:delText>
          </w:r>
          <w:r w:rsidDel="007A2FD3">
            <w:rPr>
              <w:rFonts w:hint="eastAsia"/>
            </w:rPr>
            <w:delText>O</w:delText>
          </w:r>
          <w:r w:rsidDel="007A2FD3">
            <w:delText>_RDONLY</w:delText>
          </w:r>
          <w:r w:rsidDel="007A2FD3">
            <w:rPr>
              <w:rFonts w:hint="eastAsia"/>
            </w:rPr>
            <w:delText>（只读），</w:delText>
          </w:r>
          <w:r w:rsidDel="007A2FD3">
            <w:delText>O_WRONLY</w:delText>
          </w:r>
          <w:r w:rsidDel="007A2FD3">
            <w:rPr>
              <w:rFonts w:hint="eastAsia"/>
            </w:rPr>
            <w:delText>（只写），</w:delText>
          </w:r>
          <w:r w:rsidDel="007A2FD3">
            <w:delText>O_RDWR</w:delText>
          </w:r>
        </w:del>
      </w:ins>
      <w:ins w:id="2468" w:author="3287215331@qq.com" w:date="2018-12-31T16:48:00Z">
        <w:del w:id="2469" w:author="admin" w:date="2020-06-05T11:27:00Z">
          <w:r w:rsidDel="007A2FD3">
            <w:rPr>
              <w:rFonts w:hint="eastAsia"/>
            </w:rPr>
            <w:delText>（可读写）</w:delText>
          </w:r>
        </w:del>
      </w:ins>
    </w:p>
    <w:p w14:paraId="6A89EFFB" w14:textId="77777777" w:rsidR="00A76CF0" w:rsidRPr="007B542E" w:rsidDel="007A2FD3" w:rsidRDefault="00A76CF0">
      <w:pPr>
        <w:pStyle w:val="aa"/>
        <w:ind w:firstLine="482"/>
        <w:rPr>
          <w:ins w:id="2470" w:author="3287215331@qq.com" w:date="2018-12-31T16:45:00Z"/>
          <w:del w:id="2471" w:author="admin" w:date="2020-06-05T11:27:00Z"/>
        </w:rPr>
        <w:pPrChange w:id="2472" w:author="admin" w:date="2020-06-05T11:28:00Z">
          <w:pPr>
            <w:pStyle w:val="aa"/>
            <w:ind w:firstLine="480"/>
          </w:pPr>
        </w:pPrChange>
      </w:pPr>
      <w:ins w:id="2473" w:author="3287215331@qq.com" w:date="2018-12-31T16:48:00Z">
        <w:del w:id="2474" w:author="admin" w:date="2020-06-05T11:27:00Z">
          <w:r w:rsidRPr="00A76CF0" w:rsidDel="007A2FD3">
            <w:rPr>
              <w:b/>
              <w:rPrChange w:id="2475" w:author="3287215331@qq.com" w:date="2018-12-31T16:48:00Z">
                <w:rPr/>
              </w:rPrChange>
            </w:rPr>
            <w:delText>mode</w:delText>
          </w:r>
          <w:r w:rsidDel="007A2FD3">
            <w:rPr>
              <w:rFonts w:hint="eastAsia"/>
              <w:b/>
            </w:rPr>
            <w:delText>：</w:delText>
          </w:r>
        </w:del>
      </w:ins>
      <w:ins w:id="2476" w:author="3287215331@qq.com" w:date="2018-12-31T16:49:00Z">
        <w:del w:id="2477" w:author="admin" w:date="2020-06-05T11:27:00Z">
          <w:r w:rsidDel="007A2FD3">
            <w:rPr>
              <w:rFonts w:hint="eastAsia"/>
            </w:rPr>
            <w:delText>指定新文件的访问权限位。</w:delText>
          </w:r>
        </w:del>
      </w:ins>
    </w:p>
    <w:p w14:paraId="48C85124" w14:textId="77777777" w:rsidR="00A76CF0" w:rsidDel="007A2FD3" w:rsidRDefault="00A76CF0">
      <w:pPr>
        <w:pStyle w:val="aa"/>
        <w:ind w:firstLine="482"/>
        <w:rPr>
          <w:ins w:id="2478" w:author="3287215331@qq.com" w:date="2018-12-31T16:50:00Z"/>
          <w:del w:id="2479" w:author="admin" w:date="2020-06-05T11:27:00Z"/>
        </w:rPr>
      </w:pPr>
      <w:ins w:id="2480" w:author="3287215331@qq.com" w:date="2018-12-31T16:45:00Z">
        <w:del w:id="2481" w:author="admin" w:date="2020-06-05T11:27:00Z">
          <w:r w:rsidDel="007A2FD3">
            <w:rPr>
              <w:rFonts w:hint="eastAsia"/>
              <w:b/>
            </w:rPr>
            <w:delText>关闭文件函数原型：</w:delText>
          </w:r>
        </w:del>
      </w:ins>
      <w:ins w:id="2482" w:author="3287215331@qq.com" w:date="2018-12-31T16:46:00Z">
        <w:del w:id="2483" w:author="admin" w:date="2020-06-05T11:27:00Z">
          <w:r w:rsidRPr="007B542E" w:rsidDel="007A2FD3">
            <w:delText>int close(fd)</w:delText>
          </w:r>
        </w:del>
      </w:ins>
    </w:p>
    <w:p w14:paraId="47DDAD91" w14:textId="77777777" w:rsidR="00F22643" w:rsidDel="007A2FD3" w:rsidRDefault="00F22643">
      <w:pPr>
        <w:pStyle w:val="aa"/>
        <w:ind w:firstLine="482"/>
        <w:rPr>
          <w:ins w:id="2484" w:author="3287215331@qq.com" w:date="2018-12-31T16:50:00Z"/>
          <w:del w:id="2485" w:author="admin" w:date="2020-06-05T11:27:00Z"/>
        </w:rPr>
        <w:pPrChange w:id="2486" w:author="admin" w:date="2020-06-05T11:28:00Z">
          <w:pPr>
            <w:pStyle w:val="aa"/>
            <w:ind w:firstLine="480"/>
          </w:pPr>
        </w:pPrChange>
      </w:pPr>
      <w:ins w:id="2487" w:author="3287215331@qq.com" w:date="2018-12-31T16:50:00Z">
        <w:del w:id="2488" w:author="admin" w:date="2020-06-05T11:27:00Z">
          <w:r w:rsidRPr="00F22643" w:rsidDel="007A2FD3">
            <w:rPr>
              <w:rFonts w:hint="eastAsia"/>
              <w:b/>
              <w:rPrChange w:id="2489" w:author="3287215331@qq.com" w:date="2018-12-31T16:50:00Z">
                <w:rPr>
                  <w:rFonts w:hint="eastAsia"/>
                </w:rPr>
              </w:rPrChange>
            </w:rPr>
            <w:delText>返回值</w:delText>
          </w:r>
          <w:r w:rsidDel="007A2FD3">
            <w:rPr>
              <w:rFonts w:hint="eastAsia"/>
              <w:b/>
            </w:rPr>
            <w:delText>：</w:delText>
          </w:r>
          <w:r w:rsidDel="007A2FD3">
            <w:rPr>
              <w:rFonts w:hint="eastAsia"/>
            </w:rPr>
            <w:delText>成功返回</w:delText>
          </w:r>
          <w:r w:rsidDel="007A2FD3">
            <w:rPr>
              <w:rFonts w:hint="eastAsia"/>
            </w:rPr>
            <w:delText>0</w:delText>
          </w:r>
          <w:r w:rsidDel="007A2FD3">
            <w:rPr>
              <w:rFonts w:hint="eastAsia"/>
            </w:rPr>
            <w:delText>，否则为</w:delText>
          </w:r>
          <w:r w:rsidDel="007A2FD3">
            <w:rPr>
              <w:rFonts w:hint="eastAsia"/>
            </w:rPr>
            <w:delText>-1</w:delText>
          </w:r>
        </w:del>
      </w:ins>
    </w:p>
    <w:p w14:paraId="1E586533" w14:textId="77777777" w:rsidR="00F22643" w:rsidDel="007A2FD3" w:rsidRDefault="00F22643">
      <w:pPr>
        <w:pStyle w:val="aa"/>
        <w:ind w:firstLine="482"/>
        <w:rPr>
          <w:ins w:id="2490" w:author="3287215331@qq.com" w:date="2018-12-31T16:51:00Z"/>
          <w:del w:id="2491" w:author="admin" w:date="2020-06-05T11:27:00Z"/>
          <w:b/>
        </w:rPr>
        <w:pPrChange w:id="2492" w:author="admin" w:date="2020-06-05T11:28:00Z">
          <w:pPr>
            <w:pStyle w:val="aa"/>
            <w:ind w:firstLine="480"/>
          </w:pPr>
        </w:pPrChange>
      </w:pPr>
      <w:ins w:id="2493" w:author="3287215331@qq.com" w:date="2018-12-31T16:51:00Z">
        <w:del w:id="2494" w:author="admin" w:date="2020-06-05T11:27:00Z">
          <w:r w:rsidRPr="00F22643" w:rsidDel="007A2FD3">
            <w:rPr>
              <w:b/>
              <w:rPrChange w:id="2495" w:author="3287215331@qq.com" w:date="2018-12-31T16:51:00Z">
                <w:rPr/>
              </w:rPrChange>
            </w:rPr>
            <w:delText>2</w:delText>
          </w:r>
          <w:r w:rsidRPr="00F22643" w:rsidDel="007A2FD3">
            <w:rPr>
              <w:rFonts w:hint="eastAsia"/>
              <w:b/>
              <w:rPrChange w:id="2496" w:author="3287215331@qq.com" w:date="2018-12-31T16:51:00Z">
                <w:rPr>
                  <w:rFonts w:hint="eastAsia"/>
                </w:rPr>
              </w:rPrChange>
            </w:rPr>
            <w:delText>，</w:delText>
          </w:r>
          <w:r w:rsidDel="007A2FD3">
            <w:rPr>
              <w:rFonts w:hint="eastAsia"/>
              <w:b/>
            </w:rPr>
            <w:delText>读和写文件</w:delText>
          </w:r>
        </w:del>
      </w:ins>
    </w:p>
    <w:p w14:paraId="402F20FB" w14:textId="77777777" w:rsidR="00F22643" w:rsidDel="007A2FD3" w:rsidRDefault="00004AC8">
      <w:pPr>
        <w:pStyle w:val="aa"/>
        <w:ind w:firstLine="482"/>
        <w:rPr>
          <w:ins w:id="2497" w:author="3287215331@qq.com" w:date="2018-12-31T16:51:00Z"/>
          <w:del w:id="2498" w:author="admin" w:date="2020-06-05T11:27:00Z"/>
          <w:b/>
        </w:rPr>
      </w:pPr>
      <w:ins w:id="2499" w:author="3287215331@qq.com" w:date="2018-12-31T16:53:00Z">
        <w:del w:id="2500" w:author="admin" w:date="2020-06-05T11:27:00Z">
          <w:r w:rsidDel="007A2FD3">
            <w:rPr>
              <w:rFonts w:hint="eastAsia"/>
              <w:b/>
            </w:rPr>
            <w:delText>读文件</w:delText>
          </w:r>
        </w:del>
      </w:ins>
      <w:ins w:id="2501" w:author="3287215331@qq.com" w:date="2018-12-31T16:51:00Z">
        <w:del w:id="2502" w:author="admin" w:date="2020-06-05T11:27:00Z">
          <w:r w:rsidR="00F22643" w:rsidDel="007A2FD3">
            <w:rPr>
              <w:rFonts w:hint="eastAsia"/>
              <w:b/>
            </w:rPr>
            <w:delText>函数原型：</w:delText>
          </w:r>
          <w:r w:rsidR="00F22643" w:rsidRPr="007B542E" w:rsidDel="007A2FD3">
            <w:delText>ssize_t read(int fd,void *buf,size_t n</w:delText>
          </w:r>
          <w:r w:rsidR="00F22643" w:rsidRPr="00F22643" w:rsidDel="007A2FD3">
            <w:rPr>
              <w:rFonts w:hint="eastAsia"/>
              <w:b/>
            </w:rPr>
            <w:delText>)</w:delText>
          </w:r>
        </w:del>
      </w:ins>
    </w:p>
    <w:p w14:paraId="6B1113A6" w14:textId="77777777" w:rsidR="00F22643" w:rsidDel="007A2FD3" w:rsidRDefault="00F22643">
      <w:pPr>
        <w:pStyle w:val="aa"/>
        <w:ind w:firstLine="482"/>
        <w:rPr>
          <w:ins w:id="2503" w:author="3287215331@qq.com" w:date="2018-12-31T16:52:00Z"/>
          <w:del w:id="2504" w:author="admin" w:date="2020-06-05T11:27:00Z"/>
        </w:rPr>
      </w:pPr>
      <w:ins w:id="2505" w:author="3287215331@qq.com" w:date="2018-12-31T16:52:00Z">
        <w:del w:id="2506" w:author="admin" w:date="2020-06-05T11:27:00Z">
          <w:r w:rsidDel="007A2FD3">
            <w:rPr>
              <w:rFonts w:hint="eastAsia"/>
              <w:b/>
            </w:rPr>
            <w:delText>返回值：</w:delText>
          </w:r>
          <w:r w:rsidRPr="007B542E" w:rsidDel="007A2FD3">
            <w:rPr>
              <w:rFonts w:hint="eastAsia"/>
            </w:rPr>
            <w:delText>成功则返回</w:delText>
          </w:r>
          <w:r w:rsidDel="007A2FD3">
            <w:rPr>
              <w:rFonts w:hint="eastAsia"/>
            </w:rPr>
            <w:delText>读的字节数，若</w:delText>
          </w:r>
          <w:r w:rsidDel="007A2FD3">
            <w:rPr>
              <w:rFonts w:hint="eastAsia"/>
            </w:rPr>
            <w:delText>EOF</w:delText>
          </w:r>
          <w:r w:rsidDel="007A2FD3">
            <w:rPr>
              <w:rFonts w:hint="eastAsia"/>
            </w:rPr>
            <w:delText>则为</w:delText>
          </w:r>
          <w:r w:rsidDel="007A2FD3">
            <w:rPr>
              <w:rFonts w:hint="eastAsia"/>
            </w:rPr>
            <w:delText>0</w:delText>
          </w:r>
          <w:r w:rsidDel="007A2FD3">
            <w:rPr>
              <w:rFonts w:hint="eastAsia"/>
            </w:rPr>
            <w:delText>，出错为</w:delText>
          </w:r>
          <w:r w:rsidDel="007A2FD3">
            <w:rPr>
              <w:rFonts w:hint="eastAsia"/>
            </w:rPr>
            <w:delText>-1</w:delText>
          </w:r>
        </w:del>
      </w:ins>
    </w:p>
    <w:p w14:paraId="092BB8AD" w14:textId="77777777" w:rsidR="00F22643" w:rsidDel="007A2FD3" w:rsidRDefault="00004AC8">
      <w:pPr>
        <w:pStyle w:val="aa"/>
        <w:ind w:firstLine="482"/>
        <w:rPr>
          <w:ins w:id="2507" w:author="3287215331@qq.com" w:date="2018-12-31T16:53:00Z"/>
          <w:del w:id="2508" w:author="admin" w:date="2020-06-05T11:27:00Z"/>
        </w:rPr>
        <w:pPrChange w:id="2509" w:author="admin" w:date="2020-06-05T11:28:00Z">
          <w:pPr>
            <w:pStyle w:val="aa"/>
            <w:ind w:firstLine="480"/>
          </w:pPr>
        </w:pPrChange>
      </w:pPr>
      <w:ins w:id="2510" w:author="3287215331@qq.com" w:date="2018-12-31T16:52:00Z">
        <w:del w:id="2511" w:author="admin" w:date="2020-06-05T11:27:00Z">
          <w:r w:rsidRPr="00004AC8" w:rsidDel="007A2FD3">
            <w:rPr>
              <w:rFonts w:hint="eastAsia"/>
              <w:b/>
              <w:rPrChange w:id="2512" w:author="3287215331@qq.com" w:date="2018-12-31T16:53:00Z">
                <w:rPr>
                  <w:rFonts w:hint="eastAsia"/>
                </w:rPr>
              </w:rPrChange>
            </w:rPr>
            <w:delText>描述</w:delText>
          </w:r>
        </w:del>
      </w:ins>
      <w:ins w:id="2513" w:author="3287215331@qq.com" w:date="2018-12-31T16:53:00Z">
        <w:del w:id="2514" w:author="admin" w:date="2020-06-05T11:27:00Z">
          <w:r w:rsidRPr="00004AC8" w:rsidDel="007A2FD3">
            <w:rPr>
              <w:rFonts w:hint="eastAsia"/>
              <w:b/>
              <w:rPrChange w:id="2515" w:author="3287215331@qq.com" w:date="2018-12-31T16:53:00Z">
                <w:rPr>
                  <w:rFonts w:hint="eastAsia"/>
                </w:rPr>
              </w:rPrChange>
            </w:rPr>
            <w:delText>：</w:delText>
          </w:r>
          <w:r w:rsidDel="007A2FD3">
            <w:rPr>
              <w:rFonts w:hint="eastAsia"/>
            </w:rPr>
            <w:delText>从描述符为</w:delText>
          </w:r>
          <w:r w:rsidDel="007A2FD3">
            <w:rPr>
              <w:rFonts w:hint="eastAsia"/>
            </w:rPr>
            <w:delText>fd</w:delText>
          </w:r>
          <w:r w:rsidDel="007A2FD3">
            <w:rPr>
              <w:rFonts w:hint="eastAsia"/>
            </w:rPr>
            <w:delText>的当前文件位置复制最多</w:delText>
          </w:r>
          <w:r w:rsidDel="007A2FD3">
            <w:rPr>
              <w:rFonts w:hint="eastAsia"/>
            </w:rPr>
            <w:delText>n</w:delText>
          </w:r>
          <w:r w:rsidDel="007A2FD3">
            <w:rPr>
              <w:rFonts w:hint="eastAsia"/>
            </w:rPr>
            <w:delText>个字节到内存位置</w:delText>
          </w:r>
          <w:r w:rsidDel="007A2FD3">
            <w:rPr>
              <w:rFonts w:hint="eastAsia"/>
            </w:rPr>
            <w:delText>buf</w:delText>
          </w:r>
        </w:del>
      </w:ins>
    </w:p>
    <w:p w14:paraId="6D587194" w14:textId="77777777" w:rsidR="00004AC8" w:rsidDel="007A2FD3" w:rsidRDefault="00004AC8">
      <w:pPr>
        <w:pStyle w:val="aa"/>
        <w:ind w:firstLine="482"/>
        <w:rPr>
          <w:ins w:id="2516" w:author="3287215331@qq.com" w:date="2018-12-31T16:54:00Z"/>
          <w:del w:id="2517" w:author="admin" w:date="2020-06-05T11:27:00Z"/>
        </w:rPr>
        <w:pPrChange w:id="2518" w:author="admin" w:date="2020-06-05T11:28:00Z">
          <w:pPr>
            <w:pStyle w:val="aa"/>
            <w:ind w:firstLine="480"/>
          </w:pPr>
        </w:pPrChange>
      </w:pPr>
      <w:ins w:id="2519" w:author="3287215331@qq.com" w:date="2018-12-31T16:53:00Z">
        <w:del w:id="2520" w:author="admin" w:date="2020-06-05T11:27:00Z">
          <w:r w:rsidRPr="00004AC8" w:rsidDel="007A2FD3">
            <w:rPr>
              <w:rFonts w:hint="eastAsia"/>
              <w:b/>
              <w:rPrChange w:id="2521" w:author="3287215331@qq.com" w:date="2018-12-31T16:54:00Z">
                <w:rPr>
                  <w:rFonts w:hint="eastAsia"/>
                </w:rPr>
              </w:rPrChange>
            </w:rPr>
            <w:delText>写文件</w:delText>
          </w:r>
        </w:del>
      </w:ins>
      <w:ins w:id="2522" w:author="3287215331@qq.com" w:date="2018-12-31T16:54:00Z">
        <w:del w:id="2523" w:author="admin" w:date="2020-06-05T11:27:00Z">
          <w:r w:rsidRPr="00004AC8" w:rsidDel="007A2FD3">
            <w:rPr>
              <w:rFonts w:hint="eastAsia"/>
              <w:b/>
              <w:rPrChange w:id="2524" w:author="3287215331@qq.com" w:date="2018-12-31T16:54:00Z">
                <w:rPr>
                  <w:rFonts w:hint="eastAsia"/>
                </w:rPr>
              </w:rPrChange>
            </w:rPr>
            <w:delText>函数原型</w:delText>
          </w:r>
          <w:r w:rsidDel="007A2FD3">
            <w:rPr>
              <w:rFonts w:hint="eastAsia"/>
              <w:b/>
            </w:rPr>
            <w:delText>：</w:delText>
          </w:r>
          <w:r w:rsidRPr="007B542E" w:rsidDel="007A2FD3">
            <w:delText>ssize_t wirte(int fd,const void *buf,size_t n)</w:delText>
          </w:r>
        </w:del>
      </w:ins>
    </w:p>
    <w:p w14:paraId="750A2576" w14:textId="77777777" w:rsidR="00004AC8" w:rsidRPr="00004AC8" w:rsidDel="007A2FD3" w:rsidRDefault="00004AC8">
      <w:pPr>
        <w:pStyle w:val="aa"/>
        <w:ind w:firstLine="482"/>
        <w:rPr>
          <w:ins w:id="2525" w:author="3287215331@qq.com" w:date="2018-12-31T16:54:00Z"/>
          <w:del w:id="2526" w:author="admin" w:date="2020-06-05T11:27:00Z"/>
        </w:rPr>
        <w:pPrChange w:id="2527" w:author="admin" w:date="2020-06-05T11:28:00Z">
          <w:pPr>
            <w:pStyle w:val="aa"/>
            <w:ind w:firstLine="480"/>
          </w:pPr>
        </w:pPrChange>
      </w:pPr>
      <w:ins w:id="2528" w:author="3287215331@qq.com" w:date="2018-12-31T16:54:00Z">
        <w:del w:id="2529" w:author="admin" w:date="2020-06-05T11:27:00Z">
          <w:r w:rsidRPr="00004AC8" w:rsidDel="007A2FD3">
            <w:rPr>
              <w:rFonts w:hint="eastAsia"/>
              <w:b/>
              <w:rPrChange w:id="2530" w:author="3287215331@qq.com" w:date="2018-12-31T16:54:00Z">
                <w:rPr>
                  <w:rFonts w:hint="eastAsia"/>
                </w:rPr>
              </w:rPrChange>
            </w:rPr>
            <w:delText>返回值：</w:delText>
          </w:r>
        </w:del>
      </w:ins>
      <w:ins w:id="2531" w:author="3287215331@qq.com" w:date="2018-12-31T16:55:00Z">
        <w:del w:id="2532" w:author="admin" w:date="2020-06-05T11:27:00Z">
          <w:r w:rsidDel="007A2FD3">
            <w:rPr>
              <w:rFonts w:hint="eastAsia"/>
            </w:rPr>
            <w:delText>成功则返回写的字节数，出错则为</w:delText>
          </w:r>
          <w:r w:rsidDel="007A2FD3">
            <w:rPr>
              <w:rFonts w:hint="eastAsia"/>
            </w:rPr>
            <w:delText>-1</w:delText>
          </w:r>
        </w:del>
      </w:ins>
    </w:p>
    <w:p w14:paraId="214C12E2" w14:textId="77777777" w:rsidR="00004AC8" w:rsidRPr="00004AC8" w:rsidDel="007A2FD3" w:rsidRDefault="00004AC8">
      <w:pPr>
        <w:pStyle w:val="aa"/>
        <w:ind w:firstLine="482"/>
        <w:rPr>
          <w:ins w:id="2533" w:author="3287215331@qq.com" w:date="2018-12-31T16:41:00Z"/>
          <w:del w:id="2534" w:author="admin" w:date="2020-06-05T11:27:00Z"/>
          <w:b/>
          <w:rPrChange w:id="2535" w:author="3287215331@qq.com" w:date="2018-12-31T16:54:00Z">
            <w:rPr>
              <w:ins w:id="2536" w:author="3287215331@qq.com" w:date="2018-12-31T16:41:00Z"/>
              <w:del w:id="2537" w:author="admin" w:date="2020-06-05T11:27:00Z"/>
            </w:rPr>
          </w:rPrChange>
        </w:rPr>
        <w:pPrChange w:id="2538" w:author="admin" w:date="2020-06-05T11:28:00Z">
          <w:pPr>
            <w:pStyle w:val="aa"/>
            <w:ind w:firstLine="480"/>
          </w:pPr>
        </w:pPrChange>
      </w:pPr>
      <w:ins w:id="2539" w:author="3287215331@qq.com" w:date="2018-12-31T16:54:00Z">
        <w:del w:id="2540" w:author="admin" w:date="2020-06-05T11:27:00Z">
          <w:r w:rsidRPr="00004AC8" w:rsidDel="007A2FD3">
            <w:rPr>
              <w:rFonts w:hint="eastAsia"/>
              <w:b/>
              <w:rPrChange w:id="2541" w:author="3287215331@qq.com" w:date="2018-12-31T16:54:00Z">
                <w:rPr>
                  <w:rFonts w:hint="eastAsia"/>
                </w:rPr>
              </w:rPrChange>
            </w:rPr>
            <w:delText>描述：</w:delText>
          </w:r>
          <w:r w:rsidRPr="00004AC8" w:rsidDel="007A2FD3">
            <w:rPr>
              <w:rFonts w:hint="eastAsia"/>
            </w:rPr>
            <w:delText>从内存位置</w:delText>
          </w:r>
          <w:r w:rsidRPr="00004AC8" w:rsidDel="007A2FD3">
            <w:rPr>
              <w:rFonts w:hint="eastAsia"/>
            </w:rPr>
            <w:delText xml:space="preserve"> buf </w:delText>
          </w:r>
          <w:r w:rsidRPr="00004AC8" w:rsidDel="007A2FD3">
            <w:rPr>
              <w:rFonts w:hint="eastAsia"/>
            </w:rPr>
            <w:delText>复制至多</w:delText>
          </w:r>
          <w:r w:rsidRPr="00004AC8" w:rsidDel="007A2FD3">
            <w:rPr>
              <w:rFonts w:hint="eastAsia"/>
            </w:rPr>
            <w:delText xml:space="preserve"> n </w:delText>
          </w:r>
          <w:r w:rsidRPr="00004AC8" w:rsidDel="007A2FD3">
            <w:rPr>
              <w:rFonts w:hint="eastAsia"/>
            </w:rPr>
            <w:delText>个字节到描述符为</w:delText>
          </w:r>
          <w:r w:rsidRPr="00004AC8" w:rsidDel="007A2FD3">
            <w:rPr>
              <w:rFonts w:hint="eastAsia"/>
            </w:rPr>
            <w:delText xml:space="preserve"> fd </w:delText>
          </w:r>
          <w:r w:rsidRPr="00004AC8" w:rsidDel="007A2FD3">
            <w:rPr>
              <w:rFonts w:hint="eastAsia"/>
            </w:rPr>
            <w:delText>的当前文件位置</w:delText>
          </w:r>
        </w:del>
      </w:ins>
    </w:p>
    <w:p w14:paraId="7E7D3B0B" w14:textId="77777777" w:rsidR="000B6263" w:rsidDel="007A2FD3" w:rsidRDefault="000B6263">
      <w:pPr>
        <w:pStyle w:val="aa"/>
        <w:ind w:firstLine="482"/>
        <w:rPr>
          <w:del w:id="2542" w:author="admin" w:date="2020-06-05T11:27:00Z"/>
        </w:rPr>
        <w:pPrChange w:id="2543" w:author="admin" w:date="2020-06-05T11:28:00Z">
          <w:pPr>
            <w:pStyle w:val="aa"/>
            <w:adjustRightInd w:val="0"/>
            <w:snapToGrid w:val="0"/>
            <w:ind w:firstLine="482"/>
          </w:pPr>
        </w:pPrChange>
      </w:pPr>
      <w:del w:id="2544" w:author="admin" w:date="2020-06-05T11:27:00Z">
        <w:r w:rsidRPr="00A76CF0" w:rsidDel="007A2FD3">
          <w:rPr>
            <w:rFonts w:hint="eastAsia"/>
            <w:b/>
          </w:rPr>
          <w:delText>（</w:delText>
        </w:r>
        <w:r w:rsidDel="007A2FD3">
          <w:rPr>
            <w:rFonts w:hint="eastAsia"/>
            <w:i/>
          </w:rPr>
          <w:delText>以下格式自行编排，编辑时删除</w:delText>
        </w:r>
        <w:r w:rsidDel="007A2FD3">
          <w:rPr>
            <w:rFonts w:hint="eastAsia"/>
          </w:rPr>
          <w:delText>）</w:delText>
        </w:r>
      </w:del>
    </w:p>
    <w:p w14:paraId="254F181F" w14:textId="77777777" w:rsidR="000B6263" w:rsidDel="007A2FD3" w:rsidRDefault="000B6263">
      <w:pPr>
        <w:pStyle w:val="aa"/>
        <w:ind w:firstLine="480"/>
        <w:rPr>
          <w:del w:id="2545" w:author="admin" w:date="2020-06-05T11:27:00Z"/>
        </w:rPr>
        <w:pPrChange w:id="2546" w:author="admin" w:date="2020-06-05T11:28:00Z">
          <w:pPr>
            <w:pStyle w:val="2"/>
          </w:pPr>
        </w:pPrChange>
      </w:pPr>
      <w:del w:id="2547" w:author="admin" w:date="2020-06-05T11:27:00Z">
        <w:r w:rsidDel="007A2FD3">
          <w:rPr>
            <w:rFonts w:hint="eastAsia"/>
          </w:rPr>
          <w:delText>8.3 printf</w:delText>
        </w:r>
        <w:r w:rsidDel="007A2FD3">
          <w:rPr>
            <w:rFonts w:hint="eastAsia"/>
          </w:rPr>
          <w:delText>的实现分析</w:delText>
        </w:r>
      </w:del>
    </w:p>
    <w:p w14:paraId="665D324E" w14:textId="77777777" w:rsidR="00EF3FF6" w:rsidDel="007A2FD3" w:rsidRDefault="00EF3FF6">
      <w:pPr>
        <w:pStyle w:val="aa"/>
        <w:ind w:firstLine="482"/>
        <w:rPr>
          <w:ins w:id="2548" w:author="3287215331@qq.com" w:date="2018-12-31T17:03:00Z"/>
          <w:del w:id="2549" w:author="admin" w:date="2020-06-05T11:27:00Z"/>
          <w:b/>
        </w:rPr>
        <w:pPrChange w:id="2550" w:author="admin" w:date="2020-06-05T11:28:00Z">
          <w:pPr>
            <w:pStyle w:val="aa"/>
            <w:adjustRightInd w:val="0"/>
            <w:snapToGrid w:val="0"/>
            <w:ind w:firstLine="480"/>
          </w:pPr>
        </w:pPrChange>
      </w:pPr>
      <w:ins w:id="2551" w:author="3287215331@qq.com" w:date="2018-12-31T17:03:00Z">
        <w:del w:id="2552" w:author="admin" w:date="2020-06-05T11:27:00Z">
          <w:r w:rsidRPr="00EF3FF6" w:rsidDel="007A2FD3">
            <w:rPr>
              <w:b/>
              <w:rPrChange w:id="2553" w:author="3287215331@qq.com" w:date="2018-12-31T17:03:00Z">
                <w:rPr/>
              </w:rPrChange>
            </w:rPr>
            <w:delText>1</w:delText>
          </w:r>
          <w:r w:rsidRPr="00EF3FF6" w:rsidDel="007A2FD3">
            <w:rPr>
              <w:rFonts w:hint="eastAsia"/>
              <w:b/>
              <w:rPrChange w:id="2554" w:author="3287215331@qq.com" w:date="2018-12-31T17:03:00Z">
                <w:rPr>
                  <w:rFonts w:hint="eastAsia"/>
                </w:rPr>
              </w:rPrChange>
            </w:rPr>
            <w:delText>）首先看</w:delText>
          </w:r>
          <w:r w:rsidRPr="00EF3FF6" w:rsidDel="007A2FD3">
            <w:rPr>
              <w:b/>
              <w:rPrChange w:id="2555" w:author="3287215331@qq.com" w:date="2018-12-31T17:03:00Z">
                <w:rPr/>
              </w:rPrChange>
            </w:rPr>
            <w:delText>printf</w:delText>
          </w:r>
          <w:r w:rsidRPr="00EF3FF6" w:rsidDel="007A2FD3">
            <w:rPr>
              <w:rFonts w:hint="eastAsia"/>
              <w:b/>
              <w:rPrChange w:id="2556" w:author="3287215331@qq.com" w:date="2018-12-31T17:03:00Z">
                <w:rPr>
                  <w:rFonts w:hint="eastAsia"/>
                </w:rPr>
              </w:rPrChange>
            </w:rPr>
            <w:delText>的函数体。</w:delText>
          </w:r>
        </w:del>
      </w:ins>
    </w:p>
    <w:p w14:paraId="205FBA65" w14:textId="77777777" w:rsidR="00EF3FF6" w:rsidRPr="00EF3FF6" w:rsidDel="007A2FD3" w:rsidRDefault="00EF3FF6">
      <w:pPr>
        <w:pStyle w:val="aa"/>
        <w:ind w:firstLine="361"/>
        <w:rPr>
          <w:ins w:id="2557" w:author="3287215331@qq.com" w:date="2018-12-31T17:05:00Z"/>
          <w:del w:id="2558" w:author="admin" w:date="2020-06-05T11:27:00Z"/>
          <w:rFonts w:ascii="&amp;quot" w:hAnsi="&amp;quot" w:cs="宋体" w:hint="eastAsia"/>
          <w:color w:val="5C5C5C"/>
          <w:kern w:val="0"/>
          <w:sz w:val="18"/>
          <w:szCs w:val="18"/>
        </w:rPr>
        <w:pPrChange w:id="2559" w:author="admin" w:date="2020-06-05T11:28:00Z">
          <w:pPr>
            <w:numPr>
              <w:numId w:val="22"/>
            </w:numPr>
            <w:pBdr>
              <w:left w:val="single" w:sz="18" w:space="8" w:color="6CE26C"/>
            </w:pBdr>
            <w:shd w:val="clear" w:color="auto" w:fill="FFFFFF"/>
            <w:tabs>
              <w:tab w:val="num" w:pos="720"/>
            </w:tabs>
            <w:spacing w:line="210" w:lineRule="atLeast"/>
            <w:ind w:left="675" w:hanging="360"/>
            <w:jc w:val="left"/>
          </w:pPr>
        </w:pPrChange>
      </w:pPr>
      <w:ins w:id="2560" w:author="3287215331@qq.com" w:date="2018-12-31T17:05:00Z">
        <w:del w:id="2561" w:author="admin" w:date="2020-06-05T11:27:00Z">
          <w:r w:rsidRPr="00EF3FF6" w:rsidDel="007A2FD3">
            <w:rPr>
              <w:rFonts w:ascii="&amp;quot" w:hAnsi="&amp;quot" w:cs="宋体"/>
              <w:b/>
              <w:bCs/>
              <w:color w:val="2E8B57"/>
              <w:kern w:val="0"/>
              <w:sz w:val="18"/>
              <w:szCs w:val="18"/>
              <w:bdr w:val="none" w:sz="0" w:space="0" w:color="auto" w:frame="1"/>
              <w:shd w:val="clear" w:color="auto" w:fill="FFFFFF"/>
            </w:rPr>
            <w:delText>int</w:delText>
          </w:r>
          <w:r w:rsidRPr="00EF3FF6" w:rsidDel="007A2FD3">
            <w:rPr>
              <w:rFonts w:ascii="&amp;quot" w:hAnsi="&amp;quot" w:cs="宋体"/>
              <w:color w:val="000000"/>
              <w:kern w:val="0"/>
              <w:sz w:val="18"/>
              <w:szCs w:val="18"/>
              <w:bdr w:val="none" w:sz="0" w:space="0" w:color="auto" w:frame="1"/>
              <w:shd w:val="clear" w:color="auto" w:fill="FFFFFF"/>
            </w:rPr>
            <w:delText> printf(</w:delText>
          </w:r>
          <w:r w:rsidRPr="00EF3FF6" w:rsidDel="007A2FD3">
            <w:rPr>
              <w:rFonts w:ascii="&amp;quot" w:hAnsi="&amp;quot" w:cs="宋体"/>
              <w:b/>
              <w:bCs/>
              <w:color w:val="006699"/>
              <w:kern w:val="0"/>
              <w:sz w:val="18"/>
              <w:szCs w:val="18"/>
              <w:bdr w:val="none" w:sz="0" w:space="0" w:color="auto" w:frame="1"/>
              <w:shd w:val="clear" w:color="auto" w:fill="FFFFFF"/>
            </w:rPr>
            <w:delText>const</w:delText>
          </w:r>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2E8B57"/>
              <w:kern w:val="0"/>
              <w:sz w:val="18"/>
              <w:szCs w:val="18"/>
              <w:bdr w:val="none" w:sz="0" w:space="0" w:color="auto" w:frame="1"/>
              <w:shd w:val="clear" w:color="auto" w:fill="FFFFFF"/>
            </w:rPr>
            <w:delText>char</w:delText>
          </w:r>
          <w:r w:rsidRPr="00EF3FF6" w:rsidDel="007A2FD3">
            <w:rPr>
              <w:rFonts w:ascii="&amp;quot" w:hAnsi="&amp;quot" w:cs="宋体"/>
              <w:color w:val="000000"/>
              <w:kern w:val="0"/>
              <w:sz w:val="18"/>
              <w:szCs w:val="18"/>
              <w:bdr w:val="none" w:sz="0" w:space="0" w:color="auto" w:frame="1"/>
              <w:shd w:val="clear" w:color="auto" w:fill="FFFFFF"/>
            </w:rPr>
            <w:delText> *fmt, ...)   </w:delText>
          </w:r>
        </w:del>
      </w:ins>
    </w:p>
    <w:p w14:paraId="137E894A" w14:textId="77777777" w:rsidR="00EF3FF6" w:rsidRPr="00EF3FF6" w:rsidDel="007A2FD3" w:rsidRDefault="00EF3FF6">
      <w:pPr>
        <w:pStyle w:val="aa"/>
        <w:ind w:firstLine="360"/>
        <w:rPr>
          <w:ins w:id="2562" w:author="3287215331@qq.com" w:date="2018-12-31T17:05:00Z"/>
          <w:del w:id="2563" w:author="admin" w:date="2020-06-05T11:27:00Z"/>
          <w:rFonts w:ascii="&amp;quot" w:hAnsi="&amp;quot" w:cs="宋体" w:hint="eastAsia"/>
          <w:color w:val="5C5C5C"/>
          <w:kern w:val="0"/>
          <w:sz w:val="18"/>
          <w:szCs w:val="18"/>
        </w:rPr>
        <w:pPrChange w:id="2564" w:author="admin" w:date="2020-06-05T11:28:00Z">
          <w:pPr>
            <w:numPr>
              <w:numId w:val="22"/>
            </w:numPr>
            <w:pBdr>
              <w:left w:val="single" w:sz="18" w:space="8" w:color="6CE26C"/>
            </w:pBdr>
            <w:shd w:val="clear" w:color="auto" w:fill="F8F8F8"/>
            <w:tabs>
              <w:tab w:val="num" w:pos="720"/>
            </w:tabs>
            <w:spacing w:line="210" w:lineRule="atLeast"/>
            <w:ind w:left="675" w:hanging="360"/>
            <w:jc w:val="left"/>
          </w:pPr>
        </w:pPrChange>
      </w:pPr>
      <w:ins w:id="2565" w:author="3287215331@qq.com" w:date="2018-12-31T17:05:00Z">
        <w:del w:id="2566"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del>
      </w:ins>
    </w:p>
    <w:p w14:paraId="78659221" w14:textId="77777777" w:rsidR="00EF3FF6" w:rsidRPr="00EF3FF6" w:rsidDel="007A2FD3" w:rsidRDefault="00EF3FF6">
      <w:pPr>
        <w:pStyle w:val="aa"/>
        <w:ind w:firstLine="361"/>
        <w:rPr>
          <w:ins w:id="2567" w:author="3287215331@qq.com" w:date="2018-12-31T17:05:00Z"/>
          <w:del w:id="2568" w:author="admin" w:date="2020-06-05T11:27:00Z"/>
          <w:rFonts w:ascii="&amp;quot" w:hAnsi="&amp;quot" w:cs="宋体" w:hint="eastAsia"/>
          <w:color w:val="5C5C5C"/>
          <w:kern w:val="0"/>
          <w:sz w:val="18"/>
          <w:szCs w:val="18"/>
        </w:rPr>
        <w:pPrChange w:id="2569" w:author="admin" w:date="2020-06-05T11:28:00Z">
          <w:pPr>
            <w:numPr>
              <w:numId w:val="22"/>
            </w:numPr>
            <w:pBdr>
              <w:left w:val="single" w:sz="18" w:space="8" w:color="6CE26C"/>
            </w:pBdr>
            <w:shd w:val="clear" w:color="auto" w:fill="FFFFFF"/>
            <w:tabs>
              <w:tab w:val="num" w:pos="720"/>
            </w:tabs>
            <w:spacing w:line="210" w:lineRule="atLeast"/>
            <w:ind w:left="675" w:hanging="360"/>
            <w:jc w:val="left"/>
          </w:pPr>
        </w:pPrChange>
      </w:pPr>
      <w:ins w:id="2570" w:author="3287215331@qq.com" w:date="2018-12-31T17:05:00Z">
        <w:del w:id="2571" w:author="admin" w:date="2020-06-05T11:27:00Z">
          <w:r w:rsidRPr="00EF3FF6" w:rsidDel="007A2FD3">
            <w:rPr>
              <w:rFonts w:ascii="&amp;quot" w:hAnsi="&amp;quot" w:cs="宋体"/>
              <w:b/>
              <w:bCs/>
              <w:color w:val="2E8B57"/>
              <w:kern w:val="0"/>
              <w:sz w:val="18"/>
              <w:szCs w:val="18"/>
              <w:bdr w:val="none" w:sz="0" w:space="0" w:color="auto" w:frame="1"/>
              <w:shd w:val="clear" w:color="auto" w:fill="FFFFFF"/>
            </w:rPr>
            <w:delText>int</w:delText>
          </w:r>
          <w:r w:rsidRPr="00EF3FF6" w:rsidDel="007A2FD3">
            <w:rPr>
              <w:rFonts w:ascii="&amp;quot" w:hAnsi="&amp;quot" w:cs="宋体"/>
              <w:color w:val="000000"/>
              <w:kern w:val="0"/>
              <w:sz w:val="18"/>
              <w:szCs w:val="18"/>
              <w:bdr w:val="none" w:sz="0" w:space="0" w:color="auto" w:frame="1"/>
              <w:shd w:val="clear" w:color="auto" w:fill="FFFFFF"/>
            </w:rPr>
            <w:delText> i;   </w:delText>
          </w:r>
        </w:del>
      </w:ins>
    </w:p>
    <w:p w14:paraId="6BA3E94E" w14:textId="77777777" w:rsidR="00EF3FF6" w:rsidRPr="00EF3FF6" w:rsidDel="007A2FD3" w:rsidRDefault="00EF3FF6">
      <w:pPr>
        <w:pStyle w:val="aa"/>
        <w:ind w:firstLine="361"/>
        <w:rPr>
          <w:ins w:id="2572" w:author="3287215331@qq.com" w:date="2018-12-31T17:05:00Z"/>
          <w:del w:id="2573" w:author="admin" w:date="2020-06-05T11:27:00Z"/>
          <w:rFonts w:ascii="&amp;quot" w:hAnsi="&amp;quot" w:cs="宋体" w:hint="eastAsia"/>
          <w:color w:val="5C5C5C"/>
          <w:kern w:val="0"/>
          <w:sz w:val="18"/>
          <w:szCs w:val="18"/>
        </w:rPr>
        <w:pPrChange w:id="2574" w:author="admin" w:date="2020-06-05T11:28:00Z">
          <w:pPr>
            <w:numPr>
              <w:numId w:val="22"/>
            </w:numPr>
            <w:pBdr>
              <w:left w:val="single" w:sz="18" w:space="8" w:color="6CE26C"/>
            </w:pBdr>
            <w:shd w:val="clear" w:color="auto" w:fill="F8F8F8"/>
            <w:tabs>
              <w:tab w:val="num" w:pos="720"/>
            </w:tabs>
            <w:spacing w:line="210" w:lineRule="atLeast"/>
            <w:ind w:left="675" w:hanging="360"/>
            <w:jc w:val="left"/>
          </w:pPr>
        </w:pPrChange>
      </w:pPr>
      <w:ins w:id="2575" w:author="3287215331@qq.com" w:date="2018-12-31T17:05:00Z">
        <w:del w:id="2576" w:author="admin" w:date="2020-06-05T11:27:00Z">
          <w:r w:rsidRPr="00EF3FF6" w:rsidDel="007A2FD3">
            <w:rPr>
              <w:rFonts w:ascii="&amp;quot" w:hAnsi="&amp;quot" w:cs="宋体"/>
              <w:b/>
              <w:bCs/>
              <w:color w:val="2E8B57"/>
              <w:kern w:val="0"/>
              <w:sz w:val="18"/>
              <w:szCs w:val="18"/>
              <w:bdr w:val="none" w:sz="0" w:space="0" w:color="auto" w:frame="1"/>
              <w:shd w:val="clear" w:color="auto" w:fill="F8F8F8"/>
            </w:rPr>
            <w:delText>char</w:delText>
          </w:r>
          <w:r w:rsidRPr="00EF3FF6" w:rsidDel="007A2FD3">
            <w:rPr>
              <w:rFonts w:ascii="&amp;quot" w:hAnsi="&amp;quot" w:cs="宋体"/>
              <w:color w:val="000000"/>
              <w:kern w:val="0"/>
              <w:sz w:val="18"/>
              <w:szCs w:val="18"/>
              <w:bdr w:val="none" w:sz="0" w:space="0" w:color="auto" w:frame="1"/>
              <w:shd w:val="clear" w:color="auto" w:fill="F8F8F8"/>
            </w:rPr>
            <w:delText> buf[256];   </w:delText>
          </w:r>
        </w:del>
      </w:ins>
    </w:p>
    <w:p w14:paraId="0A3A5624" w14:textId="77777777" w:rsidR="00EF3FF6" w:rsidRPr="00EF3FF6" w:rsidDel="007A2FD3" w:rsidRDefault="00EF3FF6">
      <w:pPr>
        <w:pStyle w:val="aa"/>
        <w:ind w:firstLine="360"/>
        <w:rPr>
          <w:ins w:id="2577" w:author="3287215331@qq.com" w:date="2018-12-31T17:05:00Z"/>
          <w:del w:id="2578" w:author="admin" w:date="2020-06-05T11:27:00Z"/>
          <w:rFonts w:ascii="&amp;quot" w:hAnsi="&amp;quot" w:cs="宋体" w:hint="eastAsia"/>
          <w:color w:val="5C5C5C"/>
          <w:kern w:val="0"/>
          <w:sz w:val="18"/>
          <w:szCs w:val="18"/>
        </w:rPr>
        <w:pPrChange w:id="2579" w:author="admin" w:date="2020-06-05T11:28:00Z">
          <w:pPr>
            <w:numPr>
              <w:numId w:val="22"/>
            </w:numPr>
            <w:pBdr>
              <w:left w:val="single" w:sz="18" w:space="8" w:color="6CE26C"/>
            </w:pBdr>
            <w:shd w:val="clear" w:color="auto" w:fill="FFFFFF"/>
            <w:tabs>
              <w:tab w:val="num" w:pos="720"/>
            </w:tabs>
            <w:spacing w:line="210" w:lineRule="atLeast"/>
            <w:ind w:left="675" w:hanging="360"/>
            <w:jc w:val="left"/>
          </w:pPr>
        </w:pPrChange>
      </w:pPr>
      <w:ins w:id="2580" w:author="3287215331@qq.com" w:date="2018-12-31T17:05:00Z">
        <w:del w:id="2581"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del>
      </w:ins>
    </w:p>
    <w:p w14:paraId="7B075FD7" w14:textId="77777777" w:rsidR="00EF3FF6" w:rsidRPr="00EF3FF6" w:rsidDel="007A2FD3" w:rsidRDefault="00EF3FF6">
      <w:pPr>
        <w:pStyle w:val="aa"/>
        <w:ind w:firstLine="360"/>
        <w:rPr>
          <w:ins w:id="2582" w:author="3287215331@qq.com" w:date="2018-12-31T17:05:00Z"/>
          <w:del w:id="2583" w:author="admin" w:date="2020-06-05T11:27:00Z"/>
          <w:rFonts w:ascii="&amp;quot" w:hAnsi="&amp;quot" w:cs="宋体" w:hint="eastAsia"/>
          <w:color w:val="5C5C5C"/>
          <w:kern w:val="0"/>
          <w:sz w:val="18"/>
          <w:szCs w:val="18"/>
        </w:rPr>
        <w:pPrChange w:id="2584" w:author="admin" w:date="2020-06-05T11:28:00Z">
          <w:pPr>
            <w:numPr>
              <w:numId w:val="22"/>
            </w:numPr>
            <w:pBdr>
              <w:left w:val="single" w:sz="18" w:space="8" w:color="6CE26C"/>
            </w:pBdr>
            <w:shd w:val="clear" w:color="auto" w:fill="F8F8F8"/>
            <w:tabs>
              <w:tab w:val="num" w:pos="720"/>
            </w:tabs>
            <w:spacing w:line="210" w:lineRule="atLeast"/>
            <w:ind w:left="675" w:hanging="360"/>
            <w:jc w:val="left"/>
          </w:pPr>
        </w:pPrChange>
      </w:pPr>
      <w:ins w:id="2585" w:author="3287215331@qq.com" w:date="2018-12-31T17:05:00Z">
        <w:del w:id="2586"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b/>
              <w:bCs/>
              <w:color w:val="2E8B57"/>
              <w:kern w:val="0"/>
              <w:sz w:val="18"/>
              <w:szCs w:val="18"/>
              <w:bdr w:val="none" w:sz="0" w:space="0" w:color="auto" w:frame="1"/>
              <w:shd w:val="clear" w:color="auto" w:fill="F8F8F8"/>
            </w:rPr>
            <w:delText>va_list</w:delText>
          </w:r>
          <w:r w:rsidRPr="00EF3FF6" w:rsidDel="007A2FD3">
            <w:rPr>
              <w:rFonts w:ascii="&amp;quot" w:hAnsi="&amp;quot" w:cs="宋体"/>
              <w:color w:val="000000"/>
              <w:kern w:val="0"/>
              <w:sz w:val="18"/>
              <w:szCs w:val="18"/>
              <w:bdr w:val="none" w:sz="0" w:space="0" w:color="auto" w:frame="1"/>
              <w:shd w:val="clear" w:color="auto" w:fill="F8F8F8"/>
            </w:rPr>
            <w:delText> arg = (</w:delText>
          </w:r>
          <w:r w:rsidRPr="00EF3FF6" w:rsidDel="007A2FD3">
            <w:rPr>
              <w:rFonts w:ascii="&amp;quot" w:hAnsi="&amp;quot" w:cs="宋体"/>
              <w:b/>
              <w:bCs/>
              <w:color w:val="2E8B57"/>
              <w:kern w:val="0"/>
              <w:sz w:val="18"/>
              <w:szCs w:val="18"/>
              <w:bdr w:val="none" w:sz="0" w:space="0" w:color="auto" w:frame="1"/>
              <w:shd w:val="clear" w:color="auto" w:fill="F8F8F8"/>
            </w:rPr>
            <w:delText>va_list</w:delText>
          </w:r>
          <w:r w:rsidRPr="00EF3FF6" w:rsidDel="007A2FD3">
            <w:rPr>
              <w:rFonts w:ascii="&amp;quot" w:hAnsi="&amp;quot" w:cs="宋体"/>
              <w:color w:val="000000"/>
              <w:kern w:val="0"/>
              <w:sz w:val="18"/>
              <w:szCs w:val="18"/>
              <w:bdr w:val="none" w:sz="0" w:space="0" w:color="auto" w:frame="1"/>
              <w:shd w:val="clear" w:color="auto" w:fill="F8F8F8"/>
            </w:rPr>
            <w:delText>)((</w:delText>
          </w:r>
          <w:r w:rsidRPr="00EF3FF6" w:rsidDel="007A2FD3">
            <w:rPr>
              <w:rFonts w:ascii="&amp;quot" w:hAnsi="&amp;quot" w:cs="宋体"/>
              <w:b/>
              <w:bCs/>
              <w:color w:val="2E8B57"/>
              <w:kern w:val="0"/>
              <w:sz w:val="18"/>
              <w:szCs w:val="18"/>
              <w:bdr w:val="none" w:sz="0" w:space="0" w:color="auto" w:frame="1"/>
              <w:shd w:val="clear" w:color="auto" w:fill="F8F8F8"/>
            </w:rPr>
            <w:delText>char</w:delText>
          </w:r>
          <w:r w:rsidRPr="00EF3FF6" w:rsidDel="007A2FD3">
            <w:rPr>
              <w:rFonts w:ascii="&amp;quot" w:hAnsi="&amp;quot" w:cs="宋体"/>
              <w:color w:val="000000"/>
              <w:kern w:val="0"/>
              <w:sz w:val="18"/>
              <w:szCs w:val="18"/>
              <w:bdr w:val="none" w:sz="0" w:space="0" w:color="auto" w:frame="1"/>
              <w:shd w:val="clear" w:color="auto" w:fill="F8F8F8"/>
            </w:rPr>
            <w:delText>*)(&amp;fmt) + 4);   </w:delText>
          </w:r>
        </w:del>
      </w:ins>
    </w:p>
    <w:p w14:paraId="64F4C738" w14:textId="77777777" w:rsidR="00EF3FF6" w:rsidRPr="00EF3FF6" w:rsidDel="007A2FD3" w:rsidRDefault="00EF3FF6">
      <w:pPr>
        <w:pStyle w:val="aa"/>
        <w:ind w:firstLine="360"/>
        <w:rPr>
          <w:ins w:id="2587" w:author="3287215331@qq.com" w:date="2018-12-31T17:05:00Z"/>
          <w:del w:id="2588" w:author="admin" w:date="2020-06-05T11:27:00Z"/>
          <w:rFonts w:ascii="&amp;quot" w:hAnsi="&amp;quot" w:cs="宋体" w:hint="eastAsia"/>
          <w:color w:val="5C5C5C"/>
          <w:kern w:val="0"/>
          <w:sz w:val="18"/>
          <w:szCs w:val="18"/>
        </w:rPr>
        <w:pPrChange w:id="2589" w:author="admin" w:date="2020-06-05T11:28:00Z">
          <w:pPr>
            <w:numPr>
              <w:numId w:val="22"/>
            </w:numPr>
            <w:pBdr>
              <w:left w:val="single" w:sz="18" w:space="8" w:color="6CE26C"/>
            </w:pBdr>
            <w:shd w:val="clear" w:color="auto" w:fill="FFFFFF"/>
            <w:tabs>
              <w:tab w:val="num" w:pos="720"/>
            </w:tabs>
            <w:spacing w:line="210" w:lineRule="atLeast"/>
            <w:ind w:left="675" w:hanging="360"/>
            <w:jc w:val="left"/>
          </w:pPr>
        </w:pPrChange>
      </w:pPr>
      <w:ins w:id="2590" w:author="3287215331@qq.com" w:date="2018-12-31T17:05:00Z">
        <w:del w:id="2591" w:author="admin" w:date="2020-06-05T11:27:00Z">
          <w:r w:rsidRPr="00EF3FF6" w:rsidDel="007A2FD3">
            <w:rPr>
              <w:rFonts w:ascii="&amp;quot" w:hAnsi="&amp;quot" w:cs="宋体"/>
              <w:color w:val="000000"/>
              <w:kern w:val="0"/>
              <w:sz w:val="18"/>
              <w:szCs w:val="18"/>
              <w:bdr w:val="none" w:sz="0" w:space="0" w:color="auto" w:frame="1"/>
              <w:shd w:val="clear" w:color="auto" w:fill="FFFFFF"/>
            </w:rPr>
            <w:delText>     i = vsprintf(buf, fmt, arg);   </w:delText>
          </w:r>
        </w:del>
      </w:ins>
    </w:p>
    <w:p w14:paraId="1D8BA2F6" w14:textId="77777777" w:rsidR="00EF3FF6" w:rsidRPr="00EF3FF6" w:rsidDel="007A2FD3" w:rsidRDefault="00EF3FF6">
      <w:pPr>
        <w:pStyle w:val="aa"/>
        <w:ind w:firstLine="360"/>
        <w:rPr>
          <w:ins w:id="2592" w:author="3287215331@qq.com" w:date="2018-12-31T17:05:00Z"/>
          <w:del w:id="2593" w:author="admin" w:date="2020-06-05T11:27:00Z"/>
          <w:rFonts w:ascii="&amp;quot" w:hAnsi="&amp;quot" w:cs="宋体" w:hint="eastAsia"/>
          <w:color w:val="5C5C5C"/>
          <w:kern w:val="0"/>
          <w:sz w:val="18"/>
          <w:szCs w:val="18"/>
        </w:rPr>
        <w:pPrChange w:id="2594" w:author="admin" w:date="2020-06-05T11:28:00Z">
          <w:pPr>
            <w:numPr>
              <w:numId w:val="22"/>
            </w:numPr>
            <w:pBdr>
              <w:left w:val="single" w:sz="18" w:space="8" w:color="6CE26C"/>
            </w:pBdr>
            <w:shd w:val="clear" w:color="auto" w:fill="F8F8F8"/>
            <w:tabs>
              <w:tab w:val="num" w:pos="720"/>
            </w:tabs>
            <w:spacing w:line="210" w:lineRule="atLeast"/>
            <w:ind w:left="675" w:hanging="360"/>
            <w:jc w:val="left"/>
          </w:pPr>
        </w:pPrChange>
      </w:pPr>
      <w:ins w:id="2595" w:author="3287215331@qq.com" w:date="2018-12-31T17:05:00Z">
        <w:del w:id="2596" w:author="admin" w:date="2020-06-05T11:27:00Z">
          <w:r w:rsidRPr="00EF3FF6" w:rsidDel="007A2FD3">
            <w:rPr>
              <w:rFonts w:ascii="&amp;quot" w:hAnsi="&amp;quot" w:cs="宋体"/>
              <w:color w:val="000000"/>
              <w:kern w:val="0"/>
              <w:sz w:val="18"/>
              <w:szCs w:val="18"/>
              <w:bdr w:val="none" w:sz="0" w:space="0" w:color="auto" w:frame="1"/>
              <w:shd w:val="clear" w:color="auto" w:fill="F8F8F8"/>
            </w:rPr>
            <w:delText>     write(buf, i);   </w:delText>
          </w:r>
        </w:del>
      </w:ins>
    </w:p>
    <w:p w14:paraId="10F77543" w14:textId="77777777" w:rsidR="00EF3FF6" w:rsidRPr="00EF3FF6" w:rsidDel="007A2FD3" w:rsidRDefault="00EF3FF6">
      <w:pPr>
        <w:pStyle w:val="aa"/>
        <w:ind w:firstLine="360"/>
        <w:rPr>
          <w:ins w:id="2597" w:author="3287215331@qq.com" w:date="2018-12-31T17:05:00Z"/>
          <w:del w:id="2598" w:author="admin" w:date="2020-06-05T11:27:00Z"/>
          <w:rFonts w:ascii="&amp;quot" w:hAnsi="&amp;quot" w:cs="宋体" w:hint="eastAsia"/>
          <w:color w:val="5C5C5C"/>
          <w:kern w:val="0"/>
          <w:sz w:val="18"/>
          <w:szCs w:val="18"/>
        </w:rPr>
        <w:pPrChange w:id="2599" w:author="admin" w:date="2020-06-05T11:28:00Z">
          <w:pPr>
            <w:numPr>
              <w:numId w:val="22"/>
            </w:numPr>
            <w:pBdr>
              <w:left w:val="single" w:sz="18" w:space="8" w:color="6CE26C"/>
            </w:pBdr>
            <w:shd w:val="clear" w:color="auto" w:fill="FFFFFF"/>
            <w:tabs>
              <w:tab w:val="num" w:pos="720"/>
            </w:tabs>
            <w:spacing w:line="210" w:lineRule="atLeast"/>
            <w:ind w:left="675" w:hanging="360"/>
            <w:jc w:val="left"/>
          </w:pPr>
        </w:pPrChange>
      </w:pPr>
      <w:ins w:id="2600" w:author="3287215331@qq.com" w:date="2018-12-31T17:05:00Z">
        <w:del w:id="2601"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del>
      </w:ins>
    </w:p>
    <w:p w14:paraId="005A402B" w14:textId="77777777" w:rsidR="00EF3FF6" w:rsidRPr="00EF3FF6" w:rsidDel="007A2FD3" w:rsidRDefault="00EF3FF6">
      <w:pPr>
        <w:pStyle w:val="aa"/>
        <w:ind w:firstLine="360"/>
        <w:rPr>
          <w:ins w:id="2602" w:author="3287215331@qq.com" w:date="2018-12-31T17:05:00Z"/>
          <w:del w:id="2603" w:author="admin" w:date="2020-06-05T11:27:00Z"/>
          <w:rFonts w:ascii="&amp;quot" w:hAnsi="&amp;quot" w:cs="宋体" w:hint="eastAsia"/>
          <w:color w:val="5C5C5C"/>
          <w:kern w:val="0"/>
          <w:sz w:val="18"/>
          <w:szCs w:val="18"/>
        </w:rPr>
        <w:pPrChange w:id="2604" w:author="admin" w:date="2020-06-05T11:28:00Z">
          <w:pPr>
            <w:numPr>
              <w:numId w:val="22"/>
            </w:numPr>
            <w:pBdr>
              <w:left w:val="single" w:sz="18" w:space="8" w:color="6CE26C"/>
            </w:pBdr>
            <w:shd w:val="clear" w:color="auto" w:fill="F8F8F8"/>
            <w:tabs>
              <w:tab w:val="num" w:pos="720"/>
            </w:tabs>
            <w:spacing w:line="210" w:lineRule="atLeast"/>
            <w:ind w:left="675" w:hanging="360"/>
            <w:jc w:val="left"/>
          </w:pPr>
        </w:pPrChange>
      </w:pPr>
      <w:ins w:id="2605" w:author="3287215331@qq.com" w:date="2018-12-31T17:05:00Z">
        <w:del w:id="2606"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b/>
              <w:bCs/>
              <w:color w:val="006699"/>
              <w:kern w:val="0"/>
              <w:sz w:val="18"/>
              <w:szCs w:val="18"/>
              <w:bdr w:val="none" w:sz="0" w:space="0" w:color="auto" w:frame="1"/>
              <w:shd w:val="clear" w:color="auto" w:fill="F8F8F8"/>
            </w:rPr>
            <w:delText>return</w:delText>
          </w:r>
          <w:r w:rsidRPr="00EF3FF6" w:rsidDel="007A2FD3">
            <w:rPr>
              <w:rFonts w:ascii="&amp;quot" w:hAnsi="&amp;quot" w:cs="宋体"/>
              <w:color w:val="000000"/>
              <w:kern w:val="0"/>
              <w:sz w:val="18"/>
              <w:szCs w:val="18"/>
              <w:bdr w:val="none" w:sz="0" w:space="0" w:color="auto" w:frame="1"/>
              <w:shd w:val="clear" w:color="auto" w:fill="F8F8F8"/>
            </w:rPr>
            <w:delText> i;   </w:delText>
          </w:r>
        </w:del>
      </w:ins>
    </w:p>
    <w:p w14:paraId="215C6746" w14:textId="77777777" w:rsidR="00EF3FF6" w:rsidRPr="00EF3FF6" w:rsidDel="007A2FD3" w:rsidRDefault="00EF3FF6">
      <w:pPr>
        <w:pStyle w:val="aa"/>
        <w:ind w:firstLine="360"/>
        <w:rPr>
          <w:ins w:id="2607" w:author="3287215331@qq.com" w:date="2018-12-31T17:05:00Z"/>
          <w:del w:id="2608" w:author="admin" w:date="2020-06-05T11:27:00Z"/>
          <w:rFonts w:ascii="&amp;quot" w:hAnsi="&amp;quot" w:cs="宋体" w:hint="eastAsia"/>
          <w:color w:val="5C5C5C"/>
          <w:kern w:val="0"/>
          <w:sz w:val="18"/>
          <w:szCs w:val="18"/>
        </w:rPr>
        <w:pPrChange w:id="2609" w:author="admin" w:date="2020-06-05T11:28:00Z">
          <w:pPr>
            <w:numPr>
              <w:numId w:val="22"/>
            </w:numPr>
            <w:pBdr>
              <w:left w:val="single" w:sz="18" w:space="8" w:color="6CE26C"/>
            </w:pBdr>
            <w:shd w:val="clear" w:color="auto" w:fill="FFFFFF"/>
            <w:tabs>
              <w:tab w:val="num" w:pos="720"/>
            </w:tabs>
            <w:spacing w:line="210" w:lineRule="atLeast"/>
            <w:ind w:left="675" w:hanging="360"/>
            <w:jc w:val="left"/>
          </w:pPr>
        </w:pPrChange>
      </w:pPr>
      <w:ins w:id="2610" w:author="3287215331@qq.com" w:date="2018-12-31T17:05:00Z">
        <w:del w:id="2611" w:author="admin" w:date="2020-06-05T11:27:00Z">
          <w:r w:rsidRPr="00EF3FF6" w:rsidDel="007A2FD3">
            <w:rPr>
              <w:rFonts w:ascii="&amp;quot" w:hAnsi="&amp;quot" w:cs="宋体"/>
              <w:color w:val="000000"/>
              <w:kern w:val="0"/>
              <w:sz w:val="18"/>
              <w:szCs w:val="18"/>
              <w:bdr w:val="none" w:sz="0" w:space="0" w:color="auto" w:frame="1"/>
              <w:shd w:val="clear" w:color="auto" w:fill="FFFFFF"/>
            </w:rPr>
            <w:delText>    }   </w:delText>
          </w:r>
        </w:del>
      </w:ins>
    </w:p>
    <w:p w14:paraId="70F29E01" w14:textId="77777777" w:rsidR="00EF3FF6" w:rsidDel="007A2FD3" w:rsidRDefault="00EF3FF6">
      <w:pPr>
        <w:pStyle w:val="aa"/>
        <w:ind w:firstLine="480"/>
        <w:rPr>
          <w:ins w:id="2612" w:author="3287215331@qq.com" w:date="2018-12-31T17:08:00Z"/>
          <w:del w:id="2613" w:author="admin" w:date="2020-06-05T11:27:00Z"/>
        </w:rPr>
        <w:pPrChange w:id="2614" w:author="admin" w:date="2020-06-05T11:28:00Z">
          <w:pPr>
            <w:pStyle w:val="aa"/>
            <w:adjustRightInd w:val="0"/>
            <w:snapToGrid w:val="0"/>
            <w:ind w:firstLine="480"/>
          </w:pPr>
        </w:pPrChange>
      </w:pPr>
      <w:ins w:id="2615" w:author="3287215331@qq.com" w:date="2018-12-31T17:07:00Z">
        <w:del w:id="2616" w:author="admin" w:date="2020-06-05T11:27:00Z">
          <w:r w:rsidDel="007A2FD3">
            <w:rPr>
              <w:rFonts w:hint="eastAsia"/>
            </w:rPr>
            <w:delText>我们发现函数体内部调用了函数</w:delText>
          </w:r>
          <w:r w:rsidDel="007A2FD3">
            <w:rPr>
              <w:rFonts w:hint="eastAsia"/>
            </w:rPr>
            <w:delText>vsprintf</w:delText>
          </w:r>
          <w:r w:rsidDel="007A2FD3">
            <w:rPr>
              <w:rFonts w:hint="eastAsia"/>
            </w:rPr>
            <w:delText>，那么我们再继续看一下</w:delText>
          </w:r>
          <w:r w:rsidDel="007A2FD3">
            <w:rPr>
              <w:rFonts w:hint="eastAsia"/>
            </w:rPr>
            <w:delText>vsprintf</w:delText>
          </w:r>
          <w:r w:rsidDel="007A2FD3">
            <w:rPr>
              <w:rFonts w:hint="eastAsia"/>
            </w:rPr>
            <w:delText>函数。</w:delText>
          </w:r>
        </w:del>
      </w:ins>
    </w:p>
    <w:p w14:paraId="26A46FB8" w14:textId="77777777" w:rsidR="00EF3FF6" w:rsidDel="007A2FD3" w:rsidRDefault="00EF3FF6">
      <w:pPr>
        <w:pStyle w:val="aa"/>
        <w:ind w:firstLine="480"/>
        <w:rPr>
          <w:ins w:id="2617" w:author="3287215331@qq.com" w:date="2018-12-31T17:07:00Z"/>
          <w:del w:id="2618" w:author="admin" w:date="2020-06-05T11:27:00Z"/>
        </w:rPr>
        <w:pPrChange w:id="2619" w:author="admin" w:date="2020-06-05T11:28:00Z">
          <w:pPr>
            <w:pStyle w:val="aa"/>
            <w:adjustRightInd w:val="0"/>
            <w:snapToGrid w:val="0"/>
            <w:ind w:firstLine="480"/>
          </w:pPr>
        </w:pPrChange>
      </w:pPr>
      <w:ins w:id="2620" w:author="3287215331@qq.com" w:date="2018-12-31T17:08:00Z">
        <w:del w:id="2621" w:author="admin" w:date="2020-06-05T11:27:00Z">
          <w:r w:rsidDel="007A2FD3">
            <w:rPr>
              <w:rFonts w:hint="eastAsia"/>
            </w:rPr>
            <w:delText>其中</w:delText>
          </w:r>
          <w:r w:rsidRPr="00EF3FF6" w:rsidDel="007A2FD3">
            <w:rPr>
              <w:rFonts w:hint="eastAsia"/>
            </w:rPr>
            <w:delText>va_list</w:delText>
          </w:r>
          <w:r w:rsidRPr="00EF3FF6" w:rsidDel="007A2FD3">
            <w:rPr>
              <w:rFonts w:hint="eastAsia"/>
            </w:rPr>
            <w:delText>的定义</w:delText>
          </w:r>
          <w:r w:rsidDel="007A2FD3">
            <w:rPr>
              <w:rFonts w:hint="eastAsia"/>
            </w:rPr>
            <w:delText>被定义为字符指针</w:delText>
          </w:r>
        </w:del>
      </w:ins>
      <w:ins w:id="2622" w:author="3287215331@qq.com" w:date="2018-12-31T17:13:00Z">
        <w:del w:id="2623" w:author="admin" w:date="2020-06-05T11:27:00Z">
          <w:r w:rsidDel="007A2FD3">
            <w:rPr>
              <w:rFonts w:hint="eastAsia"/>
            </w:rPr>
            <w:delText>。</w:delText>
          </w:r>
        </w:del>
      </w:ins>
    </w:p>
    <w:p w14:paraId="0D5EBA4B" w14:textId="77777777" w:rsidR="00EF3FF6" w:rsidDel="007A2FD3" w:rsidRDefault="00EF3FF6">
      <w:pPr>
        <w:pStyle w:val="aa"/>
        <w:ind w:firstLine="482"/>
        <w:rPr>
          <w:ins w:id="2624" w:author="3287215331@qq.com" w:date="2018-12-31T17:08:00Z"/>
          <w:del w:id="2625" w:author="admin" w:date="2020-06-05T11:27:00Z"/>
          <w:b/>
        </w:rPr>
        <w:pPrChange w:id="2626" w:author="admin" w:date="2020-06-05T11:28:00Z">
          <w:pPr>
            <w:pStyle w:val="aa"/>
            <w:adjustRightInd w:val="0"/>
            <w:snapToGrid w:val="0"/>
            <w:ind w:firstLine="480"/>
          </w:pPr>
        </w:pPrChange>
      </w:pPr>
      <w:ins w:id="2627" w:author="3287215331@qq.com" w:date="2018-12-31T17:07:00Z">
        <w:del w:id="2628" w:author="admin" w:date="2020-06-05T11:27:00Z">
          <w:r w:rsidRPr="00EF3FF6" w:rsidDel="007A2FD3">
            <w:rPr>
              <w:b/>
              <w:rPrChange w:id="2629" w:author="3287215331@qq.com" w:date="2018-12-31T17:07:00Z">
                <w:rPr/>
              </w:rPrChange>
            </w:rPr>
            <w:delText>2</w:delText>
          </w:r>
          <w:r w:rsidRPr="00EF3FF6" w:rsidDel="007A2FD3">
            <w:rPr>
              <w:rFonts w:hint="eastAsia"/>
              <w:b/>
              <w:rPrChange w:id="2630" w:author="3287215331@qq.com" w:date="2018-12-31T17:07:00Z">
                <w:rPr>
                  <w:rFonts w:hint="eastAsia"/>
                </w:rPr>
              </w:rPrChange>
            </w:rPr>
            <w:delText>）</w:delText>
          </w:r>
          <w:r w:rsidDel="007A2FD3">
            <w:rPr>
              <w:rFonts w:hint="eastAsia"/>
              <w:b/>
            </w:rPr>
            <w:delText>再看</w:delText>
          </w:r>
          <w:r w:rsidDel="007A2FD3">
            <w:rPr>
              <w:rFonts w:hint="eastAsia"/>
              <w:b/>
            </w:rPr>
            <w:delText>vsprintf</w:delText>
          </w:r>
        </w:del>
      </w:ins>
      <w:ins w:id="2631" w:author="3287215331@qq.com" w:date="2018-12-31T17:08:00Z">
        <w:del w:id="2632" w:author="admin" w:date="2020-06-05T11:27:00Z">
          <w:r w:rsidDel="007A2FD3">
            <w:rPr>
              <w:rFonts w:hint="eastAsia"/>
              <w:b/>
            </w:rPr>
            <w:delText>函数（在</w:delText>
          </w:r>
          <w:r w:rsidDel="007A2FD3">
            <w:rPr>
              <w:rFonts w:hint="eastAsia"/>
              <w:b/>
            </w:rPr>
            <w:delText>printf</w:delText>
          </w:r>
          <w:r w:rsidDel="007A2FD3">
            <w:rPr>
              <w:rFonts w:hint="eastAsia"/>
              <w:b/>
            </w:rPr>
            <w:delText>函数内部调用）。</w:delText>
          </w:r>
        </w:del>
      </w:ins>
    </w:p>
    <w:p w14:paraId="061D7790" w14:textId="77777777" w:rsidR="00EF3FF6" w:rsidRPr="00EF3FF6" w:rsidDel="007A2FD3" w:rsidRDefault="00EF3FF6">
      <w:pPr>
        <w:pStyle w:val="aa"/>
        <w:ind w:firstLine="361"/>
        <w:rPr>
          <w:ins w:id="2633" w:author="3287215331@qq.com" w:date="2018-12-31T17:11:00Z"/>
          <w:del w:id="2634" w:author="admin" w:date="2020-06-05T11:27:00Z"/>
          <w:rFonts w:ascii="&amp;quot" w:hAnsi="&amp;quot" w:cs="宋体" w:hint="eastAsia"/>
          <w:color w:val="5C5C5C"/>
          <w:kern w:val="0"/>
          <w:sz w:val="18"/>
          <w:szCs w:val="18"/>
        </w:rPr>
        <w:pPrChange w:id="263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636" w:author="3287215331@qq.com" w:date="2018-12-31T17:11:00Z">
        <w:del w:id="2637" w:author="admin" w:date="2020-06-05T11:27:00Z">
          <w:r w:rsidRPr="00EF3FF6" w:rsidDel="007A2FD3">
            <w:rPr>
              <w:rFonts w:ascii="&amp;quot" w:hAnsi="&amp;quot" w:cs="宋体"/>
              <w:b/>
              <w:bCs/>
              <w:color w:val="2E8B57"/>
              <w:kern w:val="0"/>
              <w:sz w:val="18"/>
              <w:szCs w:val="18"/>
              <w:bdr w:val="none" w:sz="0" w:space="0" w:color="auto" w:frame="1"/>
              <w:shd w:val="clear" w:color="auto" w:fill="FFFFFF"/>
            </w:rPr>
            <w:delText>int</w:delText>
          </w:r>
          <w:r w:rsidRPr="00EF3FF6" w:rsidDel="007A2FD3">
            <w:rPr>
              <w:rFonts w:ascii="&amp;quot" w:hAnsi="&amp;quot" w:cs="宋体"/>
              <w:color w:val="000000"/>
              <w:kern w:val="0"/>
              <w:sz w:val="18"/>
              <w:szCs w:val="18"/>
              <w:bdr w:val="none" w:sz="0" w:space="0" w:color="auto" w:frame="1"/>
              <w:shd w:val="clear" w:color="auto" w:fill="FFFFFF"/>
            </w:rPr>
            <w:delText> vsprintf(</w:delText>
          </w:r>
          <w:r w:rsidRPr="00EF3FF6" w:rsidDel="007A2FD3">
            <w:rPr>
              <w:rFonts w:ascii="&amp;quot" w:hAnsi="&amp;quot" w:cs="宋体"/>
              <w:b/>
              <w:bCs/>
              <w:color w:val="2E8B57"/>
              <w:kern w:val="0"/>
              <w:sz w:val="18"/>
              <w:szCs w:val="18"/>
              <w:bdr w:val="none" w:sz="0" w:space="0" w:color="auto" w:frame="1"/>
              <w:shd w:val="clear" w:color="auto" w:fill="FFFFFF"/>
            </w:rPr>
            <w:delText>char</w:delText>
          </w:r>
          <w:r w:rsidRPr="00EF3FF6" w:rsidDel="007A2FD3">
            <w:rPr>
              <w:rFonts w:ascii="&amp;quot" w:hAnsi="&amp;quot" w:cs="宋体"/>
              <w:color w:val="000000"/>
              <w:kern w:val="0"/>
              <w:sz w:val="18"/>
              <w:szCs w:val="18"/>
              <w:bdr w:val="none" w:sz="0" w:space="0" w:color="auto" w:frame="1"/>
              <w:shd w:val="clear" w:color="auto" w:fill="FFFFFF"/>
            </w:rPr>
            <w:delText> *buf, </w:delText>
          </w:r>
          <w:r w:rsidRPr="00EF3FF6" w:rsidDel="007A2FD3">
            <w:rPr>
              <w:rFonts w:ascii="&amp;quot" w:hAnsi="&amp;quot" w:cs="宋体"/>
              <w:b/>
              <w:bCs/>
              <w:color w:val="006699"/>
              <w:kern w:val="0"/>
              <w:sz w:val="18"/>
              <w:szCs w:val="18"/>
              <w:bdr w:val="none" w:sz="0" w:space="0" w:color="auto" w:frame="1"/>
              <w:shd w:val="clear" w:color="auto" w:fill="FFFFFF"/>
            </w:rPr>
            <w:delText>const</w:delText>
          </w:r>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2E8B57"/>
              <w:kern w:val="0"/>
              <w:sz w:val="18"/>
              <w:szCs w:val="18"/>
              <w:bdr w:val="none" w:sz="0" w:space="0" w:color="auto" w:frame="1"/>
              <w:shd w:val="clear" w:color="auto" w:fill="FFFFFF"/>
            </w:rPr>
            <w:delText>char</w:delText>
          </w:r>
          <w:r w:rsidRPr="00EF3FF6" w:rsidDel="007A2FD3">
            <w:rPr>
              <w:rFonts w:ascii="&amp;quot" w:hAnsi="&amp;quot" w:cs="宋体"/>
              <w:color w:val="000000"/>
              <w:kern w:val="0"/>
              <w:sz w:val="18"/>
              <w:szCs w:val="18"/>
              <w:bdr w:val="none" w:sz="0" w:space="0" w:color="auto" w:frame="1"/>
              <w:shd w:val="clear" w:color="auto" w:fill="FFFFFF"/>
            </w:rPr>
            <w:delText> *fmt, </w:delText>
          </w:r>
          <w:r w:rsidRPr="00EF3FF6" w:rsidDel="007A2FD3">
            <w:rPr>
              <w:rFonts w:ascii="&amp;quot" w:hAnsi="&amp;quot" w:cs="宋体"/>
              <w:b/>
              <w:bCs/>
              <w:color w:val="2E8B57"/>
              <w:kern w:val="0"/>
              <w:sz w:val="18"/>
              <w:szCs w:val="18"/>
              <w:bdr w:val="none" w:sz="0" w:space="0" w:color="auto" w:frame="1"/>
              <w:shd w:val="clear" w:color="auto" w:fill="FFFFFF"/>
            </w:rPr>
            <w:delText>va_list</w:delText>
          </w:r>
          <w:r w:rsidRPr="00EF3FF6" w:rsidDel="007A2FD3">
            <w:rPr>
              <w:rFonts w:ascii="&amp;quot" w:hAnsi="&amp;quot" w:cs="宋体"/>
              <w:color w:val="000000"/>
              <w:kern w:val="0"/>
              <w:sz w:val="18"/>
              <w:szCs w:val="18"/>
              <w:bdr w:val="none" w:sz="0" w:space="0" w:color="auto" w:frame="1"/>
              <w:shd w:val="clear" w:color="auto" w:fill="FFFFFF"/>
            </w:rPr>
            <w:delText> args)   </w:delText>
          </w:r>
        </w:del>
      </w:ins>
    </w:p>
    <w:p w14:paraId="33807826" w14:textId="77777777" w:rsidR="00EF3FF6" w:rsidRPr="00EF3FF6" w:rsidDel="007A2FD3" w:rsidRDefault="00EF3FF6">
      <w:pPr>
        <w:pStyle w:val="aa"/>
        <w:ind w:firstLine="360"/>
        <w:rPr>
          <w:ins w:id="2638" w:author="3287215331@qq.com" w:date="2018-12-31T17:11:00Z"/>
          <w:del w:id="2639" w:author="admin" w:date="2020-06-05T11:27:00Z"/>
          <w:rFonts w:ascii="&amp;quot" w:hAnsi="&amp;quot" w:cs="宋体" w:hint="eastAsia"/>
          <w:color w:val="5C5C5C"/>
          <w:kern w:val="0"/>
          <w:sz w:val="18"/>
          <w:szCs w:val="18"/>
        </w:rPr>
        <w:pPrChange w:id="264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641" w:author="3287215331@qq.com" w:date="2018-12-31T17:11:00Z">
        <w:del w:id="2642" w:author="admin" w:date="2020-06-05T11:27:00Z">
          <w:r w:rsidRPr="00EF3FF6" w:rsidDel="007A2FD3">
            <w:rPr>
              <w:rFonts w:ascii="&amp;quot" w:hAnsi="&amp;quot" w:cs="宋体"/>
              <w:color w:val="000000"/>
              <w:kern w:val="0"/>
              <w:sz w:val="18"/>
              <w:szCs w:val="18"/>
              <w:bdr w:val="none" w:sz="0" w:space="0" w:color="auto" w:frame="1"/>
              <w:shd w:val="clear" w:color="auto" w:fill="F8F8F8"/>
            </w:rPr>
            <w:delText>   {   </w:delText>
          </w:r>
        </w:del>
      </w:ins>
    </w:p>
    <w:p w14:paraId="628E236B" w14:textId="77777777" w:rsidR="00EF3FF6" w:rsidRPr="00EF3FF6" w:rsidDel="007A2FD3" w:rsidRDefault="00EF3FF6">
      <w:pPr>
        <w:pStyle w:val="aa"/>
        <w:ind w:firstLine="360"/>
        <w:rPr>
          <w:ins w:id="2643" w:author="3287215331@qq.com" w:date="2018-12-31T17:11:00Z"/>
          <w:del w:id="2644" w:author="admin" w:date="2020-06-05T11:27:00Z"/>
          <w:rFonts w:ascii="&amp;quot" w:hAnsi="&amp;quot" w:cs="宋体" w:hint="eastAsia"/>
          <w:color w:val="5C5C5C"/>
          <w:kern w:val="0"/>
          <w:sz w:val="18"/>
          <w:szCs w:val="18"/>
        </w:rPr>
        <w:pPrChange w:id="264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646" w:author="3287215331@qq.com" w:date="2018-12-31T17:11:00Z">
        <w:del w:id="2647"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2E8B57"/>
              <w:kern w:val="0"/>
              <w:sz w:val="18"/>
              <w:szCs w:val="18"/>
              <w:bdr w:val="none" w:sz="0" w:space="0" w:color="auto" w:frame="1"/>
              <w:shd w:val="clear" w:color="auto" w:fill="FFFFFF"/>
            </w:rPr>
            <w:delText>char</w:delText>
          </w:r>
          <w:r w:rsidRPr="00EF3FF6" w:rsidDel="007A2FD3">
            <w:rPr>
              <w:rFonts w:ascii="&amp;quot" w:hAnsi="&amp;quot" w:cs="宋体"/>
              <w:color w:val="000000"/>
              <w:kern w:val="0"/>
              <w:sz w:val="18"/>
              <w:szCs w:val="18"/>
              <w:bdr w:val="none" w:sz="0" w:space="0" w:color="auto" w:frame="1"/>
              <w:shd w:val="clear" w:color="auto" w:fill="FFFFFF"/>
            </w:rPr>
            <w:delText>* p;   </w:delText>
          </w:r>
        </w:del>
      </w:ins>
    </w:p>
    <w:p w14:paraId="01F1A301" w14:textId="77777777" w:rsidR="00EF3FF6" w:rsidRPr="00EF3FF6" w:rsidDel="007A2FD3" w:rsidRDefault="00EF3FF6">
      <w:pPr>
        <w:pStyle w:val="aa"/>
        <w:ind w:firstLine="360"/>
        <w:rPr>
          <w:ins w:id="2648" w:author="3287215331@qq.com" w:date="2018-12-31T17:11:00Z"/>
          <w:del w:id="2649" w:author="admin" w:date="2020-06-05T11:27:00Z"/>
          <w:rFonts w:ascii="&amp;quot" w:hAnsi="&amp;quot" w:cs="宋体" w:hint="eastAsia"/>
          <w:color w:val="5C5C5C"/>
          <w:kern w:val="0"/>
          <w:sz w:val="18"/>
          <w:szCs w:val="18"/>
        </w:rPr>
        <w:pPrChange w:id="265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651" w:author="3287215331@qq.com" w:date="2018-12-31T17:11:00Z">
        <w:del w:id="265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b/>
              <w:bCs/>
              <w:color w:val="2E8B57"/>
              <w:kern w:val="0"/>
              <w:sz w:val="18"/>
              <w:szCs w:val="18"/>
              <w:bdr w:val="none" w:sz="0" w:space="0" w:color="auto" w:frame="1"/>
              <w:shd w:val="clear" w:color="auto" w:fill="F8F8F8"/>
            </w:rPr>
            <w:delText>char</w:delText>
          </w:r>
          <w:r w:rsidRPr="00EF3FF6" w:rsidDel="007A2FD3">
            <w:rPr>
              <w:rFonts w:ascii="&amp;quot" w:hAnsi="&amp;quot" w:cs="宋体"/>
              <w:color w:val="000000"/>
              <w:kern w:val="0"/>
              <w:sz w:val="18"/>
              <w:szCs w:val="18"/>
              <w:bdr w:val="none" w:sz="0" w:space="0" w:color="auto" w:frame="1"/>
              <w:shd w:val="clear" w:color="auto" w:fill="F8F8F8"/>
            </w:rPr>
            <w:delText> tmp[256];   </w:delText>
          </w:r>
        </w:del>
      </w:ins>
    </w:p>
    <w:p w14:paraId="2E071CC1" w14:textId="77777777" w:rsidR="00EF3FF6" w:rsidRPr="00EF3FF6" w:rsidDel="007A2FD3" w:rsidRDefault="00EF3FF6">
      <w:pPr>
        <w:pStyle w:val="aa"/>
        <w:ind w:firstLine="360"/>
        <w:rPr>
          <w:ins w:id="2653" w:author="3287215331@qq.com" w:date="2018-12-31T17:11:00Z"/>
          <w:del w:id="2654" w:author="admin" w:date="2020-06-05T11:27:00Z"/>
          <w:rFonts w:ascii="&amp;quot" w:hAnsi="&amp;quot" w:cs="宋体" w:hint="eastAsia"/>
          <w:color w:val="5C5C5C"/>
          <w:kern w:val="0"/>
          <w:sz w:val="18"/>
          <w:szCs w:val="18"/>
        </w:rPr>
        <w:pPrChange w:id="265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656" w:author="3287215331@qq.com" w:date="2018-12-31T17:11:00Z">
        <w:del w:id="2657"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2E8B57"/>
              <w:kern w:val="0"/>
              <w:sz w:val="18"/>
              <w:szCs w:val="18"/>
              <w:bdr w:val="none" w:sz="0" w:space="0" w:color="auto" w:frame="1"/>
              <w:shd w:val="clear" w:color="auto" w:fill="FFFFFF"/>
            </w:rPr>
            <w:delText>va_list</w:delText>
          </w:r>
          <w:r w:rsidRPr="00EF3FF6" w:rsidDel="007A2FD3">
            <w:rPr>
              <w:rFonts w:ascii="&amp;quot" w:hAnsi="&amp;quot" w:cs="宋体"/>
              <w:color w:val="000000"/>
              <w:kern w:val="0"/>
              <w:sz w:val="18"/>
              <w:szCs w:val="18"/>
              <w:bdr w:val="none" w:sz="0" w:space="0" w:color="auto" w:frame="1"/>
              <w:shd w:val="clear" w:color="auto" w:fill="FFFFFF"/>
            </w:rPr>
            <w:delText> p_next_arg = args;   </w:delText>
          </w:r>
        </w:del>
      </w:ins>
    </w:p>
    <w:p w14:paraId="61E6E537" w14:textId="77777777" w:rsidR="00EF3FF6" w:rsidRPr="00EF3FF6" w:rsidDel="007A2FD3" w:rsidRDefault="00EF3FF6">
      <w:pPr>
        <w:pStyle w:val="aa"/>
        <w:ind w:firstLine="360"/>
        <w:rPr>
          <w:ins w:id="2658" w:author="3287215331@qq.com" w:date="2018-12-31T17:11:00Z"/>
          <w:del w:id="2659" w:author="admin" w:date="2020-06-05T11:27:00Z"/>
          <w:rFonts w:ascii="&amp;quot" w:hAnsi="&amp;quot" w:cs="宋体" w:hint="eastAsia"/>
          <w:color w:val="5C5C5C"/>
          <w:kern w:val="0"/>
          <w:sz w:val="18"/>
          <w:szCs w:val="18"/>
        </w:rPr>
        <w:pPrChange w:id="266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661" w:author="3287215331@qq.com" w:date="2018-12-31T17:11:00Z">
        <w:del w:id="266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del>
      </w:ins>
    </w:p>
    <w:p w14:paraId="71F45C4C" w14:textId="77777777" w:rsidR="00EF3FF6" w:rsidRPr="00EF3FF6" w:rsidDel="007A2FD3" w:rsidRDefault="00EF3FF6">
      <w:pPr>
        <w:pStyle w:val="aa"/>
        <w:ind w:firstLine="360"/>
        <w:rPr>
          <w:ins w:id="2663" w:author="3287215331@qq.com" w:date="2018-12-31T17:11:00Z"/>
          <w:del w:id="2664" w:author="admin" w:date="2020-06-05T11:27:00Z"/>
          <w:rFonts w:ascii="&amp;quot" w:hAnsi="&amp;quot" w:cs="宋体" w:hint="eastAsia"/>
          <w:color w:val="5C5C5C"/>
          <w:kern w:val="0"/>
          <w:sz w:val="18"/>
          <w:szCs w:val="18"/>
        </w:rPr>
        <w:pPrChange w:id="266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666" w:author="3287215331@qq.com" w:date="2018-12-31T17:11:00Z">
        <w:del w:id="2667"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006699"/>
              <w:kern w:val="0"/>
              <w:sz w:val="18"/>
              <w:szCs w:val="18"/>
              <w:bdr w:val="none" w:sz="0" w:space="0" w:color="auto" w:frame="1"/>
              <w:shd w:val="clear" w:color="auto" w:fill="FFFFFF"/>
            </w:rPr>
            <w:delText>for</w:delText>
          </w:r>
          <w:r w:rsidRPr="00EF3FF6" w:rsidDel="007A2FD3">
            <w:rPr>
              <w:rFonts w:ascii="&amp;quot" w:hAnsi="&amp;quot" w:cs="宋体"/>
              <w:color w:val="000000"/>
              <w:kern w:val="0"/>
              <w:sz w:val="18"/>
              <w:szCs w:val="18"/>
              <w:bdr w:val="none" w:sz="0" w:space="0" w:color="auto" w:frame="1"/>
              <w:shd w:val="clear" w:color="auto" w:fill="FFFFFF"/>
            </w:rPr>
            <w:delText> (p=buf;*fmt;fmt++) {   </w:delText>
          </w:r>
        </w:del>
      </w:ins>
    </w:p>
    <w:p w14:paraId="4685D056" w14:textId="77777777" w:rsidR="00EF3FF6" w:rsidRPr="00EF3FF6" w:rsidDel="007A2FD3" w:rsidRDefault="00EF3FF6">
      <w:pPr>
        <w:pStyle w:val="aa"/>
        <w:ind w:firstLine="360"/>
        <w:rPr>
          <w:ins w:id="2668" w:author="3287215331@qq.com" w:date="2018-12-31T17:11:00Z"/>
          <w:del w:id="2669" w:author="admin" w:date="2020-06-05T11:27:00Z"/>
          <w:rFonts w:ascii="&amp;quot" w:hAnsi="&amp;quot" w:cs="宋体" w:hint="eastAsia"/>
          <w:color w:val="5C5C5C"/>
          <w:kern w:val="0"/>
          <w:sz w:val="18"/>
          <w:szCs w:val="18"/>
        </w:rPr>
        <w:pPrChange w:id="267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671" w:author="3287215331@qq.com" w:date="2018-12-31T17:11:00Z">
        <w:del w:id="267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b/>
              <w:bCs/>
              <w:color w:val="006699"/>
              <w:kern w:val="0"/>
              <w:sz w:val="18"/>
              <w:szCs w:val="18"/>
              <w:bdr w:val="none" w:sz="0" w:space="0" w:color="auto" w:frame="1"/>
              <w:shd w:val="clear" w:color="auto" w:fill="F8F8F8"/>
            </w:rPr>
            <w:delText>if</w:delText>
          </w:r>
          <w:r w:rsidRPr="00EF3FF6" w:rsidDel="007A2FD3">
            <w:rPr>
              <w:rFonts w:ascii="&amp;quot" w:hAnsi="&amp;quot" w:cs="宋体"/>
              <w:color w:val="000000"/>
              <w:kern w:val="0"/>
              <w:sz w:val="18"/>
              <w:szCs w:val="18"/>
              <w:bdr w:val="none" w:sz="0" w:space="0" w:color="auto" w:frame="1"/>
              <w:shd w:val="clear" w:color="auto" w:fill="F8F8F8"/>
            </w:rPr>
            <w:delText> (*fmt != </w:delText>
          </w:r>
          <w:r w:rsidRPr="00EF3FF6" w:rsidDel="007A2FD3">
            <w:rPr>
              <w:rFonts w:ascii="&amp;quot" w:hAnsi="&amp;quot" w:cs="宋体"/>
              <w:color w:val="0000FF"/>
              <w:kern w:val="0"/>
              <w:sz w:val="18"/>
              <w:szCs w:val="18"/>
              <w:bdr w:val="none" w:sz="0" w:space="0" w:color="auto" w:frame="1"/>
              <w:shd w:val="clear" w:color="auto" w:fill="F8F8F8"/>
            </w:rPr>
            <w:delText>'%'</w:delText>
          </w:r>
          <w:r w:rsidRPr="00EF3FF6" w:rsidDel="007A2FD3">
            <w:rPr>
              <w:rFonts w:ascii="&amp;quot" w:hAnsi="&amp;quot" w:cs="宋体"/>
              <w:color w:val="000000"/>
              <w:kern w:val="0"/>
              <w:sz w:val="18"/>
              <w:szCs w:val="18"/>
              <w:bdr w:val="none" w:sz="0" w:space="0" w:color="auto" w:frame="1"/>
              <w:shd w:val="clear" w:color="auto" w:fill="F8F8F8"/>
            </w:rPr>
            <w:delText>) {   </w:delText>
          </w:r>
        </w:del>
      </w:ins>
    </w:p>
    <w:p w14:paraId="16964F7B" w14:textId="77777777" w:rsidR="00EF3FF6" w:rsidRPr="00EF3FF6" w:rsidDel="007A2FD3" w:rsidRDefault="00EF3FF6">
      <w:pPr>
        <w:pStyle w:val="aa"/>
        <w:ind w:firstLine="360"/>
        <w:rPr>
          <w:ins w:id="2673" w:author="3287215331@qq.com" w:date="2018-12-31T17:11:00Z"/>
          <w:del w:id="2674" w:author="admin" w:date="2020-06-05T11:27:00Z"/>
          <w:rFonts w:ascii="&amp;quot" w:hAnsi="&amp;quot" w:cs="宋体" w:hint="eastAsia"/>
          <w:color w:val="5C5C5C"/>
          <w:kern w:val="0"/>
          <w:sz w:val="18"/>
          <w:szCs w:val="18"/>
        </w:rPr>
        <w:pPrChange w:id="267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676" w:author="3287215331@qq.com" w:date="2018-12-31T17:11:00Z">
        <w:del w:id="2677" w:author="admin" w:date="2020-06-05T11:27:00Z">
          <w:r w:rsidRPr="00EF3FF6" w:rsidDel="007A2FD3">
            <w:rPr>
              <w:rFonts w:ascii="&amp;quot" w:hAnsi="&amp;quot" w:cs="宋体"/>
              <w:color w:val="000000"/>
              <w:kern w:val="0"/>
              <w:sz w:val="18"/>
              <w:szCs w:val="18"/>
              <w:bdr w:val="none" w:sz="0" w:space="0" w:color="auto" w:frame="1"/>
              <w:shd w:val="clear" w:color="auto" w:fill="FFFFFF"/>
            </w:rPr>
            <w:delText>    *p++ = *fmt;   </w:delText>
          </w:r>
        </w:del>
      </w:ins>
    </w:p>
    <w:p w14:paraId="1F73EC2A" w14:textId="77777777" w:rsidR="00EF3FF6" w:rsidRPr="00EF3FF6" w:rsidDel="007A2FD3" w:rsidRDefault="00EF3FF6">
      <w:pPr>
        <w:pStyle w:val="aa"/>
        <w:ind w:firstLine="360"/>
        <w:rPr>
          <w:ins w:id="2678" w:author="3287215331@qq.com" w:date="2018-12-31T17:11:00Z"/>
          <w:del w:id="2679" w:author="admin" w:date="2020-06-05T11:27:00Z"/>
          <w:rFonts w:ascii="&amp;quot" w:hAnsi="&amp;quot" w:cs="宋体" w:hint="eastAsia"/>
          <w:color w:val="5C5C5C"/>
          <w:kern w:val="0"/>
          <w:sz w:val="18"/>
          <w:szCs w:val="18"/>
        </w:rPr>
        <w:pPrChange w:id="268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681" w:author="3287215331@qq.com" w:date="2018-12-31T17:11:00Z">
        <w:del w:id="268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b/>
              <w:bCs/>
              <w:color w:val="006699"/>
              <w:kern w:val="0"/>
              <w:sz w:val="18"/>
              <w:szCs w:val="18"/>
              <w:bdr w:val="none" w:sz="0" w:space="0" w:color="auto" w:frame="1"/>
              <w:shd w:val="clear" w:color="auto" w:fill="F8F8F8"/>
            </w:rPr>
            <w:delText>continue</w:delText>
          </w:r>
          <w:r w:rsidRPr="00EF3FF6" w:rsidDel="007A2FD3">
            <w:rPr>
              <w:rFonts w:ascii="&amp;quot" w:hAnsi="&amp;quot" w:cs="宋体"/>
              <w:color w:val="000000"/>
              <w:kern w:val="0"/>
              <w:sz w:val="18"/>
              <w:szCs w:val="18"/>
              <w:bdr w:val="none" w:sz="0" w:space="0" w:color="auto" w:frame="1"/>
              <w:shd w:val="clear" w:color="auto" w:fill="F8F8F8"/>
            </w:rPr>
            <w:delText>;   </w:delText>
          </w:r>
        </w:del>
      </w:ins>
    </w:p>
    <w:p w14:paraId="3D37CFDD" w14:textId="77777777" w:rsidR="00EF3FF6" w:rsidRPr="00EF3FF6" w:rsidDel="007A2FD3" w:rsidRDefault="00EF3FF6">
      <w:pPr>
        <w:pStyle w:val="aa"/>
        <w:ind w:firstLine="360"/>
        <w:rPr>
          <w:ins w:id="2683" w:author="3287215331@qq.com" w:date="2018-12-31T17:11:00Z"/>
          <w:del w:id="2684" w:author="admin" w:date="2020-06-05T11:27:00Z"/>
          <w:rFonts w:ascii="&amp;quot" w:hAnsi="&amp;quot" w:cs="宋体" w:hint="eastAsia"/>
          <w:color w:val="5C5C5C"/>
          <w:kern w:val="0"/>
          <w:sz w:val="18"/>
          <w:szCs w:val="18"/>
        </w:rPr>
        <w:pPrChange w:id="268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686" w:author="3287215331@qq.com" w:date="2018-12-31T17:11:00Z">
        <w:del w:id="2687" w:author="admin" w:date="2020-06-05T11:27:00Z">
          <w:r w:rsidRPr="00EF3FF6" w:rsidDel="007A2FD3">
            <w:rPr>
              <w:rFonts w:ascii="&amp;quot" w:hAnsi="&amp;quot" w:cs="宋体"/>
              <w:color w:val="000000"/>
              <w:kern w:val="0"/>
              <w:sz w:val="18"/>
              <w:szCs w:val="18"/>
              <w:bdr w:val="none" w:sz="0" w:space="0" w:color="auto" w:frame="1"/>
              <w:shd w:val="clear" w:color="auto" w:fill="FFFFFF"/>
            </w:rPr>
            <w:delText>    }   </w:delText>
          </w:r>
        </w:del>
      </w:ins>
    </w:p>
    <w:p w14:paraId="212E2B80" w14:textId="77777777" w:rsidR="00EF3FF6" w:rsidRPr="00EF3FF6" w:rsidDel="007A2FD3" w:rsidRDefault="00EF3FF6">
      <w:pPr>
        <w:pStyle w:val="aa"/>
        <w:ind w:firstLine="360"/>
        <w:rPr>
          <w:ins w:id="2688" w:author="3287215331@qq.com" w:date="2018-12-31T17:11:00Z"/>
          <w:del w:id="2689" w:author="admin" w:date="2020-06-05T11:27:00Z"/>
          <w:rFonts w:ascii="&amp;quot" w:hAnsi="&amp;quot" w:cs="宋体" w:hint="eastAsia"/>
          <w:color w:val="5C5C5C"/>
          <w:kern w:val="0"/>
          <w:sz w:val="18"/>
          <w:szCs w:val="18"/>
        </w:rPr>
        <w:pPrChange w:id="269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691" w:author="3287215331@qq.com" w:date="2018-12-31T17:11:00Z">
        <w:del w:id="269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del>
      </w:ins>
    </w:p>
    <w:p w14:paraId="03479BA7" w14:textId="77777777" w:rsidR="00EF3FF6" w:rsidRPr="00EF3FF6" w:rsidDel="007A2FD3" w:rsidRDefault="00EF3FF6">
      <w:pPr>
        <w:pStyle w:val="aa"/>
        <w:ind w:firstLine="360"/>
        <w:rPr>
          <w:ins w:id="2693" w:author="3287215331@qq.com" w:date="2018-12-31T17:11:00Z"/>
          <w:del w:id="2694" w:author="admin" w:date="2020-06-05T11:27:00Z"/>
          <w:rFonts w:ascii="&amp;quot" w:hAnsi="&amp;quot" w:cs="宋体" w:hint="eastAsia"/>
          <w:color w:val="5C5C5C"/>
          <w:kern w:val="0"/>
          <w:sz w:val="18"/>
          <w:szCs w:val="18"/>
        </w:rPr>
        <w:pPrChange w:id="269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696" w:author="3287215331@qq.com" w:date="2018-12-31T17:11:00Z">
        <w:del w:id="2697" w:author="admin" w:date="2020-06-05T11:27:00Z">
          <w:r w:rsidRPr="00EF3FF6" w:rsidDel="007A2FD3">
            <w:rPr>
              <w:rFonts w:ascii="&amp;quot" w:hAnsi="&amp;quot" w:cs="宋体"/>
              <w:color w:val="000000"/>
              <w:kern w:val="0"/>
              <w:sz w:val="18"/>
              <w:szCs w:val="18"/>
              <w:bdr w:val="none" w:sz="0" w:space="0" w:color="auto" w:frame="1"/>
              <w:shd w:val="clear" w:color="auto" w:fill="FFFFFF"/>
            </w:rPr>
            <w:delText>    fmt++;   </w:delText>
          </w:r>
        </w:del>
      </w:ins>
    </w:p>
    <w:p w14:paraId="6D2B1A73" w14:textId="77777777" w:rsidR="00EF3FF6" w:rsidRPr="00EF3FF6" w:rsidDel="007A2FD3" w:rsidRDefault="00EF3FF6">
      <w:pPr>
        <w:pStyle w:val="aa"/>
        <w:ind w:firstLine="360"/>
        <w:rPr>
          <w:ins w:id="2698" w:author="3287215331@qq.com" w:date="2018-12-31T17:11:00Z"/>
          <w:del w:id="2699" w:author="admin" w:date="2020-06-05T11:27:00Z"/>
          <w:rFonts w:ascii="&amp;quot" w:hAnsi="&amp;quot" w:cs="宋体" w:hint="eastAsia"/>
          <w:color w:val="5C5C5C"/>
          <w:kern w:val="0"/>
          <w:sz w:val="18"/>
          <w:szCs w:val="18"/>
        </w:rPr>
        <w:pPrChange w:id="270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701" w:author="3287215331@qq.com" w:date="2018-12-31T17:11:00Z">
        <w:del w:id="270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del>
      </w:ins>
    </w:p>
    <w:p w14:paraId="29A2A43E" w14:textId="77777777" w:rsidR="00EF3FF6" w:rsidRPr="00EF3FF6" w:rsidDel="007A2FD3" w:rsidRDefault="00EF3FF6">
      <w:pPr>
        <w:pStyle w:val="aa"/>
        <w:ind w:firstLine="360"/>
        <w:rPr>
          <w:ins w:id="2703" w:author="3287215331@qq.com" w:date="2018-12-31T17:11:00Z"/>
          <w:del w:id="2704" w:author="admin" w:date="2020-06-05T11:27:00Z"/>
          <w:rFonts w:ascii="&amp;quot" w:hAnsi="&amp;quot" w:cs="宋体" w:hint="eastAsia"/>
          <w:color w:val="5C5C5C"/>
          <w:kern w:val="0"/>
          <w:sz w:val="18"/>
          <w:szCs w:val="18"/>
        </w:rPr>
        <w:pPrChange w:id="270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706" w:author="3287215331@qq.com" w:date="2018-12-31T17:11:00Z">
        <w:del w:id="2707"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006699"/>
              <w:kern w:val="0"/>
              <w:sz w:val="18"/>
              <w:szCs w:val="18"/>
              <w:bdr w:val="none" w:sz="0" w:space="0" w:color="auto" w:frame="1"/>
              <w:shd w:val="clear" w:color="auto" w:fill="FFFFFF"/>
            </w:rPr>
            <w:delText>switch</w:delText>
          </w:r>
          <w:r w:rsidRPr="00EF3FF6" w:rsidDel="007A2FD3">
            <w:rPr>
              <w:rFonts w:ascii="&amp;quot" w:hAnsi="&amp;quot" w:cs="宋体"/>
              <w:color w:val="000000"/>
              <w:kern w:val="0"/>
              <w:sz w:val="18"/>
              <w:szCs w:val="18"/>
              <w:bdr w:val="none" w:sz="0" w:space="0" w:color="auto" w:frame="1"/>
              <w:shd w:val="clear" w:color="auto" w:fill="FFFFFF"/>
            </w:rPr>
            <w:delText> (*fmt) {   </w:delText>
          </w:r>
        </w:del>
      </w:ins>
    </w:p>
    <w:p w14:paraId="5F83AFAB" w14:textId="77777777" w:rsidR="00EF3FF6" w:rsidRPr="00EF3FF6" w:rsidDel="007A2FD3" w:rsidRDefault="00EF3FF6">
      <w:pPr>
        <w:pStyle w:val="aa"/>
        <w:ind w:firstLine="360"/>
        <w:rPr>
          <w:ins w:id="2708" w:author="3287215331@qq.com" w:date="2018-12-31T17:11:00Z"/>
          <w:del w:id="2709" w:author="admin" w:date="2020-06-05T11:27:00Z"/>
          <w:rFonts w:ascii="&amp;quot" w:hAnsi="&amp;quot" w:cs="宋体" w:hint="eastAsia"/>
          <w:color w:val="5C5C5C"/>
          <w:kern w:val="0"/>
          <w:sz w:val="18"/>
          <w:szCs w:val="18"/>
        </w:rPr>
        <w:pPrChange w:id="271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711" w:author="3287215331@qq.com" w:date="2018-12-31T17:11:00Z">
        <w:del w:id="271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b/>
              <w:bCs/>
              <w:color w:val="006699"/>
              <w:kern w:val="0"/>
              <w:sz w:val="18"/>
              <w:szCs w:val="18"/>
              <w:bdr w:val="none" w:sz="0" w:space="0" w:color="auto" w:frame="1"/>
              <w:shd w:val="clear" w:color="auto" w:fill="F8F8F8"/>
            </w:rPr>
            <w:delText>case</w:delText>
          </w:r>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color w:val="0000FF"/>
              <w:kern w:val="0"/>
              <w:sz w:val="18"/>
              <w:szCs w:val="18"/>
              <w:bdr w:val="none" w:sz="0" w:space="0" w:color="auto" w:frame="1"/>
              <w:shd w:val="clear" w:color="auto" w:fill="F8F8F8"/>
            </w:rPr>
            <w:delText>'x'</w:delText>
          </w:r>
          <w:r w:rsidRPr="00EF3FF6" w:rsidDel="007A2FD3">
            <w:rPr>
              <w:rFonts w:ascii="&amp;quot" w:hAnsi="&amp;quot" w:cs="宋体"/>
              <w:color w:val="000000"/>
              <w:kern w:val="0"/>
              <w:sz w:val="18"/>
              <w:szCs w:val="18"/>
              <w:bdr w:val="none" w:sz="0" w:space="0" w:color="auto" w:frame="1"/>
              <w:shd w:val="clear" w:color="auto" w:fill="F8F8F8"/>
            </w:rPr>
            <w:delText>:   </w:delText>
          </w:r>
        </w:del>
      </w:ins>
    </w:p>
    <w:p w14:paraId="59F72875" w14:textId="77777777" w:rsidR="00EF3FF6" w:rsidRPr="00EF3FF6" w:rsidDel="007A2FD3" w:rsidRDefault="00EF3FF6">
      <w:pPr>
        <w:pStyle w:val="aa"/>
        <w:ind w:firstLine="360"/>
        <w:rPr>
          <w:ins w:id="2713" w:author="3287215331@qq.com" w:date="2018-12-31T17:11:00Z"/>
          <w:del w:id="2714" w:author="admin" w:date="2020-06-05T11:27:00Z"/>
          <w:rFonts w:ascii="&amp;quot" w:hAnsi="&amp;quot" w:cs="宋体" w:hint="eastAsia"/>
          <w:color w:val="5C5C5C"/>
          <w:kern w:val="0"/>
          <w:sz w:val="18"/>
          <w:szCs w:val="18"/>
        </w:rPr>
        <w:pPrChange w:id="271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716" w:author="3287215331@qq.com" w:date="2018-12-31T17:11:00Z">
        <w:del w:id="2717" w:author="admin" w:date="2020-06-05T11:27:00Z">
          <w:r w:rsidRPr="00EF3FF6" w:rsidDel="007A2FD3">
            <w:rPr>
              <w:rFonts w:ascii="&amp;quot" w:hAnsi="&amp;quot" w:cs="宋体"/>
              <w:color w:val="000000"/>
              <w:kern w:val="0"/>
              <w:sz w:val="18"/>
              <w:szCs w:val="18"/>
              <w:bdr w:val="none" w:sz="0" w:space="0" w:color="auto" w:frame="1"/>
              <w:shd w:val="clear" w:color="auto" w:fill="FFFFFF"/>
            </w:rPr>
            <w:delText>    itoa(tmp, *((</w:delText>
          </w:r>
          <w:r w:rsidRPr="00EF3FF6" w:rsidDel="007A2FD3">
            <w:rPr>
              <w:rFonts w:ascii="&amp;quot" w:hAnsi="&amp;quot" w:cs="宋体"/>
              <w:b/>
              <w:bCs/>
              <w:color w:val="2E8B57"/>
              <w:kern w:val="0"/>
              <w:sz w:val="18"/>
              <w:szCs w:val="18"/>
              <w:bdr w:val="none" w:sz="0" w:space="0" w:color="auto" w:frame="1"/>
              <w:shd w:val="clear" w:color="auto" w:fill="FFFFFF"/>
            </w:rPr>
            <w:delText>int</w:delText>
          </w:r>
          <w:r w:rsidRPr="00EF3FF6" w:rsidDel="007A2FD3">
            <w:rPr>
              <w:rFonts w:ascii="&amp;quot" w:hAnsi="&amp;quot" w:cs="宋体"/>
              <w:color w:val="000000"/>
              <w:kern w:val="0"/>
              <w:sz w:val="18"/>
              <w:szCs w:val="18"/>
              <w:bdr w:val="none" w:sz="0" w:space="0" w:color="auto" w:frame="1"/>
              <w:shd w:val="clear" w:color="auto" w:fill="FFFFFF"/>
            </w:rPr>
            <w:delText>*)p_next_arg));   </w:delText>
          </w:r>
        </w:del>
      </w:ins>
    </w:p>
    <w:p w14:paraId="79D7FB93" w14:textId="77777777" w:rsidR="00EF3FF6" w:rsidRPr="00EF3FF6" w:rsidDel="007A2FD3" w:rsidRDefault="00EF3FF6">
      <w:pPr>
        <w:pStyle w:val="aa"/>
        <w:ind w:firstLine="360"/>
        <w:rPr>
          <w:ins w:id="2718" w:author="3287215331@qq.com" w:date="2018-12-31T17:11:00Z"/>
          <w:del w:id="2719" w:author="admin" w:date="2020-06-05T11:27:00Z"/>
          <w:rFonts w:ascii="&amp;quot" w:hAnsi="&amp;quot" w:cs="宋体" w:hint="eastAsia"/>
          <w:color w:val="5C5C5C"/>
          <w:kern w:val="0"/>
          <w:sz w:val="18"/>
          <w:szCs w:val="18"/>
        </w:rPr>
        <w:pPrChange w:id="272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721" w:author="3287215331@qq.com" w:date="2018-12-31T17:11:00Z">
        <w:del w:id="2722" w:author="admin" w:date="2020-06-05T11:27:00Z">
          <w:r w:rsidRPr="00EF3FF6" w:rsidDel="007A2FD3">
            <w:rPr>
              <w:rFonts w:ascii="&amp;quot" w:hAnsi="&amp;quot" w:cs="宋体"/>
              <w:color w:val="000000"/>
              <w:kern w:val="0"/>
              <w:sz w:val="18"/>
              <w:szCs w:val="18"/>
              <w:bdr w:val="none" w:sz="0" w:space="0" w:color="auto" w:frame="1"/>
              <w:shd w:val="clear" w:color="auto" w:fill="F8F8F8"/>
            </w:rPr>
            <w:delText>    strcpy(p, tmp);   </w:delText>
          </w:r>
        </w:del>
      </w:ins>
    </w:p>
    <w:p w14:paraId="6DDB25E5" w14:textId="77777777" w:rsidR="00EF3FF6" w:rsidRPr="00EF3FF6" w:rsidDel="007A2FD3" w:rsidRDefault="00EF3FF6">
      <w:pPr>
        <w:pStyle w:val="aa"/>
        <w:ind w:firstLine="360"/>
        <w:rPr>
          <w:ins w:id="2723" w:author="3287215331@qq.com" w:date="2018-12-31T17:11:00Z"/>
          <w:del w:id="2724" w:author="admin" w:date="2020-06-05T11:27:00Z"/>
          <w:rFonts w:ascii="&amp;quot" w:hAnsi="&amp;quot" w:cs="宋体" w:hint="eastAsia"/>
          <w:color w:val="5C5C5C"/>
          <w:kern w:val="0"/>
          <w:sz w:val="18"/>
          <w:szCs w:val="18"/>
        </w:rPr>
        <w:pPrChange w:id="272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726" w:author="3287215331@qq.com" w:date="2018-12-31T17:11:00Z">
        <w:del w:id="2727" w:author="admin" w:date="2020-06-05T11:27:00Z">
          <w:r w:rsidRPr="00EF3FF6" w:rsidDel="007A2FD3">
            <w:rPr>
              <w:rFonts w:ascii="&amp;quot" w:hAnsi="&amp;quot" w:cs="宋体"/>
              <w:color w:val="000000"/>
              <w:kern w:val="0"/>
              <w:sz w:val="18"/>
              <w:szCs w:val="18"/>
              <w:bdr w:val="none" w:sz="0" w:space="0" w:color="auto" w:frame="1"/>
              <w:shd w:val="clear" w:color="auto" w:fill="FFFFFF"/>
            </w:rPr>
            <w:delText>    p_next_arg += 4;   </w:delText>
          </w:r>
        </w:del>
      </w:ins>
    </w:p>
    <w:p w14:paraId="0B49A6D3" w14:textId="77777777" w:rsidR="00EF3FF6" w:rsidRPr="00EF3FF6" w:rsidDel="007A2FD3" w:rsidRDefault="00EF3FF6">
      <w:pPr>
        <w:pStyle w:val="aa"/>
        <w:ind w:firstLine="360"/>
        <w:rPr>
          <w:ins w:id="2728" w:author="3287215331@qq.com" w:date="2018-12-31T17:11:00Z"/>
          <w:del w:id="2729" w:author="admin" w:date="2020-06-05T11:27:00Z"/>
          <w:rFonts w:ascii="&amp;quot" w:hAnsi="&amp;quot" w:cs="宋体" w:hint="eastAsia"/>
          <w:color w:val="5C5C5C"/>
          <w:kern w:val="0"/>
          <w:sz w:val="18"/>
          <w:szCs w:val="18"/>
        </w:rPr>
        <w:pPrChange w:id="273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731" w:author="3287215331@qq.com" w:date="2018-12-31T17:11:00Z">
        <w:del w:id="2732" w:author="admin" w:date="2020-06-05T11:27:00Z">
          <w:r w:rsidRPr="00EF3FF6" w:rsidDel="007A2FD3">
            <w:rPr>
              <w:rFonts w:ascii="&amp;quot" w:hAnsi="&amp;quot" w:cs="宋体"/>
              <w:color w:val="000000"/>
              <w:kern w:val="0"/>
              <w:sz w:val="18"/>
              <w:szCs w:val="18"/>
              <w:bdr w:val="none" w:sz="0" w:space="0" w:color="auto" w:frame="1"/>
              <w:shd w:val="clear" w:color="auto" w:fill="F8F8F8"/>
            </w:rPr>
            <w:delText>    p += strlen(tmp);   </w:delText>
          </w:r>
        </w:del>
      </w:ins>
    </w:p>
    <w:p w14:paraId="23919E08" w14:textId="77777777" w:rsidR="00EF3FF6" w:rsidRPr="00EF3FF6" w:rsidDel="007A2FD3" w:rsidRDefault="00EF3FF6">
      <w:pPr>
        <w:pStyle w:val="aa"/>
        <w:ind w:firstLine="360"/>
        <w:rPr>
          <w:ins w:id="2733" w:author="3287215331@qq.com" w:date="2018-12-31T17:11:00Z"/>
          <w:del w:id="2734" w:author="admin" w:date="2020-06-05T11:27:00Z"/>
          <w:rFonts w:ascii="&amp;quot" w:hAnsi="&amp;quot" w:cs="宋体" w:hint="eastAsia"/>
          <w:color w:val="5C5C5C"/>
          <w:kern w:val="0"/>
          <w:sz w:val="18"/>
          <w:szCs w:val="18"/>
        </w:rPr>
        <w:pPrChange w:id="273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736" w:author="3287215331@qq.com" w:date="2018-12-31T17:11:00Z">
        <w:del w:id="2737"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006699"/>
              <w:kern w:val="0"/>
              <w:sz w:val="18"/>
              <w:szCs w:val="18"/>
              <w:bdr w:val="none" w:sz="0" w:space="0" w:color="auto" w:frame="1"/>
              <w:shd w:val="clear" w:color="auto" w:fill="FFFFFF"/>
            </w:rPr>
            <w:delText>break</w:delText>
          </w:r>
          <w:r w:rsidRPr="00EF3FF6" w:rsidDel="007A2FD3">
            <w:rPr>
              <w:rFonts w:ascii="&amp;quot" w:hAnsi="&amp;quot" w:cs="宋体"/>
              <w:color w:val="000000"/>
              <w:kern w:val="0"/>
              <w:sz w:val="18"/>
              <w:szCs w:val="18"/>
              <w:bdr w:val="none" w:sz="0" w:space="0" w:color="auto" w:frame="1"/>
              <w:shd w:val="clear" w:color="auto" w:fill="FFFFFF"/>
            </w:rPr>
            <w:delText>;   </w:delText>
          </w:r>
        </w:del>
      </w:ins>
    </w:p>
    <w:p w14:paraId="24686749" w14:textId="77777777" w:rsidR="00EF3FF6" w:rsidRPr="00EF3FF6" w:rsidDel="007A2FD3" w:rsidRDefault="00EF3FF6">
      <w:pPr>
        <w:pStyle w:val="aa"/>
        <w:ind w:firstLine="360"/>
        <w:rPr>
          <w:ins w:id="2738" w:author="3287215331@qq.com" w:date="2018-12-31T17:11:00Z"/>
          <w:del w:id="2739" w:author="admin" w:date="2020-06-05T11:27:00Z"/>
          <w:rFonts w:ascii="&amp;quot" w:hAnsi="&amp;quot" w:cs="宋体" w:hint="eastAsia"/>
          <w:color w:val="5C5C5C"/>
          <w:kern w:val="0"/>
          <w:sz w:val="18"/>
          <w:szCs w:val="18"/>
        </w:rPr>
        <w:pPrChange w:id="274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741" w:author="3287215331@qq.com" w:date="2018-12-31T17:11:00Z">
        <w:del w:id="274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b/>
              <w:bCs/>
              <w:color w:val="006699"/>
              <w:kern w:val="0"/>
              <w:sz w:val="18"/>
              <w:szCs w:val="18"/>
              <w:bdr w:val="none" w:sz="0" w:space="0" w:color="auto" w:frame="1"/>
              <w:shd w:val="clear" w:color="auto" w:fill="F8F8F8"/>
            </w:rPr>
            <w:delText>case</w:delText>
          </w:r>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color w:val="0000FF"/>
              <w:kern w:val="0"/>
              <w:sz w:val="18"/>
              <w:szCs w:val="18"/>
              <w:bdr w:val="none" w:sz="0" w:space="0" w:color="auto" w:frame="1"/>
              <w:shd w:val="clear" w:color="auto" w:fill="F8F8F8"/>
            </w:rPr>
            <w:delText>'s'</w:delText>
          </w:r>
          <w:r w:rsidRPr="00EF3FF6" w:rsidDel="007A2FD3">
            <w:rPr>
              <w:rFonts w:ascii="&amp;quot" w:hAnsi="&amp;quot" w:cs="宋体"/>
              <w:color w:val="000000"/>
              <w:kern w:val="0"/>
              <w:sz w:val="18"/>
              <w:szCs w:val="18"/>
              <w:bdr w:val="none" w:sz="0" w:space="0" w:color="auto" w:frame="1"/>
              <w:shd w:val="clear" w:color="auto" w:fill="F8F8F8"/>
            </w:rPr>
            <w:delText>:   </w:delText>
          </w:r>
        </w:del>
      </w:ins>
    </w:p>
    <w:p w14:paraId="544F0ED8" w14:textId="77777777" w:rsidR="00EF3FF6" w:rsidRPr="00EF3FF6" w:rsidDel="007A2FD3" w:rsidRDefault="00EF3FF6">
      <w:pPr>
        <w:pStyle w:val="aa"/>
        <w:ind w:firstLine="360"/>
        <w:rPr>
          <w:ins w:id="2743" w:author="3287215331@qq.com" w:date="2018-12-31T17:11:00Z"/>
          <w:del w:id="2744" w:author="admin" w:date="2020-06-05T11:27:00Z"/>
          <w:rFonts w:ascii="&amp;quot" w:hAnsi="&amp;quot" w:cs="宋体" w:hint="eastAsia"/>
          <w:color w:val="5C5C5C"/>
          <w:kern w:val="0"/>
          <w:sz w:val="18"/>
          <w:szCs w:val="18"/>
        </w:rPr>
        <w:pPrChange w:id="274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746" w:author="3287215331@qq.com" w:date="2018-12-31T17:11:00Z">
        <w:del w:id="2747"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006699"/>
              <w:kern w:val="0"/>
              <w:sz w:val="18"/>
              <w:szCs w:val="18"/>
              <w:bdr w:val="none" w:sz="0" w:space="0" w:color="auto" w:frame="1"/>
              <w:shd w:val="clear" w:color="auto" w:fill="FFFFFF"/>
            </w:rPr>
            <w:delText>break</w:delText>
          </w:r>
          <w:r w:rsidRPr="00EF3FF6" w:rsidDel="007A2FD3">
            <w:rPr>
              <w:rFonts w:ascii="&amp;quot" w:hAnsi="&amp;quot" w:cs="宋体"/>
              <w:color w:val="000000"/>
              <w:kern w:val="0"/>
              <w:sz w:val="18"/>
              <w:szCs w:val="18"/>
              <w:bdr w:val="none" w:sz="0" w:space="0" w:color="auto" w:frame="1"/>
              <w:shd w:val="clear" w:color="auto" w:fill="FFFFFF"/>
            </w:rPr>
            <w:delText>;   </w:delText>
          </w:r>
        </w:del>
      </w:ins>
    </w:p>
    <w:p w14:paraId="77F95E90" w14:textId="77777777" w:rsidR="00EF3FF6" w:rsidRPr="00EF3FF6" w:rsidDel="007A2FD3" w:rsidRDefault="00EF3FF6">
      <w:pPr>
        <w:pStyle w:val="aa"/>
        <w:ind w:firstLine="360"/>
        <w:rPr>
          <w:ins w:id="2748" w:author="3287215331@qq.com" w:date="2018-12-31T17:11:00Z"/>
          <w:del w:id="2749" w:author="admin" w:date="2020-06-05T11:27:00Z"/>
          <w:rFonts w:ascii="&amp;quot" w:hAnsi="&amp;quot" w:cs="宋体" w:hint="eastAsia"/>
          <w:color w:val="5C5C5C"/>
          <w:kern w:val="0"/>
          <w:sz w:val="18"/>
          <w:szCs w:val="18"/>
        </w:rPr>
        <w:pPrChange w:id="275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751" w:author="3287215331@qq.com" w:date="2018-12-31T17:11:00Z">
        <w:del w:id="275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r w:rsidRPr="00EF3FF6" w:rsidDel="007A2FD3">
            <w:rPr>
              <w:rFonts w:ascii="&amp;quot" w:hAnsi="&amp;quot" w:cs="宋体"/>
              <w:b/>
              <w:bCs/>
              <w:color w:val="006699"/>
              <w:kern w:val="0"/>
              <w:sz w:val="18"/>
              <w:szCs w:val="18"/>
              <w:bdr w:val="none" w:sz="0" w:space="0" w:color="auto" w:frame="1"/>
              <w:shd w:val="clear" w:color="auto" w:fill="F8F8F8"/>
            </w:rPr>
            <w:delText>default</w:delText>
          </w:r>
          <w:r w:rsidRPr="00EF3FF6" w:rsidDel="007A2FD3">
            <w:rPr>
              <w:rFonts w:ascii="&amp;quot" w:hAnsi="&amp;quot" w:cs="宋体"/>
              <w:color w:val="000000"/>
              <w:kern w:val="0"/>
              <w:sz w:val="18"/>
              <w:szCs w:val="18"/>
              <w:bdr w:val="none" w:sz="0" w:space="0" w:color="auto" w:frame="1"/>
              <w:shd w:val="clear" w:color="auto" w:fill="F8F8F8"/>
            </w:rPr>
            <w:delText>:   </w:delText>
          </w:r>
        </w:del>
      </w:ins>
    </w:p>
    <w:p w14:paraId="34ADC24F" w14:textId="77777777" w:rsidR="00EF3FF6" w:rsidRPr="00EF3FF6" w:rsidDel="007A2FD3" w:rsidRDefault="00EF3FF6">
      <w:pPr>
        <w:pStyle w:val="aa"/>
        <w:ind w:firstLine="360"/>
        <w:rPr>
          <w:ins w:id="2753" w:author="3287215331@qq.com" w:date="2018-12-31T17:11:00Z"/>
          <w:del w:id="2754" w:author="admin" w:date="2020-06-05T11:27:00Z"/>
          <w:rFonts w:ascii="&amp;quot" w:hAnsi="&amp;quot" w:cs="宋体" w:hint="eastAsia"/>
          <w:color w:val="5C5C5C"/>
          <w:kern w:val="0"/>
          <w:sz w:val="18"/>
          <w:szCs w:val="18"/>
        </w:rPr>
        <w:pPrChange w:id="275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756" w:author="3287215331@qq.com" w:date="2018-12-31T17:11:00Z">
        <w:del w:id="2757"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006699"/>
              <w:kern w:val="0"/>
              <w:sz w:val="18"/>
              <w:szCs w:val="18"/>
              <w:bdr w:val="none" w:sz="0" w:space="0" w:color="auto" w:frame="1"/>
              <w:shd w:val="clear" w:color="auto" w:fill="FFFFFF"/>
            </w:rPr>
            <w:delText>break</w:delText>
          </w:r>
          <w:r w:rsidRPr="00EF3FF6" w:rsidDel="007A2FD3">
            <w:rPr>
              <w:rFonts w:ascii="&amp;quot" w:hAnsi="&amp;quot" w:cs="宋体"/>
              <w:color w:val="000000"/>
              <w:kern w:val="0"/>
              <w:sz w:val="18"/>
              <w:szCs w:val="18"/>
              <w:bdr w:val="none" w:sz="0" w:space="0" w:color="auto" w:frame="1"/>
              <w:shd w:val="clear" w:color="auto" w:fill="FFFFFF"/>
            </w:rPr>
            <w:delText>;   </w:delText>
          </w:r>
        </w:del>
      </w:ins>
    </w:p>
    <w:p w14:paraId="09041E41" w14:textId="77777777" w:rsidR="00EF3FF6" w:rsidRPr="00EF3FF6" w:rsidDel="007A2FD3" w:rsidRDefault="00EF3FF6">
      <w:pPr>
        <w:pStyle w:val="aa"/>
        <w:ind w:firstLine="360"/>
        <w:rPr>
          <w:ins w:id="2758" w:author="3287215331@qq.com" w:date="2018-12-31T17:11:00Z"/>
          <w:del w:id="2759" w:author="admin" w:date="2020-06-05T11:27:00Z"/>
          <w:rFonts w:ascii="&amp;quot" w:hAnsi="&amp;quot" w:cs="宋体" w:hint="eastAsia"/>
          <w:color w:val="5C5C5C"/>
          <w:kern w:val="0"/>
          <w:sz w:val="18"/>
          <w:szCs w:val="18"/>
        </w:rPr>
        <w:pPrChange w:id="276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761" w:author="3287215331@qq.com" w:date="2018-12-31T17:11:00Z">
        <w:del w:id="2762" w:author="admin" w:date="2020-06-05T11:27:00Z">
          <w:r w:rsidRPr="00EF3FF6" w:rsidDel="007A2FD3">
            <w:rPr>
              <w:rFonts w:ascii="&amp;quot" w:hAnsi="&amp;quot" w:cs="宋体"/>
              <w:color w:val="000000"/>
              <w:kern w:val="0"/>
              <w:sz w:val="18"/>
              <w:szCs w:val="18"/>
              <w:bdr w:val="none" w:sz="0" w:space="0" w:color="auto" w:frame="1"/>
              <w:shd w:val="clear" w:color="auto" w:fill="F8F8F8"/>
            </w:rPr>
            <w:delText>    }   </w:delText>
          </w:r>
        </w:del>
      </w:ins>
    </w:p>
    <w:p w14:paraId="7E095703" w14:textId="77777777" w:rsidR="00EF3FF6" w:rsidRPr="00EF3FF6" w:rsidDel="007A2FD3" w:rsidRDefault="00EF3FF6">
      <w:pPr>
        <w:pStyle w:val="aa"/>
        <w:ind w:firstLine="360"/>
        <w:rPr>
          <w:ins w:id="2763" w:author="3287215331@qq.com" w:date="2018-12-31T17:11:00Z"/>
          <w:del w:id="2764" w:author="admin" w:date="2020-06-05T11:27:00Z"/>
          <w:rFonts w:ascii="&amp;quot" w:hAnsi="&amp;quot" w:cs="宋体" w:hint="eastAsia"/>
          <w:color w:val="5C5C5C"/>
          <w:kern w:val="0"/>
          <w:sz w:val="18"/>
          <w:szCs w:val="18"/>
        </w:rPr>
        <w:pPrChange w:id="276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766" w:author="3287215331@qq.com" w:date="2018-12-31T17:11:00Z">
        <w:del w:id="2767" w:author="admin" w:date="2020-06-05T11:27:00Z">
          <w:r w:rsidRPr="00EF3FF6" w:rsidDel="007A2FD3">
            <w:rPr>
              <w:rFonts w:ascii="&amp;quot" w:hAnsi="&amp;quot" w:cs="宋体"/>
              <w:color w:val="000000"/>
              <w:kern w:val="0"/>
              <w:sz w:val="18"/>
              <w:szCs w:val="18"/>
              <w:bdr w:val="none" w:sz="0" w:space="0" w:color="auto" w:frame="1"/>
              <w:shd w:val="clear" w:color="auto" w:fill="FFFFFF"/>
            </w:rPr>
            <w:delText>    }   </w:delText>
          </w:r>
        </w:del>
      </w:ins>
    </w:p>
    <w:p w14:paraId="475BFF28" w14:textId="77777777" w:rsidR="00EF3FF6" w:rsidRPr="00EF3FF6" w:rsidDel="007A2FD3" w:rsidRDefault="00EF3FF6">
      <w:pPr>
        <w:pStyle w:val="aa"/>
        <w:ind w:firstLine="360"/>
        <w:rPr>
          <w:ins w:id="2768" w:author="3287215331@qq.com" w:date="2018-12-31T17:11:00Z"/>
          <w:del w:id="2769" w:author="admin" w:date="2020-06-05T11:27:00Z"/>
          <w:rFonts w:ascii="&amp;quot" w:hAnsi="&amp;quot" w:cs="宋体" w:hint="eastAsia"/>
          <w:color w:val="5C5C5C"/>
          <w:kern w:val="0"/>
          <w:sz w:val="18"/>
          <w:szCs w:val="18"/>
        </w:rPr>
        <w:pPrChange w:id="277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771" w:author="3287215331@qq.com" w:date="2018-12-31T17:11:00Z">
        <w:del w:id="2772" w:author="admin" w:date="2020-06-05T11:27:00Z">
          <w:r w:rsidRPr="00EF3FF6" w:rsidDel="007A2FD3">
            <w:rPr>
              <w:rFonts w:ascii="&amp;quot" w:hAnsi="&amp;quot" w:cs="宋体"/>
              <w:color w:val="000000"/>
              <w:kern w:val="0"/>
              <w:sz w:val="18"/>
              <w:szCs w:val="18"/>
              <w:bdr w:val="none" w:sz="0" w:space="0" w:color="auto" w:frame="1"/>
              <w:shd w:val="clear" w:color="auto" w:fill="F8F8F8"/>
            </w:rPr>
            <w:delText>     </w:delText>
          </w:r>
        </w:del>
      </w:ins>
    </w:p>
    <w:p w14:paraId="2F587F1E" w14:textId="77777777" w:rsidR="00EF3FF6" w:rsidRPr="00EF3FF6" w:rsidDel="007A2FD3" w:rsidRDefault="00EF3FF6">
      <w:pPr>
        <w:pStyle w:val="aa"/>
        <w:ind w:firstLine="360"/>
        <w:rPr>
          <w:ins w:id="2773" w:author="3287215331@qq.com" w:date="2018-12-31T17:11:00Z"/>
          <w:del w:id="2774" w:author="admin" w:date="2020-06-05T11:27:00Z"/>
          <w:rFonts w:ascii="&amp;quot" w:hAnsi="&amp;quot" w:cs="宋体" w:hint="eastAsia"/>
          <w:color w:val="5C5C5C"/>
          <w:kern w:val="0"/>
          <w:sz w:val="18"/>
          <w:szCs w:val="18"/>
        </w:rPr>
        <w:pPrChange w:id="2775" w:author="admin" w:date="2020-06-05T11:28:00Z">
          <w:pPr>
            <w:numPr>
              <w:numId w:val="23"/>
            </w:numPr>
            <w:pBdr>
              <w:left w:val="single" w:sz="18" w:space="8" w:color="6CE26C"/>
            </w:pBdr>
            <w:shd w:val="clear" w:color="auto" w:fill="FFFFFF"/>
            <w:tabs>
              <w:tab w:val="num" w:pos="720"/>
            </w:tabs>
            <w:spacing w:line="210" w:lineRule="atLeast"/>
            <w:ind w:left="675" w:hanging="360"/>
            <w:jc w:val="left"/>
          </w:pPr>
        </w:pPrChange>
      </w:pPr>
      <w:ins w:id="2776" w:author="3287215331@qq.com" w:date="2018-12-31T17:11:00Z">
        <w:del w:id="2777" w:author="admin" w:date="2020-06-05T11:27:00Z">
          <w:r w:rsidRPr="00EF3FF6" w:rsidDel="007A2FD3">
            <w:rPr>
              <w:rFonts w:ascii="&amp;quot" w:hAnsi="&amp;quot" w:cs="宋体"/>
              <w:color w:val="000000"/>
              <w:kern w:val="0"/>
              <w:sz w:val="18"/>
              <w:szCs w:val="18"/>
              <w:bdr w:val="none" w:sz="0" w:space="0" w:color="auto" w:frame="1"/>
              <w:shd w:val="clear" w:color="auto" w:fill="FFFFFF"/>
            </w:rPr>
            <w:delText>    </w:delText>
          </w:r>
          <w:r w:rsidRPr="00EF3FF6" w:rsidDel="007A2FD3">
            <w:rPr>
              <w:rFonts w:ascii="&amp;quot" w:hAnsi="&amp;quot" w:cs="宋体"/>
              <w:b/>
              <w:bCs/>
              <w:color w:val="006699"/>
              <w:kern w:val="0"/>
              <w:sz w:val="18"/>
              <w:szCs w:val="18"/>
              <w:bdr w:val="none" w:sz="0" w:space="0" w:color="auto" w:frame="1"/>
              <w:shd w:val="clear" w:color="auto" w:fill="FFFFFF"/>
            </w:rPr>
            <w:delText>return</w:delText>
          </w:r>
          <w:r w:rsidRPr="00EF3FF6" w:rsidDel="007A2FD3">
            <w:rPr>
              <w:rFonts w:ascii="&amp;quot" w:hAnsi="&amp;quot" w:cs="宋体"/>
              <w:color w:val="000000"/>
              <w:kern w:val="0"/>
              <w:sz w:val="18"/>
              <w:szCs w:val="18"/>
              <w:bdr w:val="none" w:sz="0" w:space="0" w:color="auto" w:frame="1"/>
              <w:shd w:val="clear" w:color="auto" w:fill="FFFFFF"/>
            </w:rPr>
            <w:delText> (p - buf);   </w:delText>
          </w:r>
        </w:del>
      </w:ins>
    </w:p>
    <w:p w14:paraId="711176B7" w14:textId="77777777" w:rsidR="00EF3FF6" w:rsidRPr="00EF3FF6" w:rsidDel="007A2FD3" w:rsidRDefault="00EF3FF6">
      <w:pPr>
        <w:pStyle w:val="aa"/>
        <w:ind w:firstLine="360"/>
        <w:rPr>
          <w:ins w:id="2778" w:author="3287215331@qq.com" w:date="2018-12-31T17:11:00Z"/>
          <w:del w:id="2779" w:author="admin" w:date="2020-06-05T11:27:00Z"/>
          <w:rFonts w:ascii="&amp;quot" w:hAnsi="&amp;quot" w:cs="宋体" w:hint="eastAsia"/>
          <w:color w:val="5C5C5C"/>
          <w:kern w:val="0"/>
          <w:sz w:val="18"/>
          <w:szCs w:val="18"/>
        </w:rPr>
        <w:pPrChange w:id="2780" w:author="admin" w:date="2020-06-05T11:28:00Z">
          <w:pPr>
            <w:numPr>
              <w:numId w:val="23"/>
            </w:numPr>
            <w:pBdr>
              <w:left w:val="single" w:sz="18" w:space="8" w:color="6CE26C"/>
            </w:pBdr>
            <w:shd w:val="clear" w:color="auto" w:fill="F8F8F8"/>
            <w:tabs>
              <w:tab w:val="num" w:pos="720"/>
            </w:tabs>
            <w:spacing w:line="210" w:lineRule="atLeast"/>
            <w:ind w:left="675" w:hanging="360"/>
            <w:jc w:val="left"/>
          </w:pPr>
        </w:pPrChange>
      </w:pPr>
      <w:ins w:id="2781" w:author="3287215331@qq.com" w:date="2018-12-31T17:11:00Z">
        <w:del w:id="2782" w:author="admin" w:date="2020-06-05T11:27:00Z">
          <w:r w:rsidRPr="00EF3FF6" w:rsidDel="007A2FD3">
            <w:rPr>
              <w:rFonts w:ascii="&amp;quot" w:hAnsi="&amp;quot" w:cs="宋体"/>
              <w:color w:val="000000"/>
              <w:kern w:val="0"/>
              <w:sz w:val="18"/>
              <w:szCs w:val="18"/>
              <w:bdr w:val="none" w:sz="0" w:space="0" w:color="auto" w:frame="1"/>
              <w:shd w:val="clear" w:color="auto" w:fill="F8F8F8"/>
            </w:rPr>
            <w:delText>   }   </w:delText>
          </w:r>
        </w:del>
      </w:ins>
    </w:p>
    <w:p w14:paraId="46043BFF" w14:textId="77777777" w:rsidR="00EF3FF6" w:rsidDel="007A2FD3" w:rsidRDefault="00840640">
      <w:pPr>
        <w:pStyle w:val="aa"/>
        <w:ind w:firstLine="480"/>
        <w:rPr>
          <w:ins w:id="2783" w:author="3287215331@qq.com" w:date="2018-12-31T17:23:00Z"/>
          <w:del w:id="2784" w:author="admin" w:date="2020-06-05T11:27:00Z"/>
        </w:rPr>
        <w:pPrChange w:id="2785" w:author="admin" w:date="2020-06-05T11:28:00Z">
          <w:pPr>
            <w:pStyle w:val="aa"/>
            <w:adjustRightInd w:val="0"/>
            <w:snapToGrid w:val="0"/>
            <w:ind w:firstLine="480"/>
          </w:pPr>
        </w:pPrChange>
      </w:pPr>
      <w:ins w:id="2786" w:author="3287215331@qq.com" w:date="2018-12-31T17:16:00Z">
        <w:del w:id="2787" w:author="admin" w:date="2020-06-05T11:27:00Z">
          <w:r w:rsidDel="007A2FD3">
            <w:rPr>
              <w:rFonts w:hint="eastAsia"/>
            </w:rPr>
            <w:delText>函数</w:delText>
          </w:r>
        </w:del>
      </w:ins>
      <w:ins w:id="2788" w:author="3287215331@qq.com" w:date="2018-12-31T17:20:00Z">
        <w:del w:id="2789" w:author="admin" w:date="2020-06-05T11:27:00Z">
          <w:r w:rsidDel="007A2FD3">
            <w:rPr>
              <w:rFonts w:hint="eastAsia"/>
            </w:rPr>
            <w:delText>描述</w:delText>
          </w:r>
        </w:del>
      </w:ins>
      <w:ins w:id="2790" w:author="3287215331@qq.com" w:date="2018-12-31T17:16:00Z">
        <w:del w:id="2791" w:author="admin" w:date="2020-06-05T11:27:00Z">
          <w:r w:rsidDel="007A2FD3">
            <w:rPr>
              <w:rFonts w:hint="eastAsia"/>
            </w:rPr>
            <w:delText>：</w:delText>
          </w:r>
        </w:del>
      </w:ins>
      <w:ins w:id="2792" w:author="3287215331@qq.com" w:date="2018-12-31T17:20:00Z">
        <w:del w:id="2793" w:author="admin" w:date="2020-06-05T11:27:00Z">
          <w:r w:rsidRPr="00840640" w:rsidDel="007A2FD3">
            <w:rPr>
              <w:rFonts w:hint="eastAsia"/>
            </w:rPr>
            <w:delText>vsprintf</w:delText>
          </w:r>
          <w:r w:rsidRPr="00840640" w:rsidDel="007A2FD3">
            <w:rPr>
              <w:rFonts w:hint="eastAsia"/>
            </w:rPr>
            <w:delText>的作用就是格式化。它接受确定输出格式的格式字符串</w:delText>
          </w:r>
          <w:r w:rsidRPr="00840640" w:rsidDel="007A2FD3">
            <w:rPr>
              <w:rFonts w:hint="eastAsia"/>
            </w:rPr>
            <w:delText>fmt</w:delText>
          </w:r>
          <w:r w:rsidRPr="00840640" w:rsidDel="007A2FD3">
            <w:rPr>
              <w:rFonts w:hint="eastAsia"/>
            </w:rPr>
            <w:delText>。用格式字符串对个数变化的参数进行格式化，产生格式化输出</w:delText>
          </w:r>
        </w:del>
      </w:ins>
      <w:ins w:id="2794" w:author="3287215331@qq.com" w:date="2018-12-31T17:23:00Z">
        <w:del w:id="2795" w:author="admin" w:date="2020-06-05T11:27:00Z">
          <w:r w:rsidR="007B10D0" w:rsidDel="007A2FD3">
            <w:rPr>
              <w:rFonts w:hint="eastAsia"/>
            </w:rPr>
            <w:delText>。</w:delText>
          </w:r>
        </w:del>
      </w:ins>
    </w:p>
    <w:p w14:paraId="2B7E86AC" w14:textId="77777777" w:rsidR="007B10D0" w:rsidDel="007A2FD3" w:rsidRDefault="007B10D0">
      <w:pPr>
        <w:pStyle w:val="aa"/>
        <w:ind w:firstLine="482"/>
        <w:rPr>
          <w:ins w:id="2796" w:author="3287215331@qq.com" w:date="2018-12-31T17:24:00Z"/>
          <w:del w:id="2797" w:author="admin" w:date="2020-06-05T11:27:00Z"/>
          <w:b/>
        </w:rPr>
        <w:pPrChange w:id="2798" w:author="admin" w:date="2020-06-05T11:28:00Z">
          <w:pPr>
            <w:pStyle w:val="aa"/>
            <w:adjustRightInd w:val="0"/>
            <w:snapToGrid w:val="0"/>
            <w:ind w:firstLine="480"/>
          </w:pPr>
        </w:pPrChange>
      </w:pPr>
      <w:ins w:id="2799" w:author="3287215331@qq.com" w:date="2018-12-31T17:23:00Z">
        <w:del w:id="2800" w:author="admin" w:date="2020-06-05T11:27:00Z">
          <w:r w:rsidRPr="007B10D0" w:rsidDel="007A2FD3">
            <w:rPr>
              <w:b/>
              <w:rPrChange w:id="2801" w:author="3287215331@qq.com" w:date="2018-12-31T17:23:00Z">
                <w:rPr/>
              </w:rPrChange>
            </w:rPr>
            <w:delText>3</w:delText>
          </w:r>
          <w:r w:rsidRPr="007B10D0" w:rsidDel="007A2FD3">
            <w:rPr>
              <w:rFonts w:hint="eastAsia"/>
              <w:b/>
              <w:rPrChange w:id="2802" w:author="3287215331@qq.com" w:date="2018-12-31T17:23:00Z">
                <w:rPr>
                  <w:rFonts w:hint="eastAsia"/>
                </w:rPr>
              </w:rPrChange>
            </w:rPr>
            <w:delText>）</w:delText>
          </w:r>
          <w:r w:rsidDel="007A2FD3">
            <w:rPr>
              <w:rFonts w:hint="eastAsia"/>
              <w:b/>
            </w:rPr>
            <w:delText>对于系统函数</w:delText>
          </w:r>
        </w:del>
      </w:ins>
      <w:ins w:id="2803" w:author="3287215331@qq.com" w:date="2018-12-31T17:24:00Z">
        <w:del w:id="2804" w:author="admin" w:date="2020-06-05T11:27:00Z">
          <w:r w:rsidDel="007A2FD3">
            <w:rPr>
              <w:rFonts w:hint="eastAsia"/>
              <w:b/>
            </w:rPr>
            <w:delText>write</w:delText>
          </w:r>
        </w:del>
      </w:ins>
    </w:p>
    <w:p w14:paraId="30013094" w14:textId="77777777" w:rsidR="007B10D0" w:rsidDel="007A2FD3" w:rsidRDefault="007B10D0">
      <w:pPr>
        <w:pStyle w:val="aa"/>
        <w:ind w:firstLine="480"/>
        <w:rPr>
          <w:ins w:id="2805" w:author="3287215331@qq.com" w:date="2018-12-31T17:25:00Z"/>
          <w:del w:id="2806" w:author="admin" w:date="2020-06-05T11:27:00Z"/>
        </w:rPr>
        <w:pPrChange w:id="2807" w:author="admin" w:date="2020-06-05T11:28:00Z">
          <w:pPr>
            <w:pStyle w:val="aa"/>
            <w:adjustRightInd w:val="0"/>
            <w:snapToGrid w:val="0"/>
            <w:ind w:firstLine="480"/>
          </w:pPr>
        </w:pPrChange>
      </w:pPr>
      <w:ins w:id="2808" w:author="3287215331@qq.com" w:date="2018-12-31T17:25:00Z">
        <w:del w:id="2809" w:author="admin" w:date="2020-06-05T11:27:00Z">
          <w:r w:rsidRPr="007B542E" w:rsidDel="007A2FD3">
            <w:rPr>
              <w:rFonts w:hint="eastAsia"/>
            </w:rPr>
            <w:delText>反汇编</w:delText>
          </w:r>
          <w:r w:rsidDel="007A2FD3">
            <w:rPr>
              <w:rFonts w:hint="eastAsia"/>
            </w:rPr>
            <w:delText>追踪</w:delText>
          </w:r>
          <w:r w:rsidDel="007A2FD3">
            <w:rPr>
              <w:rFonts w:hint="eastAsia"/>
            </w:rPr>
            <w:delText>write</w:delText>
          </w:r>
          <w:r w:rsidDel="007A2FD3">
            <w:rPr>
              <w:rFonts w:hint="eastAsia"/>
            </w:rPr>
            <w:delText>函数</w:delText>
          </w:r>
        </w:del>
      </w:ins>
    </w:p>
    <w:p w14:paraId="38B16B2B" w14:textId="77777777" w:rsidR="007B10D0" w:rsidRPr="007B10D0" w:rsidDel="007A2FD3" w:rsidRDefault="007B10D0">
      <w:pPr>
        <w:pStyle w:val="aa"/>
        <w:ind w:firstLine="360"/>
        <w:rPr>
          <w:ins w:id="2810" w:author="3287215331@qq.com" w:date="2018-12-31T17:26:00Z"/>
          <w:del w:id="2811" w:author="admin" w:date="2020-06-05T11:27:00Z"/>
          <w:rFonts w:ascii="&amp;quot" w:hAnsi="&amp;quot" w:cs="宋体" w:hint="eastAsia"/>
          <w:color w:val="5C5C5C"/>
          <w:kern w:val="0"/>
          <w:sz w:val="18"/>
          <w:szCs w:val="18"/>
        </w:rPr>
        <w:pPrChange w:id="2812" w:author="admin" w:date="2020-06-05T11:28:00Z">
          <w:pPr>
            <w:numPr>
              <w:numId w:val="24"/>
            </w:numPr>
            <w:pBdr>
              <w:left w:val="single" w:sz="18" w:space="8" w:color="6CE26C"/>
            </w:pBdr>
            <w:shd w:val="clear" w:color="auto" w:fill="FFFFFF"/>
            <w:tabs>
              <w:tab w:val="num" w:pos="720"/>
            </w:tabs>
            <w:spacing w:line="210" w:lineRule="atLeast"/>
            <w:ind w:left="675" w:hanging="360"/>
            <w:jc w:val="left"/>
          </w:pPr>
        </w:pPrChange>
      </w:pPr>
      <w:ins w:id="2813" w:author="3287215331@qq.com" w:date="2018-12-31T17:26:00Z">
        <w:del w:id="2814" w:author="admin" w:date="2020-06-05T11:27:00Z">
          <w:r w:rsidRPr="007B10D0" w:rsidDel="007A2FD3">
            <w:rPr>
              <w:rFonts w:ascii="&amp;quot" w:hAnsi="&amp;quot" w:cs="宋体"/>
              <w:color w:val="000000"/>
              <w:kern w:val="0"/>
              <w:sz w:val="18"/>
              <w:szCs w:val="18"/>
              <w:bdr w:val="none" w:sz="0" w:space="0" w:color="auto" w:frame="1"/>
              <w:shd w:val="clear" w:color="auto" w:fill="FFFFFF"/>
            </w:rPr>
            <w:delText>write:   </w:delText>
          </w:r>
        </w:del>
      </w:ins>
    </w:p>
    <w:p w14:paraId="09691C74" w14:textId="77777777" w:rsidR="007B10D0" w:rsidRPr="007B10D0" w:rsidDel="007A2FD3" w:rsidRDefault="007B10D0">
      <w:pPr>
        <w:pStyle w:val="aa"/>
        <w:ind w:firstLine="360"/>
        <w:rPr>
          <w:ins w:id="2815" w:author="3287215331@qq.com" w:date="2018-12-31T17:26:00Z"/>
          <w:del w:id="2816" w:author="admin" w:date="2020-06-05T11:27:00Z"/>
          <w:rFonts w:ascii="&amp;quot" w:hAnsi="&amp;quot" w:cs="宋体" w:hint="eastAsia"/>
          <w:color w:val="5C5C5C"/>
          <w:kern w:val="0"/>
          <w:sz w:val="18"/>
          <w:szCs w:val="18"/>
        </w:rPr>
        <w:pPrChange w:id="2817" w:author="admin" w:date="2020-06-05T11:28:00Z">
          <w:pPr>
            <w:numPr>
              <w:numId w:val="24"/>
            </w:numPr>
            <w:pBdr>
              <w:left w:val="single" w:sz="18" w:space="8" w:color="6CE26C"/>
            </w:pBdr>
            <w:shd w:val="clear" w:color="auto" w:fill="F8F8F8"/>
            <w:tabs>
              <w:tab w:val="num" w:pos="720"/>
            </w:tabs>
            <w:spacing w:line="210" w:lineRule="atLeast"/>
            <w:ind w:left="675" w:hanging="360"/>
            <w:jc w:val="left"/>
          </w:pPr>
        </w:pPrChange>
      </w:pPr>
      <w:ins w:id="2818" w:author="3287215331@qq.com" w:date="2018-12-31T17:26:00Z">
        <w:del w:id="2819" w:author="admin" w:date="2020-06-05T11:27:00Z">
          <w:r w:rsidRPr="007B10D0" w:rsidDel="007A2FD3">
            <w:rPr>
              <w:rFonts w:ascii="&amp;quot" w:hAnsi="&amp;quot" w:cs="宋体"/>
              <w:color w:val="000000"/>
              <w:kern w:val="0"/>
              <w:sz w:val="18"/>
              <w:szCs w:val="18"/>
              <w:bdr w:val="none" w:sz="0" w:space="0" w:color="auto" w:frame="1"/>
              <w:shd w:val="clear" w:color="auto" w:fill="F8F8F8"/>
            </w:rPr>
            <w:delText>     mov eax, _NR_write   </w:delText>
          </w:r>
        </w:del>
      </w:ins>
    </w:p>
    <w:p w14:paraId="20753ABA" w14:textId="77777777" w:rsidR="007B10D0" w:rsidRPr="007B10D0" w:rsidDel="007A2FD3" w:rsidRDefault="007B10D0">
      <w:pPr>
        <w:pStyle w:val="aa"/>
        <w:ind w:firstLine="360"/>
        <w:rPr>
          <w:ins w:id="2820" w:author="3287215331@qq.com" w:date="2018-12-31T17:26:00Z"/>
          <w:del w:id="2821" w:author="admin" w:date="2020-06-05T11:27:00Z"/>
          <w:rFonts w:ascii="&amp;quot" w:hAnsi="&amp;quot" w:cs="宋体" w:hint="eastAsia"/>
          <w:color w:val="5C5C5C"/>
          <w:kern w:val="0"/>
          <w:sz w:val="18"/>
          <w:szCs w:val="18"/>
        </w:rPr>
        <w:pPrChange w:id="2822" w:author="admin" w:date="2020-06-05T11:28:00Z">
          <w:pPr>
            <w:numPr>
              <w:numId w:val="24"/>
            </w:numPr>
            <w:pBdr>
              <w:left w:val="single" w:sz="18" w:space="8" w:color="6CE26C"/>
            </w:pBdr>
            <w:shd w:val="clear" w:color="auto" w:fill="FFFFFF"/>
            <w:tabs>
              <w:tab w:val="num" w:pos="720"/>
            </w:tabs>
            <w:spacing w:line="210" w:lineRule="atLeast"/>
            <w:ind w:left="675" w:hanging="360"/>
            <w:jc w:val="left"/>
          </w:pPr>
        </w:pPrChange>
      </w:pPr>
      <w:ins w:id="2823" w:author="3287215331@qq.com" w:date="2018-12-31T17:26:00Z">
        <w:del w:id="2824" w:author="admin" w:date="2020-06-05T11:27:00Z">
          <w:r w:rsidRPr="007B10D0" w:rsidDel="007A2FD3">
            <w:rPr>
              <w:rFonts w:ascii="&amp;quot" w:hAnsi="&amp;quot" w:cs="宋体"/>
              <w:color w:val="000000"/>
              <w:kern w:val="0"/>
              <w:sz w:val="18"/>
              <w:szCs w:val="18"/>
              <w:bdr w:val="none" w:sz="0" w:space="0" w:color="auto" w:frame="1"/>
              <w:shd w:val="clear" w:color="auto" w:fill="FFFFFF"/>
            </w:rPr>
            <w:delText>     mov ebx, [esp + 4]   </w:delText>
          </w:r>
        </w:del>
      </w:ins>
    </w:p>
    <w:p w14:paraId="4C5AA7F8" w14:textId="77777777" w:rsidR="007B10D0" w:rsidRPr="007B10D0" w:rsidDel="007A2FD3" w:rsidRDefault="007B10D0">
      <w:pPr>
        <w:pStyle w:val="aa"/>
        <w:ind w:firstLine="360"/>
        <w:rPr>
          <w:ins w:id="2825" w:author="3287215331@qq.com" w:date="2018-12-31T17:26:00Z"/>
          <w:del w:id="2826" w:author="admin" w:date="2020-06-05T11:27:00Z"/>
          <w:rFonts w:ascii="&amp;quot" w:hAnsi="&amp;quot" w:cs="宋体" w:hint="eastAsia"/>
          <w:color w:val="5C5C5C"/>
          <w:kern w:val="0"/>
          <w:sz w:val="18"/>
          <w:szCs w:val="18"/>
        </w:rPr>
        <w:pPrChange w:id="2827" w:author="admin" w:date="2020-06-05T11:28:00Z">
          <w:pPr>
            <w:numPr>
              <w:numId w:val="24"/>
            </w:numPr>
            <w:pBdr>
              <w:left w:val="single" w:sz="18" w:space="8" w:color="6CE26C"/>
            </w:pBdr>
            <w:shd w:val="clear" w:color="auto" w:fill="F8F8F8"/>
            <w:tabs>
              <w:tab w:val="num" w:pos="720"/>
            </w:tabs>
            <w:spacing w:line="210" w:lineRule="atLeast"/>
            <w:ind w:left="675" w:hanging="360"/>
            <w:jc w:val="left"/>
          </w:pPr>
        </w:pPrChange>
      </w:pPr>
      <w:ins w:id="2828" w:author="3287215331@qq.com" w:date="2018-12-31T17:26:00Z">
        <w:del w:id="2829" w:author="admin" w:date="2020-06-05T11:27:00Z">
          <w:r w:rsidRPr="007B10D0" w:rsidDel="007A2FD3">
            <w:rPr>
              <w:rFonts w:ascii="&amp;quot" w:hAnsi="&amp;quot" w:cs="宋体"/>
              <w:color w:val="000000"/>
              <w:kern w:val="0"/>
              <w:sz w:val="18"/>
              <w:szCs w:val="18"/>
              <w:bdr w:val="none" w:sz="0" w:space="0" w:color="auto" w:frame="1"/>
              <w:shd w:val="clear" w:color="auto" w:fill="F8F8F8"/>
            </w:rPr>
            <w:delText>     mov ecx, [esp + 8]   </w:delText>
          </w:r>
        </w:del>
      </w:ins>
    </w:p>
    <w:p w14:paraId="4CEAA9FD" w14:textId="77777777" w:rsidR="007B10D0" w:rsidRPr="007B10D0" w:rsidDel="007A2FD3" w:rsidRDefault="007B10D0">
      <w:pPr>
        <w:pStyle w:val="aa"/>
        <w:ind w:firstLine="360"/>
        <w:rPr>
          <w:ins w:id="2830" w:author="3287215331@qq.com" w:date="2018-12-31T17:26:00Z"/>
          <w:del w:id="2831" w:author="admin" w:date="2020-06-05T11:27:00Z"/>
          <w:rFonts w:ascii="&amp;quot" w:hAnsi="&amp;quot" w:cs="宋体" w:hint="eastAsia"/>
          <w:color w:val="5C5C5C"/>
          <w:kern w:val="0"/>
          <w:sz w:val="18"/>
          <w:szCs w:val="18"/>
        </w:rPr>
        <w:pPrChange w:id="2832" w:author="admin" w:date="2020-06-05T11:28:00Z">
          <w:pPr>
            <w:numPr>
              <w:numId w:val="24"/>
            </w:numPr>
            <w:pBdr>
              <w:left w:val="single" w:sz="18" w:space="8" w:color="6CE26C"/>
            </w:pBdr>
            <w:shd w:val="clear" w:color="auto" w:fill="FFFFFF"/>
            <w:tabs>
              <w:tab w:val="num" w:pos="720"/>
            </w:tabs>
            <w:spacing w:line="210" w:lineRule="atLeast"/>
            <w:ind w:left="675" w:hanging="360"/>
            <w:jc w:val="left"/>
          </w:pPr>
        </w:pPrChange>
      </w:pPr>
      <w:ins w:id="2833" w:author="3287215331@qq.com" w:date="2018-12-31T17:26:00Z">
        <w:del w:id="2834" w:author="admin" w:date="2020-06-05T11:27:00Z">
          <w:r w:rsidRPr="007B10D0" w:rsidDel="007A2FD3">
            <w:rPr>
              <w:rFonts w:ascii="&amp;quot" w:hAnsi="&amp;quot" w:cs="宋体"/>
              <w:color w:val="000000"/>
              <w:kern w:val="0"/>
              <w:sz w:val="18"/>
              <w:szCs w:val="18"/>
              <w:bdr w:val="none" w:sz="0" w:space="0" w:color="auto" w:frame="1"/>
              <w:shd w:val="clear" w:color="auto" w:fill="FFFFFF"/>
            </w:rPr>
            <w:delText>     </w:delText>
          </w:r>
          <w:r w:rsidRPr="007B10D0" w:rsidDel="007A2FD3">
            <w:rPr>
              <w:rFonts w:ascii="&amp;quot" w:hAnsi="&amp;quot" w:cs="宋体"/>
              <w:b/>
              <w:bCs/>
              <w:color w:val="2E8B57"/>
              <w:kern w:val="0"/>
              <w:sz w:val="18"/>
              <w:szCs w:val="18"/>
              <w:bdr w:val="none" w:sz="0" w:space="0" w:color="auto" w:frame="1"/>
              <w:shd w:val="clear" w:color="auto" w:fill="FFFFFF"/>
            </w:rPr>
            <w:delText>int</w:delText>
          </w:r>
          <w:r w:rsidRPr="007B10D0" w:rsidDel="007A2FD3">
            <w:rPr>
              <w:rFonts w:ascii="&amp;quot" w:hAnsi="&amp;quot" w:cs="宋体"/>
              <w:color w:val="000000"/>
              <w:kern w:val="0"/>
              <w:sz w:val="18"/>
              <w:szCs w:val="18"/>
              <w:bdr w:val="none" w:sz="0" w:space="0" w:color="auto" w:frame="1"/>
              <w:shd w:val="clear" w:color="auto" w:fill="FFFFFF"/>
            </w:rPr>
            <w:delText> INT_VECTOR_SYS_CALL   </w:delText>
          </w:r>
        </w:del>
      </w:ins>
    </w:p>
    <w:p w14:paraId="61882108" w14:textId="77777777" w:rsidR="007B10D0" w:rsidDel="007A2FD3" w:rsidRDefault="007B10D0">
      <w:pPr>
        <w:pStyle w:val="aa"/>
        <w:ind w:firstLine="480"/>
        <w:rPr>
          <w:ins w:id="2835" w:author="3287215331@qq.com" w:date="2018-12-31T17:29:00Z"/>
          <w:del w:id="2836" w:author="admin" w:date="2020-06-05T11:27:00Z"/>
        </w:rPr>
        <w:pPrChange w:id="2837" w:author="admin" w:date="2020-06-05T11:28:00Z">
          <w:pPr>
            <w:pStyle w:val="aa"/>
            <w:adjustRightInd w:val="0"/>
            <w:snapToGrid w:val="0"/>
            <w:ind w:firstLine="480"/>
          </w:pPr>
        </w:pPrChange>
      </w:pPr>
      <w:ins w:id="2838" w:author="3287215331@qq.com" w:date="2018-12-31T17:27:00Z">
        <w:del w:id="2839" w:author="admin" w:date="2020-06-05T11:27:00Z">
          <w:r w:rsidDel="007A2FD3">
            <w:rPr>
              <w:rFonts w:hint="eastAsia"/>
            </w:rPr>
            <w:delText>发现反汇编语句中的</w:delText>
          </w:r>
          <w:r w:rsidRPr="007B10D0" w:rsidDel="007A2FD3">
            <w:delText>int INT_VECTOR_SYS_CALL</w:delText>
          </w:r>
          <w:r w:rsidDel="007A2FD3">
            <w:rPr>
              <w:rFonts w:hint="eastAsia"/>
            </w:rPr>
            <w:delText>，它表示要通过系统</w:delText>
          </w:r>
        </w:del>
      </w:ins>
      <w:ins w:id="2840" w:author="3287215331@qq.com" w:date="2018-12-31T17:28:00Z">
        <w:del w:id="2841" w:author="admin" w:date="2020-06-05T11:27:00Z">
          <w:r w:rsidDel="007A2FD3">
            <w:rPr>
              <w:rFonts w:hint="eastAsia"/>
            </w:rPr>
            <w:delText>来</w:delText>
          </w:r>
        </w:del>
      </w:ins>
      <w:ins w:id="2842" w:author="3287215331@qq.com" w:date="2018-12-31T17:27:00Z">
        <w:del w:id="2843" w:author="admin" w:date="2020-06-05T11:27:00Z">
          <w:r w:rsidDel="007A2FD3">
            <w:rPr>
              <w:rFonts w:hint="eastAsia"/>
            </w:rPr>
            <w:delText>调用</w:delText>
          </w:r>
        </w:del>
      </w:ins>
      <w:ins w:id="2844" w:author="3287215331@qq.com" w:date="2018-12-31T17:28:00Z">
        <w:del w:id="2845" w:author="admin" w:date="2020-06-05T11:27:00Z">
          <w:r w:rsidDel="007A2FD3">
            <w:rPr>
              <w:rFonts w:hint="eastAsia"/>
            </w:rPr>
            <w:delText>sys_</w:delText>
          </w:r>
          <w:r w:rsidDel="007A2FD3">
            <w:delText>call</w:delText>
          </w:r>
          <w:r w:rsidDel="007A2FD3">
            <w:rPr>
              <w:rFonts w:hint="eastAsia"/>
            </w:rPr>
            <w:delText>这个函数。</w:delText>
          </w:r>
        </w:del>
      </w:ins>
    </w:p>
    <w:p w14:paraId="3E680CBE" w14:textId="77777777" w:rsidR="007B10D0" w:rsidDel="007A2FD3" w:rsidRDefault="007B10D0">
      <w:pPr>
        <w:pStyle w:val="aa"/>
        <w:ind w:firstLine="482"/>
        <w:rPr>
          <w:ins w:id="2846" w:author="3287215331@qq.com" w:date="2018-12-31T17:29:00Z"/>
          <w:del w:id="2847" w:author="admin" w:date="2020-06-05T11:27:00Z"/>
          <w:b/>
        </w:rPr>
        <w:pPrChange w:id="2848" w:author="admin" w:date="2020-06-05T11:28:00Z">
          <w:pPr>
            <w:pStyle w:val="aa"/>
            <w:adjustRightInd w:val="0"/>
            <w:snapToGrid w:val="0"/>
            <w:ind w:firstLine="480"/>
          </w:pPr>
        </w:pPrChange>
      </w:pPr>
      <w:ins w:id="2849" w:author="3287215331@qq.com" w:date="2018-12-31T17:29:00Z">
        <w:del w:id="2850" w:author="admin" w:date="2020-06-05T11:27:00Z">
          <w:r w:rsidRPr="007B10D0" w:rsidDel="007A2FD3">
            <w:rPr>
              <w:b/>
              <w:rPrChange w:id="2851" w:author="3287215331@qq.com" w:date="2018-12-31T17:29:00Z">
                <w:rPr/>
              </w:rPrChange>
            </w:rPr>
            <w:delText>4</w:delText>
          </w:r>
          <w:r w:rsidRPr="007B10D0" w:rsidDel="007A2FD3">
            <w:rPr>
              <w:rFonts w:hint="eastAsia"/>
              <w:b/>
              <w:rPrChange w:id="2852" w:author="3287215331@qq.com" w:date="2018-12-31T17:29:00Z">
                <w:rPr>
                  <w:rFonts w:hint="eastAsia"/>
                </w:rPr>
              </w:rPrChange>
            </w:rPr>
            <w:delText>）</w:delText>
          </w:r>
          <w:r w:rsidDel="007A2FD3">
            <w:rPr>
              <w:rFonts w:hint="eastAsia"/>
              <w:b/>
            </w:rPr>
            <w:delText>来看</w:delText>
          </w:r>
          <w:r w:rsidDel="007A2FD3">
            <w:rPr>
              <w:rFonts w:hint="eastAsia"/>
              <w:b/>
            </w:rPr>
            <w:delText>sys</w:delText>
          </w:r>
          <w:r w:rsidDel="007A2FD3">
            <w:rPr>
              <w:b/>
            </w:rPr>
            <w:delText>_call</w:delText>
          </w:r>
          <w:r w:rsidDel="007A2FD3">
            <w:rPr>
              <w:rFonts w:hint="eastAsia"/>
              <w:b/>
            </w:rPr>
            <w:delText>函数</w:delText>
          </w:r>
        </w:del>
      </w:ins>
    </w:p>
    <w:p w14:paraId="38BDB0E3" w14:textId="77777777" w:rsidR="007B10D0" w:rsidRPr="007B10D0" w:rsidDel="007A2FD3" w:rsidRDefault="007B10D0">
      <w:pPr>
        <w:pStyle w:val="aa"/>
        <w:ind w:firstLine="360"/>
        <w:rPr>
          <w:ins w:id="2853" w:author="3287215331@qq.com" w:date="2018-12-31T17:31:00Z"/>
          <w:del w:id="2854" w:author="admin" w:date="2020-06-05T11:27:00Z"/>
          <w:rFonts w:ascii="&amp;quot" w:hAnsi="&amp;quot" w:cs="宋体" w:hint="eastAsia"/>
          <w:color w:val="5C5C5C"/>
          <w:kern w:val="0"/>
          <w:sz w:val="18"/>
          <w:szCs w:val="18"/>
        </w:rPr>
        <w:pPrChange w:id="2855" w:author="admin" w:date="2020-06-05T11:28:00Z">
          <w:pPr>
            <w:numPr>
              <w:numId w:val="25"/>
            </w:numPr>
            <w:pBdr>
              <w:left w:val="single" w:sz="18" w:space="8" w:color="6CE26C"/>
            </w:pBdr>
            <w:shd w:val="clear" w:color="auto" w:fill="FFFFFF"/>
            <w:tabs>
              <w:tab w:val="num" w:pos="720"/>
            </w:tabs>
            <w:spacing w:line="210" w:lineRule="atLeast"/>
            <w:ind w:left="675" w:hanging="360"/>
            <w:jc w:val="left"/>
          </w:pPr>
        </w:pPrChange>
      </w:pPr>
      <w:ins w:id="2856" w:author="3287215331@qq.com" w:date="2018-12-31T17:31:00Z">
        <w:del w:id="2857" w:author="admin" w:date="2020-06-05T11:27:00Z">
          <w:r w:rsidRPr="007B10D0" w:rsidDel="007A2FD3">
            <w:rPr>
              <w:rFonts w:ascii="&amp;quot" w:hAnsi="&amp;quot" w:cs="宋体"/>
              <w:color w:val="000000"/>
              <w:kern w:val="0"/>
              <w:sz w:val="18"/>
              <w:szCs w:val="18"/>
              <w:bdr w:val="none" w:sz="0" w:space="0" w:color="auto" w:frame="1"/>
              <w:shd w:val="clear" w:color="auto" w:fill="FFFFFF"/>
            </w:rPr>
            <w:delText>sys_call:   </w:delText>
          </w:r>
        </w:del>
      </w:ins>
    </w:p>
    <w:p w14:paraId="6037C277" w14:textId="77777777" w:rsidR="007B10D0" w:rsidRPr="007B10D0" w:rsidDel="007A2FD3" w:rsidRDefault="007B10D0">
      <w:pPr>
        <w:pStyle w:val="aa"/>
        <w:ind w:firstLine="360"/>
        <w:rPr>
          <w:ins w:id="2858" w:author="3287215331@qq.com" w:date="2018-12-31T17:31:00Z"/>
          <w:del w:id="2859" w:author="admin" w:date="2020-06-05T11:27:00Z"/>
          <w:rFonts w:ascii="&amp;quot" w:hAnsi="&amp;quot" w:cs="宋体" w:hint="eastAsia"/>
          <w:color w:val="5C5C5C"/>
          <w:kern w:val="0"/>
          <w:sz w:val="18"/>
          <w:szCs w:val="18"/>
        </w:rPr>
        <w:pPrChange w:id="2860" w:author="admin" w:date="2020-06-05T11:28:00Z">
          <w:pPr>
            <w:numPr>
              <w:numId w:val="25"/>
            </w:numPr>
            <w:pBdr>
              <w:left w:val="single" w:sz="18" w:space="8" w:color="6CE26C"/>
            </w:pBdr>
            <w:shd w:val="clear" w:color="auto" w:fill="F8F8F8"/>
            <w:tabs>
              <w:tab w:val="num" w:pos="720"/>
            </w:tabs>
            <w:spacing w:line="210" w:lineRule="atLeast"/>
            <w:ind w:left="675" w:hanging="360"/>
            <w:jc w:val="left"/>
          </w:pPr>
        </w:pPrChange>
      </w:pPr>
      <w:ins w:id="2861" w:author="3287215331@qq.com" w:date="2018-12-31T17:31:00Z">
        <w:del w:id="2862" w:author="admin" w:date="2020-06-05T11:27:00Z">
          <w:r w:rsidRPr="007B10D0" w:rsidDel="007A2FD3">
            <w:rPr>
              <w:rFonts w:ascii="&amp;quot" w:hAnsi="&amp;quot" w:cs="宋体"/>
              <w:color w:val="000000"/>
              <w:kern w:val="0"/>
              <w:sz w:val="18"/>
              <w:szCs w:val="18"/>
              <w:bdr w:val="none" w:sz="0" w:space="0" w:color="auto" w:frame="1"/>
              <w:shd w:val="clear" w:color="auto" w:fill="F8F8F8"/>
            </w:rPr>
            <w:delText>    call save   </w:delText>
          </w:r>
        </w:del>
      </w:ins>
    </w:p>
    <w:p w14:paraId="562C2C71" w14:textId="77777777" w:rsidR="007B10D0" w:rsidRPr="007B10D0" w:rsidDel="007A2FD3" w:rsidRDefault="007B10D0">
      <w:pPr>
        <w:pStyle w:val="aa"/>
        <w:ind w:firstLine="360"/>
        <w:rPr>
          <w:ins w:id="2863" w:author="3287215331@qq.com" w:date="2018-12-31T17:31:00Z"/>
          <w:del w:id="2864" w:author="admin" w:date="2020-06-05T11:27:00Z"/>
          <w:rFonts w:ascii="&amp;quot" w:hAnsi="&amp;quot" w:cs="宋体" w:hint="eastAsia"/>
          <w:color w:val="5C5C5C"/>
          <w:kern w:val="0"/>
          <w:sz w:val="18"/>
          <w:szCs w:val="18"/>
        </w:rPr>
        <w:pPrChange w:id="2865" w:author="admin" w:date="2020-06-05T11:28:00Z">
          <w:pPr>
            <w:numPr>
              <w:numId w:val="25"/>
            </w:numPr>
            <w:pBdr>
              <w:left w:val="single" w:sz="18" w:space="8" w:color="6CE26C"/>
            </w:pBdr>
            <w:shd w:val="clear" w:color="auto" w:fill="FFFFFF"/>
            <w:tabs>
              <w:tab w:val="num" w:pos="720"/>
            </w:tabs>
            <w:spacing w:line="210" w:lineRule="atLeast"/>
            <w:ind w:left="675" w:hanging="360"/>
            <w:jc w:val="left"/>
          </w:pPr>
        </w:pPrChange>
      </w:pPr>
      <w:ins w:id="2866" w:author="3287215331@qq.com" w:date="2018-12-31T17:31:00Z">
        <w:del w:id="2867" w:author="admin" w:date="2020-06-05T11:27:00Z">
          <w:r w:rsidRPr="007B10D0" w:rsidDel="007A2FD3">
            <w:rPr>
              <w:rFonts w:ascii="&amp;quot" w:hAnsi="&amp;quot" w:cs="宋体"/>
              <w:color w:val="000000"/>
              <w:kern w:val="0"/>
              <w:sz w:val="18"/>
              <w:szCs w:val="18"/>
              <w:bdr w:val="none" w:sz="0" w:space="0" w:color="auto" w:frame="1"/>
              <w:shd w:val="clear" w:color="auto" w:fill="FFFFFF"/>
            </w:rPr>
            <w:delText>    push dword [p_proc_ready]   </w:delText>
          </w:r>
        </w:del>
      </w:ins>
    </w:p>
    <w:p w14:paraId="77B1C363" w14:textId="77777777" w:rsidR="007B10D0" w:rsidRPr="007B10D0" w:rsidDel="007A2FD3" w:rsidRDefault="007B10D0">
      <w:pPr>
        <w:pStyle w:val="aa"/>
        <w:ind w:firstLine="360"/>
        <w:rPr>
          <w:ins w:id="2868" w:author="3287215331@qq.com" w:date="2018-12-31T17:31:00Z"/>
          <w:del w:id="2869" w:author="admin" w:date="2020-06-05T11:27:00Z"/>
          <w:rFonts w:ascii="&amp;quot" w:hAnsi="&amp;quot" w:cs="宋体" w:hint="eastAsia"/>
          <w:color w:val="5C5C5C"/>
          <w:kern w:val="0"/>
          <w:sz w:val="18"/>
          <w:szCs w:val="18"/>
        </w:rPr>
        <w:pPrChange w:id="2870" w:author="admin" w:date="2020-06-05T11:28:00Z">
          <w:pPr>
            <w:numPr>
              <w:numId w:val="25"/>
            </w:numPr>
            <w:pBdr>
              <w:left w:val="single" w:sz="18" w:space="8" w:color="6CE26C"/>
            </w:pBdr>
            <w:shd w:val="clear" w:color="auto" w:fill="F8F8F8"/>
            <w:tabs>
              <w:tab w:val="num" w:pos="720"/>
            </w:tabs>
            <w:spacing w:line="210" w:lineRule="atLeast"/>
            <w:ind w:left="675" w:hanging="360"/>
            <w:jc w:val="left"/>
          </w:pPr>
        </w:pPrChange>
      </w:pPr>
      <w:ins w:id="2871" w:author="3287215331@qq.com" w:date="2018-12-31T17:31:00Z">
        <w:del w:id="2872" w:author="admin" w:date="2020-06-05T11:27:00Z">
          <w:r w:rsidRPr="007B10D0" w:rsidDel="007A2FD3">
            <w:rPr>
              <w:rFonts w:ascii="&amp;quot" w:hAnsi="&amp;quot" w:cs="宋体"/>
              <w:color w:val="000000"/>
              <w:kern w:val="0"/>
              <w:sz w:val="18"/>
              <w:szCs w:val="18"/>
              <w:bdr w:val="none" w:sz="0" w:space="0" w:color="auto" w:frame="1"/>
              <w:shd w:val="clear" w:color="auto" w:fill="F8F8F8"/>
            </w:rPr>
            <w:delText>    sti   </w:delText>
          </w:r>
        </w:del>
      </w:ins>
    </w:p>
    <w:p w14:paraId="79A1B315" w14:textId="77777777" w:rsidR="007B10D0" w:rsidRPr="007B10D0" w:rsidDel="007A2FD3" w:rsidRDefault="007B10D0">
      <w:pPr>
        <w:pStyle w:val="aa"/>
        <w:ind w:firstLine="360"/>
        <w:rPr>
          <w:ins w:id="2873" w:author="3287215331@qq.com" w:date="2018-12-31T17:31:00Z"/>
          <w:del w:id="2874" w:author="admin" w:date="2020-06-05T11:27:00Z"/>
          <w:rFonts w:ascii="&amp;quot" w:hAnsi="&amp;quot" w:cs="宋体" w:hint="eastAsia"/>
          <w:color w:val="5C5C5C"/>
          <w:kern w:val="0"/>
          <w:sz w:val="18"/>
          <w:szCs w:val="18"/>
        </w:rPr>
        <w:pPrChange w:id="2875" w:author="admin" w:date="2020-06-05T11:28:00Z">
          <w:pPr>
            <w:numPr>
              <w:numId w:val="25"/>
            </w:numPr>
            <w:pBdr>
              <w:left w:val="single" w:sz="18" w:space="8" w:color="6CE26C"/>
            </w:pBdr>
            <w:shd w:val="clear" w:color="auto" w:fill="FFFFFF"/>
            <w:tabs>
              <w:tab w:val="num" w:pos="720"/>
            </w:tabs>
            <w:spacing w:line="210" w:lineRule="atLeast"/>
            <w:ind w:left="675" w:hanging="360"/>
            <w:jc w:val="left"/>
          </w:pPr>
        </w:pPrChange>
      </w:pPr>
      <w:ins w:id="2876" w:author="3287215331@qq.com" w:date="2018-12-31T17:31:00Z">
        <w:del w:id="2877" w:author="admin" w:date="2020-06-05T11:27:00Z">
          <w:r w:rsidRPr="007B10D0" w:rsidDel="007A2FD3">
            <w:rPr>
              <w:rFonts w:ascii="&amp;quot" w:hAnsi="&amp;quot" w:cs="宋体"/>
              <w:color w:val="000000"/>
              <w:kern w:val="0"/>
              <w:sz w:val="18"/>
              <w:szCs w:val="18"/>
              <w:bdr w:val="none" w:sz="0" w:space="0" w:color="auto" w:frame="1"/>
              <w:shd w:val="clear" w:color="auto" w:fill="FFFFFF"/>
            </w:rPr>
            <w:delText>    push ecx   </w:delText>
          </w:r>
        </w:del>
      </w:ins>
    </w:p>
    <w:p w14:paraId="4B60323A" w14:textId="77777777" w:rsidR="007B10D0" w:rsidRPr="007B10D0" w:rsidDel="007A2FD3" w:rsidRDefault="007B10D0">
      <w:pPr>
        <w:pStyle w:val="aa"/>
        <w:ind w:firstLine="360"/>
        <w:rPr>
          <w:ins w:id="2878" w:author="3287215331@qq.com" w:date="2018-12-31T17:31:00Z"/>
          <w:del w:id="2879" w:author="admin" w:date="2020-06-05T11:27:00Z"/>
          <w:rFonts w:ascii="&amp;quot" w:hAnsi="&amp;quot" w:cs="宋体" w:hint="eastAsia"/>
          <w:color w:val="5C5C5C"/>
          <w:kern w:val="0"/>
          <w:sz w:val="18"/>
          <w:szCs w:val="18"/>
        </w:rPr>
        <w:pPrChange w:id="2880" w:author="admin" w:date="2020-06-05T11:28:00Z">
          <w:pPr>
            <w:numPr>
              <w:numId w:val="25"/>
            </w:numPr>
            <w:pBdr>
              <w:left w:val="single" w:sz="18" w:space="8" w:color="6CE26C"/>
            </w:pBdr>
            <w:shd w:val="clear" w:color="auto" w:fill="F8F8F8"/>
            <w:tabs>
              <w:tab w:val="num" w:pos="720"/>
            </w:tabs>
            <w:spacing w:line="210" w:lineRule="atLeast"/>
            <w:ind w:left="675" w:hanging="360"/>
            <w:jc w:val="left"/>
          </w:pPr>
        </w:pPrChange>
      </w:pPr>
      <w:ins w:id="2881" w:author="3287215331@qq.com" w:date="2018-12-31T17:31:00Z">
        <w:del w:id="2882" w:author="admin" w:date="2020-06-05T11:27:00Z">
          <w:r w:rsidRPr="007B10D0" w:rsidDel="007A2FD3">
            <w:rPr>
              <w:rFonts w:ascii="&amp;quot" w:hAnsi="&amp;quot" w:cs="宋体"/>
              <w:color w:val="000000"/>
              <w:kern w:val="0"/>
              <w:sz w:val="18"/>
              <w:szCs w:val="18"/>
              <w:bdr w:val="none" w:sz="0" w:space="0" w:color="auto" w:frame="1"/>
              <w:shd w:val="clear" w:color="auto" w:fill="F8F8F8"/>
            </w:rPr>
            <w:delText>    push ebx   </w:delText>
          </w:r>
        </w:del>
      </w:ins>
    </w:p>
    <w:p w14:paraId="4473AFD0" w14:textId="77777777" w:rsidR="007B10D0" w:rsidRPr="007B10D0" w:rsidDel="007A2FD3" w:rsidRDefault="007B10D0">
      <w:pPr>
        <w:pStyle w:val="aa"/>
        <w:ind w:firstLine="360"/>
        <w:rPr>
          <w:ins w:id="2883" w:author="3287215331@qq.com" w:date="2018-12-31T17:31:00Z"/>
          <w:del w:id="2884" w:author="admin" w:date="2020-06-05T11:27:00Z"/>
          <w:rFonts w:ascii="&amp;quot" w:hAnsi="&amp;quot" w:cs="宋体" w:hint="eastAsia"/>
          <w:color w:val="5C5C5C"/>
          <w:kern w:val="0"/>
          <w:sz w:val="18"/>
          <w:szCs w:val="18"/>
        </w:rPr>
        <w:pPrChange w:id="2885" w:author="admin" w:date="2020-06-05T11:28:00Z">
          <w:pPr>
            <w:numPr>
              <w:numId w:val="25"/>
            </w:numPr>
            <w:pBdr>
              <w:left w:val="single" w:sz="18" w:space="8" w:color="6CE26C"/>
            </w:pBdr>
            <w:shd w:val="clear" w:color="auto" w:fill="FFFFFF"/>
            <w:tabs>
              <w:tab w:val="num" w:pos="720"/>
            </w:tabs>
            <w:spacing w:line="210" w:lineRule="atLeast"/>
            <w:ind w:left="675" w:hanging="360"/>
            <w:jc w:val="left"/>
          </w:pPr>
        </w:pPrChange>
      </w:pPr>
      <w:ins w:id="2886" w:author="3287215331@qq.com" w:date="2018-12-31T17:31:00Z">
        <w:del w:id="2887" w:author="admin" w:date="2020-06-05T11:27:00Z">
          <w:r w:rsidRPr="007B10D0" w:rsidDel="007A2FD3">
            <w:rPr>
              <w:rFonts w:ascii="&amp;quot" w:hAnsi="&amp;quot" w:cs="宋体"/>
              <w:color w:val="000000"/>
              <w:kern w:val="0"/>
              <w:sz w:val="18"/>
              <w:szCs w:val="18"/>
              <w:bdr w:val="none" w:sz="0" w:space="0" w:color="auto" w:frame="1"/>
              <w:shd w:val="clear" w:color="auto" w:fill="FFFFFF"/>
            </w:rPr>
            <w:delText>    call [sys_call_table + eax * 4]   </w:delText>
          </w:r>
        </w:del>
      </w:ins>
    </w:p>
    <w:p w14:paraId="252CA91D" w14:textId="77777777" w:rsidR="007B10D0" w:rsidRPr="007B10D0" w:rsidDel="007A2FD3" w:rsidRDefault="007B10D0">
      <w:pPr>
        <w:pStyle w:val="aa"/>
        <w:ind w:firstLine="360"/>
        <w:rPr>
          <w:ins w:id="2888" w:author="3287215331@qq.com" w:date="2018-12-31T17:31:00Z"/>
          <w:del w:id="2889" w:author="admin" w:date="2020-06-05T11:27:00Z"/>
          <w:rFonts w:ascii="&amp;quot" w:hAnsi="&amp;quot" w:cs="宋体" w:hint="eastAsia"/>
          <w:color w:val="5C5C5C"/>
          <w:kern w:val="0"/>
          <w:sz w:val="18"/>
          <w:szCs w:val="18"/>
        </w:rPr>
        <w:pPrChange w:id="2890" w:author="admin" w:date="2020-06-05T11:28:00Z">
          <w:pPr>
            <w:numPr>
              <w:numId w:val="25"/>
            </w:numPr>
            <w:pBdr>
              <w:left w:val="single" w:sz="18" w:space="8" w:color="6CE26C"/>
            </w:pBdr>
            <w:shd w:val="clear" w:color="auto" w:fill="F8F8F8"/>
            <w:tabs>
              <w:tab w:val="num" w:pos="720"/>
            </w:tabs>
            <w:spacing w:line="210" w:lineRule="atLeast"/>
            <w:ind w:left="675" w:hanging="360"/>
            <w:jc w:val="left"/>
          </w:pPr>
        </w:pPrChange>
      </w:pPr>
      <w:ins w:id="2891" w:author="3287215331@qq.com" w:date="2018-12-31T17:31:00Z">
        <w:del w:id="2892" w:author="admin" w:date="2020-06-05T11:27:00Z">
          <w:r w:rsidRPr="007B10D0" w:rsidDel="007A2FD3">
            <w:rPr>
              <w:rFonts w:ascii="&amp;quot" w:hAnsi="&amp;quot" w:cs="宋体"/>
              <w:color w:val="000000"/>
              <w:kern w:val="0"/>
              <w:sz w:val="18"/>
              <w:szCs w:val="18"/>
              <w:bdr w:val="none" w:sz="0" w:space="0" w:color="auto" w:frame="1"/>
              <w:shd w:val="clear" w:color="auto" w:fill="F8F8F8"/>
            </w:rPr>
            <w:delText>    add esp, 4 * 3   </w:delText>
          </w:r>
        </w:del>
      </w:ins>
    </w:p>
    <w:p w14:paraId="3D607C40" w14:textId="77777777" w:rsidR="007B10D0" w:rsidRPr="007B10D0" w:rsidDel="007A2FD3" w:rsidRDefault="007B10D0">
      <w:pPr>
        <w:pStyle w:val="aa"/>
        <w:ind w:firstLine="360"/>
        <w:rPr>
          <w:ins w:id="2893" w:author="3287215331@qq.com" w:date="2018-12-31T17:31:00Z"/>
          <w:del w:id="2894" w:author="admin" w:date="2020-06-05T11:27:00Z"/>
          <w:rFonts w:ascii="&amp;quot" w:hAnsi="&amp;quot" w:cs="宋体" w:hint="eastAsia"/>
          <w:color w:val="5C5C5C"/>
          <w:kern w:val="0"/>
          <w:sz w:val="18"/>
          <w:szCs w:val="18"/>
        </w:rPr>
        <w:pPrChange w:id="2895" w:author="admin" w:date="2020-06-05T11:28:00Z">
          <w:pPr>
            <w:numPr>
              <w:numId w:val="25"/>
            </w:numPr>
            <w:pBdr>
              <w:left w:val="single" w:sz="18" w:space="8" w:color="6CE26C"/>
            </w:pBdr>
            <w:shd w:val="clear" w:color="auto" w:fill="FFFFFF"/>
            <w:tabs>
              <w:tab w:val="num" w:pos="720"/>
            </w:tabs>
            <w:spacing w:line="210" w:lineRule="atLeast"/>
            <w:ind w:left="675" w:hanging="360"/>
            <w:jc w:val="left"/>
          </w:pPr>
        </w:pPrChange>
      </w:pPr>
      <w:ins w:id="2896" w:author="3287215331@qq.com" w:date="2018-12-31T17:31:00Z">
        <w:del w:id="2897" w:author="admin" w:date="2020-06-05T11:27:00Z">
          <w:r w:rsidRPr="007B10D0" w:rsidDel="007A2FD3">
            <w:rPr>
              <w:rFonts w:ascii="&amp;quot" w:hAnsi="&amp;quot" w:cs="宋体"/>
              <w:color w:val="000000"/>
              <w:kern w:val="0"/>
              <w:sz w:val="18"/>
              <w:szCs w:val="18"/>
              <w:bdr w:val="none" w:sz="0" w:space="0" w:color="auto" w:frame="1"/>
              <w:shd w:val="clear" w:color="auto" w:fill="FFFFFF"/>
            </w:rPr>
            <w:delText>    mov [esi + EAXREG - P_STACKBASE], eax   </w:delText>
          </w:r>
        </w:del>
      </w:ins>
    </w:p>
    <w:p w14:paraId="398B7E5D" w14:textId="77777777" w:rsidR="007B10D0" w:rsidRPr="007B10D0" w:rsidDel="007A2FD3" w:rsidRDefault="007B10D0">
      <w:pPr>
        <w:pStyle w:val="aa"/>
        <w:ind w:firstLine="360"/>
        <w:rPr>
          <w:ins w:id="2898" w:author="3287215331@qq.com" w:date="2018-12-31T17:31:00Z"/>
          <w:del w:id="2899" w:author="admin" w:date="2020-06-05T11:27:00Z"/>
          <w:rFonts w:ascii="&amp;quot" w:hAnsi="&amp;quot" w:cs="宋体" w:hint="eastAsia"/>
          <w:color w:val="5C5C5C"/>
          <w:kern w:val="0"/>
          <w:sz w:val="18"/>
          <w:szCs w:val="18"/>
        </w:rPr>
        <w:pPrChange w:id="2900" w:author="admin" w:date="2020-06-05T11:28:00Z">
          <w:pPr>
            <w:numPr>
              <w:numId w:val="25"/>
            </w:numPr>
            <w:pBdr>
              <w:left w:val="single" w:sz="18" w:space="8" w:color="6CE26C"/>
            </w:pBdr>
            <w:shd w:val="clear" w:color="auto" w:fill="F8F8F8"/>
            <w:tabs>
              <w:tab w:val="num" w:pos="720"/>
            </w:tabs>
            <w:spacing w:line="210" w:lineRule="atLeast"/>
            <w:ind w:left="675" w:hanging="360"/>
            <w:jc w:val="left"/>
          </w:pPr>
        </w:pPrChange>
      </w:pPr>
      <w:ins w:id="2901" w:author="3287215331@qq.com" w:date="2018-12-31T17:31:00Z">
        <w:del w:id="2902" w:author="admin" w:date="2020-06-05T11:27:00Z">
          <w:r w:rsidRPr="007B10D0" w:rsidDel="007A2FD3">
            <w:rPr>
              <w:rFonts w:ascii="&amp;quot" w:hAnsi="&amp;quot" w:cs="宋体"/>
              <w:color w:val="000000"/>
              <w:kern w:val="0"/>
              <w:sz w:val="18"/>
              <w:szCs w:val="18"/>
              <w:bdr w:val="none" w:sz="0" w:space="0" w:color="auto" w:frame="1"/>
              <w:shd w:val="clear" w:color="auto" w:fill="F8F8F8"/>
            </w:rPr>
            <w:delText>    cli   </w:delText>
          </w:r>
        </w:del>
      </w:ins>
    </w:p>
    <w:p w14:paraId="377B8AD4" w14:textId="77777777" w:rsidR="007B10D0" w:rsidRPr="007B10D0" w:rsidDel="007A2FD3" w:rsidRDefault="007B10D0">
      <w:pPr>
        <w:pStyle w:val="aa"/>
        <w:ind w:firstLine="360"/>
        <w:rPr>
          <w:ins w:id="2903" w:author="3287215331@qq.com" w:date="2018-12-31T17:31:00Z"/>
          <w:del w:id="2904" w:author="admin" w:date="2020-06-05T11:27:00Z"/>
          <w:rFonts w:ascii="&amp;quot" w:hAnsi="&amp;quot" w:cs="宋体" w:hint="eastAsia"/>
          <w:color w:val="5C5C5C"/>
          <w:kern w:val="0"/>
          <w:sz w:val="18"/>
          <w:szCs w:val="18"/>
        </w:rPr>
        <w:pPrChange w:id="2905" w:author="admin" w:date="2020-06-05T11:28:00Z">
          <w:pPr>
            <w:numPr>
              <w:numId w:val="25"/>
            </w:numPr>
            <w:pBdr>
              <w:left w:val="single" w:sz="18" w:space="8" w:color="6CE26C"/>
            </w:pBdr>
            <w:shd w:val="clear" w:color="auto" w:fill="FFFFFF"/>
            <w:tabs>
              <w:tab w:val="num" w:pos="720"/>
            </w:tabs>
            <w:spacing w:line="210" w:lineRule="atLeast"/>
            <w:ind w:left="675" w:hanging="360"/>
            <w:jc w:val="left"/>
          </w:pPr>
        </w:pPrChange>
      </w:pPr>
      <w:ins w:id="2906" w:author="3287215331@qq.com" w:date="2018-12-31T17:31:00Z">
        <w:del w:id="2907" w:author="admin" w:date="2020-06-05T11:27:00Z">
          <w:r w:rsidRPr="007B10D0" w:rsidDel="007A2FD3">
            <w:rPr>
              <w:rFonts w:ascii="&amp;quot" w:hAnsi="&amp;quot" w:cs="宋体"/>
              <w:color w:val="000000"/>
              <w:kern w:val="0"/>
              <w:sz w:val="18"/>
              <w:szCs w:val="18"/>
              <w:bdr w:val="none" w:sz="0" w:space="0" w:color="auto" w:frame="1"/>
              <w:shd w:val="clear" w:color="auto" w:fill="FFFFFF"/>
            </w:rPr>
            <w:delText>    ret   </w:delText>
          </w:r>
        </w:del>
      </w:ins>
    </w:p>
    <w:p w14:paraId="1989C714" w14:textId="77777777" w:rsidR="007B10D0" w:rsidRPr="007B10D0" w:rsidDel="007A2FD3" w:rsidRDefault="00657970">
      <w:pPr>
        <w:pStyle w:val="aa"/>
        <w:ind w:firstLine="480"/>
        <w:rPr>
          <w:ins w:id="2908" w:author="3287215331@qq.com" w:date="2018-12-31T17:02:00Z"/>
          <w:del w:id="2909" w:author="admin" w:date="2020-06-05T11:27:00Z"/>
        </w:rPr>
        <w:pPrChange w:id="2910" w:author="admin" w:date="2020-06-05T11:28:00Z">
          <w:pPr>
            <w:pStyle w:val="aa"/>
            <w:adjustRightInd w:val="0"/>
            <w:snapToGrid w:val="0"/>
            <w:ind w:firstLine="480"/>
          </w:pPr>
        </w:pPrChange>
      </w:pPr>
      <w:ins w:id="2911" w:author="3287215331@qq.com" w:date="2018-12-31T17:40:00Z">
        <w:del w:id="2912" w:author="admin" w:date="2020-06-05T11:27:00Z">
          <w:r w:rsidDel="007A2FD3">
            <w:rPr>
              <w:rFonts w:hint="eastAsia"/>
            </w:rPr>
            <w:delText>函数功能：显示格式化的字符串。</w:delText>
          </w:r>
        </w:del>
      </w:ins>
      <w:ins w:id="2913" w:author="3287215331@qq.com" w:date="2018-12-31T17:42:00Z">
        <w:del w:id="2914" w:author="admin" w:date="2020-06-05T11:27:00Z">
          <w:r w:rsidR="008E01A9" w:rsidDel="007A2FD3">
            <w:rPr>
              <w:rFonts w:hint="eastAsia"/>
            </w:rPr>
            <w:delText>将要输出的字符串从总线复制到显卡的显存中。</w:delText>
          </w:r>
        </w:del>
      </w:ins>
    </w:p>
    <w:p w14:paraId="55A6F87F" w14:textId="77777777" w:rsidR="000B6263" w:rsidRPr="00657970" w:rsidDel="007A2FD3" w:rsidRDefault="000B6263">
      <w:pPr>
        <w:pStyle w:val="aa"/>
        <w:ind w:firstLine="482"/>
        <w:rPr>
          <w:del w:id="2915" w:author="admin" w:date="2020-06-05T11:27:00Z"/>
          <w:b/>
          <w:rPrChange w:id="2916" w:author="3287215331@qq.com" w:date="2018-12-31T17:40:00Z">
            <w:rPr>
              <w:del w:id="2917" w:author="admin" w:date="2020-06-05T11:27:00Z"/>
            </w:rPr>
          </w:rPrChange>
        </w:rPr>
        <w:pPrChange w:id="2918" w:author="admin" w:date="2020-06-05T11:28:00Z">
          <w:pPr>
            <w:pStyle w:val="aa"/>
            <w:adjustRightInd w:val="0"/>
            <w:snapToGrid w:val="0"/>
            <w:ind w:firstLine="480"/>
          </w:pPr>
        </w:pPrChange>
      </w:pPr>
      <w:del w:id="2919" w:author="admin" w:date="2020-06-05T11:27:00Z">
        <w:r w:rsidRPr="00657970" w:rsidDel="007A2FD3">
          <w:rPr>
            <w:rFonts w:hint="eastAsia"/>
            <w:b/>
            <w:rPrChange w:id="2920" w:author="3287215331@qq.com" w:date="2018-12-31T17:40:00Z">
              <w:rPr>
                <w:rFonts w:hint="eastAsia"/>
              </w:rPr>
            </w:rPrChange>
          </w:rPr>
          <w:delText>（</w:delText>
        </w:r>
        <w:r w:rsidRPr="00657970" w:rsidDel="007A2FD3">
          <w:rPr>
            <w:rFonts w:hint="eastAsia"/>
            <w:b/>
            <w:i/>
            <w:rPrChange w:id="2921" w:author="3287215331@qq.com" w:date="2018-12-31T17:40:00Z">
              <w:rPr>
                <w:rFonts w:hint="eastAsia"/>
                <w:i/>
              </w:rPr>
            </w:rPrChange>
          </w:rPr>
          <w:delText>以下格式自行编排，编辑时删除</w:delText>
        </w:r>
        <w:r w:rsidRPr="00657970" w:rsidDel="007A2FD3">
          <w:rPr>
            <w:rFonts w:hint="eastAsia"/>
            <w:b/>
            <w:rPrChange w:id="2922" w:author="3287215331@qq.com" w:date="2018-12-31T17:40:00Z">
              <w:rPr>
                <w:rFonts w:hint="eastAsia"/>
              </w:rPr>
            </w:rPrChange>
          </w:rPr>
          <w:delText>）</w:delText>
        </w:r>
      </w:del>
    </w:p>
    <w:p w14:paraId="0197FCC1" w14:textId="77777777" w:rsidR="000B6263" w:rsidRPr="00657970" w:rsidDel="007A2FD3" w:rsidRDefault="000B6263">
      <w:pPr>
        <w:pStyle w:val="aa"/>
        <w:ind w:firstLine="482"/>
        <w:rPr>
          <w:del w:id="2923" w:author="admin" w:date="2020-06-05T11:27:00Z"/>
          <w:b/>
          <w:rPrChange w:id="2924" w:author="3287215331@qq.com" w:date="2018-12-31T17:40:00Z">
            <w:rPr>
              <w:del w:id="2925" w:author="admin" w:date="2020-06-05T11:27:00Z"/>
            </w:rPr>
          </w:rPrChange>
        </w:rPr>
        <w:pPrChange w:id="2926" w:author="admin" w:date="2020-06-05T11:28:00Z">
          <w:pPr>
            <w:pStyle w:val="aa"/>
            <w:adjustRightInd w:val="0"/>
            <w:snapToGrid w:val="0"/>
            <w:ind w:firstLine="480"/>
          </w:pPr>
        </w:pPrChange>
      </w:pPr>
      <w:del w:id="2927" w:author="admin" w:date="2020-06-05T11:27:00Z">
        <w:r w:rsidRPr="00657970" w:rsidDel="007A2FD3">
          <w:rPr>
            <w:rFonts w:hint="eastAsia"/>
            <w:b/>
            <w:rPrChange w:id="2928" w:author="3287215331@qq.com" w:date="2018-12-31T17:40:00Z">
              <w:rPr>
                <w:rFonts w:hint="eastAsia"/>
              </w:rPr>
            </w:rPrChange>
          </w:rPr>
          <w:fldChar w:fldCharType="begin"/>
        </w:r>
        <w:r w:rsidRPr="00657970" w:rsidDel="007A2FD3">
          <w:rPr>
            <w:b/>
            <w:rPrChange w:id="2929" w:author="3287215331@qq.com" w:date="2018-12-31T17:40:00Z">
              <w:rPr/>
            </w:rPrChange>
          </w:rPr>
          <w:delInstrText xml:space="preserve"> HYPERLINK "https://www.cnblogs.com/pianist/p/3315801.html" </w:delInstrText>
        </w:r>
        <w:r w:rsidRPr="00657970" w:rsidDel="007A2FD3">
          <w:rPr>
            <w:rFonts w:hint="eastAsia"/>
            <w:b/>
            <w:rPrChange w:id="2930" w:author="3287215331@qq.com" w:date="2018-12-31T17:40:00Z">
              <w:rPr>
                <w:rFonts w:hint="eastAsia"/>
              </w:rPr>
            </w:rPrChange>
          </w:rPr>
          <w:fldChar w:fldCharType="separate"/>
        </w:r>
        <w:r w:rsidRPr="00657970" w:rsidDel="007A2FD3">
          <w:rPr>
            <w:rStyle w:val="a3"/>
            <w:b/>
            <w:rPrChange w:id="2931" w:author="3287215331@qq.com" w:date="2018-12-31T17:40:00Z">
              <w:rPr>
                <w:rStyle w:val="a3"/>
              </w:rPr>
            </w:rPrChange>
          </w:rPr>
          <w:delText>https://www.cnblogs.com/pianist/p/3315801.html</w:delText>
        </w:r>
        <w:r w:rsidRPr="00657970" w:rsidDel="007A2FD3">
          <w:rPr>
            <w:rFonts w:hint="eastAsia"/>
            <w:b/>
            <w:rPrChange w:id="2932" w:author="3287215331@qq.com" w:date="2018-12-31T17:40:00Z">
              <w:rPr>
                <w:rFonts w:hint="eastAsia"/>
              </w:rPr>
            </w:rPrChange>
          </w:rPr>
          <w:fldChar w:fldCharType="end"/>
        </w:r>
      </w:del>
    </w:p>
    <w:p w14:paraId="3EC818B5" w14:textId="77777777" w:rsidR="000B6263" w:rsidRPr="00657970" w:rsidDel="007A2FD3" w:rsidRDefault="00657970">
      <w:pPr>
        <w:pStyle w:val="aa"/>
        <w:ind w:firstLine="482"/>
        <w:rPr>
          <w:del w:id="2933" w:author="admin" w:date="2020-06-05T11:27:00Z"/>
          <w:b/>
          <w:rPrChange w:id="2934" w:author="3287215331@qq.com" w:date="2018-12-31T17:40:00Z">
            <w:rPr>
              <w:del w:id="2935" w:author="admin" w:date="2020-06-05T11:27:00Z"/>
            </w:rPr>
          </w:rPrChange>
        </w:rPr>
        <w:pPrChange w:id="2936" w:author="admin" w:date="2020-06-05T11:28:00Z">
          <w:pPr>
            <w:pStyle w:val="aa"/>
            <w:adjustRightInd w:val="0"/>
            <w:snapToGrid w:val="0"/>
            <w:ind w:firstLine="480"/>
          </w:pPr>
        </w:pPrChange>
      </w:pPr>
      <w:ins w:id="2937" w:author="3287215331@qq.com" w:date="2018-12-31T17:40:00Z">
        <w:del w:id="2938" w:author="admin" w:date="2020-06-05T11:27:00Z">
          <w:r w:rsidRPr="00657970" w:rsidDel="007A2FD3">
            <w:rPr>
              <w:b/>
              <w:rPrChange w:id="2939" w:author="3287215331@qq.com" w:date="2018-12-31T17:40:00Z">
                <w:rPr/>
              </w:rPrChange>
            </w:rPr>
            <w:delText>5</w:delText>
          </w:r>
          <w:r w:rsidRPr="00657970" w:rsidDel="007A2FD3">
            <w:rPr>
              <w:rFonts w:hint="eastAsia"/>
              <w:b/>
              <w:rPrChange w:id="2940" w:author="3287215331@qq.com" w:date="2018-12-31T17:40:00Z">
                <w:rPr>
                  <w:rFonts w:hint="eastAsia"/>
                </w:rPr>
              </w:rPrChange>
            </w:rPr>
            <w:delText>）</w:delText>
          </w:r>
        </w:del>
      </w:ins>
      <w:del w:id="2941" w:author="admin" w:date="2020-06-05T11:27:00Z">
        <w:r w:rsidR="000B6263" w:rsidRPr="00657970" w:rsidDel="007A2FD3">
          <w:rPr>
            <w:rFonts w:hint="eastAsia"/>
            <w:b/>
            <w:rPrChange w:id="2942" w:author="3287215331@qq.com" w:date="2018-12-31T17:40:00Z">
              <w:rPr>
                <w:rFonts w:hint="eastAsia"/>
              </w:rPr>
            </w:rPrChange>
          </w:rPr>
          <w:delText>从</w:delText>
        </w:r>
        <w:r w:rsidR="000B6263" w:rsidRPr="00657970" w:rsidDel="007A2FD3">
          <w:rPr>
            <w:b/>
            <w:rPrChange w:id="2943" w:author="3287215331@qq.com" w:date="2018-12-31T17:40:00Z">
              <w:rPr/>
            </w:rPrChange>
          </w:rPr>
          <w:delText>vsprintf</w:delText>
        </w:r>
        <w:r w:rsidR="000B6263" w:rsidRPr="00657970" w:rsidDel="007A2FD3">
          <w:rPr>
            <w:rFonts w:hint="eastAsia"/>
            <w:b/>
            <w:rPrChange w:id="2944" w:author="3287215331@qq.com" w:date="2018-12-31T17:40:00Z">
              <w:rPr>
                <w:rFonts w:hint="eastAsia"/>
              </w:rPr>
            </w:rPrChange>
          </w:rPr>
          <w:delText>生成显示信息，到</w:delText>
        </w:r>
        <w:r w:rsidR="000B6263" w:rsidRPr="00657970" w:rsidDel="007A2FD3">
          <w:rPr>
            <w:b/>
            <w:rPrChange w:id="2945" w:author="3287215331@qq.com" w:date="2018-12-31T17:40:00Z">
              <w:rPr/>
            </w:rPrChange>
          </w:rPr>
          <w:delText>write</w:delText>
        </w:r>
        <w:r w:rsidR="000B6263" w:rsidRPr="00657970" w:rsidDel="007A2FD3">
          <w:rPr>
            <w:rFonts w:hint="eastAsia"/>
            <w:b/>
            <w:rPrChange w:id="2946" w:author="3287215331@qq.com" w:date="2018-12-31T17:40:00Z">
              <w:rPr>
                <w:rFonts w:hint="eastAsia"/>
              </w:rPr>
            </w:rPrChange>
          </w:rPr>
          <w:delText>系统函数，到陷阱</w:delText>
        </w:r>
        <w:r w:rsidR="000B6263" w:rsidRPr="00657970" w:rsidDel="007A2FD3">
          <w:rPr>
            <w:b/>
            <w:rPrChange w:id="2947" w:author="3287215331@qq.com" w:date="2018-12-31T17:40:00Z">
              <w:rPr/>
            </w:rPrChange>
          </w:rPr>
          <w:delText>-</w:delText>
        </w:r>
        <w:r w:rsidR="000B6263" w:rsidRPr="00657970" w:rsidDel="007A2FD3">
          <w:rPr>
            <w:rFonts w:hint="eastAsia"/>
            <w:b/>
            <w:rPrChange w:id="2948" w:author="3287215331@qq.com" w:date="2018-12-31T17:40:00Z">
              <w:rPr>
                <w:rFonts w:hint="eastAsia"/>
              </w:rPr>
            </w:rPrChange>
          </w:rPr>
          <w:delText>系统调用</w:delText>
        </w:r>
        <w:r w:rsidR="000B6263" w:rsidRPr="00657970" w:rsidDel="007A2FD3">
          <w:rPr>
            <w:b/>
            <w:rPrChange w:id="2949" w:author="3287215331@qq.com" w:date="2018-12-31T17:40:00Z">
              <w:rPr/>
            </w:rPrChange>
          </w:rPr>
          <w:delText xml:space="preserve"> int 0x80</w:delText>
        </w:r>
        <w:r w:rsidR="000B6263" w:rsidRPr="00657970" w:rsidDel="007A2FD3">
          <w:rPr>
            <w:rFonts w:hint="eastAsia"/>
            <w:b/>
            <w:rPrChange w:id="2950" w:author="3287215331@qq.com" w:date="2018-12-31T17:40:00Z">
              <w:rPr>
                <w:rFonts w:hint="eastAsia"/>
              </w:rPr>
            </w:rPrChange>
          </w:rPr>
          <w:delText>或</w:delText>
        </w:r>
        <w:r w:rsidR="000B6263" w:rsidRPr="00657970" w:rsidDel="007A2FD3">
          <w:rPr>
            <w:b/>
            <w:rPrChange w:id="2951" w:author="3287215331@qq.com" w:date="2018-12-31T17:40:00Z">
              <w:rPr/>
            </w:rPrChange>
          </w:rPr>
          <w:delText>syscall.</w:delText>
        </w:r>
      </w:del>
    </w:p>
    <w:p w14:paraId="1D68B21F" w14:textId="77777777" w:rsidR="000B6263" w:rsidDel="007A2FD3" w:rsidRDefault="000B6263">
      <w:pPr>
        <w:pStyle w:val="aa"/>
        <w:ind w:firstLine="482"/>
        <w:rPr>
          <w:del w:id="2952" w:author="admin" w:date="2020-06-05T11:27:00Z"/>
        </w:rPr>
        <w:pPrChange w:id="2953" w:author="admin" w:date="2020-06-05T11:28:00Z">
          <w:pPr>
            <w:pStyle w:val="aa"/>
            <w:adjustRightInd w:val="0"/>
            <w:snapToGrid w:val="0"/>
            <w:ind w:firstLine="480"/>
          </w:pPr>
        </w:pPrChange>
      </w:pPr>
      <w:del w:id="2954" w:author="admin" w:date="2020-06-05T11:27:00Z">
        <w:r w:rsidRPr="00657970" w:rsidDel="007A2FD3">
          <w:rPr>
            <w:rFonts w:hint="eastAsia"/>
            <w:b/>
            <w:rPrChange w:id="2955" w:author="3287215331@qq.com" w:date="2018-12-31T17:40:00Z">
              <w:rPr>
                <w:rFonts w:hint="eastAsia"/>
              </w:rPr>
            </w:rPrChange>
          </w:rPr>
          <w:delText>字符显示驱动子程序</w:delText>
        </w:r>
        <w:r w:rsidDel="007A2FD3">
          <w:rPr>
            <w:rFonts w:hint="eastAsia"/>
          </w:rPr>
          <w:delText>：从</w:delText>
        </w:r>
        <w:r w:rsidDel="007A2FD3">
          <w:rPr>
            <w:rFonts w:hint="eastAsia"/>
          </w:rPr>
          <w:delText>ASCII</w:delText>
        </w:r>
        <w:r w:rsidDel="007A2FD3">
          <w:rPr>
            <w:rFonts w:hint="eastAsia"/>
          </w:rPr>
          <w:delText>到字模库到显示</w:delText>
        </w:r>
        <w:r w:rsidDel="007A2FD3">
          <w:rPr>
            <w:rFonts w:hint="eastAsia"/>
          </w:rPr>
          <w:delText>vram</w:delText>
        </w:r>
        <w:r w:rsidDel="007A2FD3">
          <w:rPr>
            <w:rFonts w:hint="eastAsia"/>
          </w:rPr>
          <w:delText>（存储每一个点的</w:delText>
        </w:r>
        <w:r w:rsidDel="007A2FD3">
          <w:rPr>
            <w:rFonts w:hint="eastAsia"/>
          </w:rPr>
          <w:delText>RGB</w:delText>
        </w:r>
        <w:r w:rsidDel="007A2FD3">
          <w:rPr>
            <w:rFonts w:hint="eastAsia"/>
          </w:rPr>
          <w:delText>颜色信息）。</w:delText>
        </w:r>
      </w:del>
    </w:p>
    <w:p w14:paraId="54861073" w14:textId="77777777" w:rsidR="000B6263" w:rsidDel="007A2FD3" w:rsidRDefault="00657970">
      <w:pPr>
        <w:pStyle w:val="aa"/>
        <w:ind w:firstLine="482"/>
        <w:rPr>
          <w:del w:id="2956" w:author="admin" w:date="2020-06-05T11:27:00Z"/>
        </w:rPr>
        <w:pPrChange w:id="2957" w:author="admin" w:date="2020-06-05T11:28:00Z">
          <w:pPr>
            <w:pStyle w:val="aa"/>
            <w:adjustRightInd w:val="0"/>
            <w:snapToGrid w:val="0"/>
            <w:ind w:firstLine="480"/>
          </w:pPr>
        </w:pPrChange>
      </w:pPr>
      <w:ins w:id="2958" w:author="3287215331@qq.com" w:date="2018-12-31T17:40:00Z">
        <w:del w:id="2959" w:author="admin" w:date="2020-06-05T11:27:00Z">
          <w:r w:rsidRPr="00657970" w:rsidDel="007A2FD3">
            <w:rPr>
              <w:b/>
              <w:rPrChange w:id="2960" w:author="3287215331@qq.com" w:date="2018-12-31T17:40:00Z">
                <w:rPr/>
              </w:rPrChange>
            </w:rPr>
            <w:delText>6</w:delText>
          </w:r>
          <w:r w:rsidRPr="00657970" w:rsidDel="007A2FD3">
            <w:rPr>
              <w:rFonts w:hint="eastAsia"/>
              <w:b/>
              <w:rPrChange w:id="2961" w:author="3287215331@qq.com" w:date="2018-12-31T17:40:00Z">
                <w:rPr>
                  <w:rFonts w:hint="eastAsia"/>
                </w:rPr>
              </w:rPrChange>
            </w:rPr>
            <w:delText>）</w:delText>
          </w:r>
        </w:del>
      </w:ins>
      <w:del w:id="2962" w:author="admin" w:date="2020-06-05T11:27:00Z">
        <w:r w:rsidR="000B6263" w:rsidRPr="00657970" w:rsidDel="007A2FD3">
          <w:rPr>
            <w:rFonts w:hint="eastAsia"/>
            <w:b/>
            <w:rPrChange w:id="2963" w:author="3287215331@qq.com" w:date="2018-12-31T17:40:00Z">
              <w:rPr>
                <w:rFonts w:hint="eastAsia"/>
              </w:rPr>
            </w:rPrChange>
          </w:rPr>
          <w:delText>显示芯片按照刷新频率逐行读取</w:delText>
        </w:r>
        <w:r w:rsidR="000B6263" w:rsidRPr="00657970" w:rsidDel="007A2FD3">
          <w:rPr>
            <w:b/>
            <w:rPrChange w:id="2964" w:author="3287215331@qq.com" w:date="2018-12-31T17:40:00Z">
              <w:rPr/>
            </w:rPrChange>
          </w:rPr>
          <w:delText>vram</w:delText>
        </w:r>
        <w:r w:rsidR="000B6263" w:rsidDel="007A2FD3">
          <w:rPr>
            <w:rFonts w:hint="eastAsia"/>
          </w:rPr>
          <w:delText>，并通过信号线向液晶显示器传输每一个点（</w:delText>
        </w:r>
        <w:r w:rsidR="000B6263" w:rsidDel="007A2FD3">
          <w:rPr>
            <w:rFonts w:hint="eastAsia"/>
          </w:rPr>
          <w:delText>RGB</w:delText>
        </w:r>
        <w:r w:rsidR="000B6263" w:rsidDel="007A2FD3">
          <w:rPr>
            <w:rFonts w:hint="eastAsia"/>
          </w:rPr>
          <w:delText>分量）。</w:delText>
        </w:r>
      </w:del>
      <w:ins w:id="2965" w:author="3287215331@qq.com" w:date="2018-12-31T17:18:00Z">
        <w:del w:id="2966" w:author="admin" w:date="2020-06-05T11:27:00Z">
          <w:r w:rsidR="00840640" w:rsidDel="007A2FD3">
            <w:rPr>
              <w:rFonts w:hint="eastAsia"/>
            </w:rPr>
            <w:delText>而我们要传输的“</w:delText>
          </w:r>
          <w:r w:rsidR="00840640" w:rsidDel="007A2FD3">
            <w:rPr>
              <w:rFonts w:hint="eastAsia"/>
            </w:rPr>
            <w:delText>hello</w:delText>
          </w:r>
          <w:r w:rsidR="00840640" w:rsidDel="007A2FD3">
            <w:delText xml:space="preserve"> </w:delText>
          </w:r>
          <w:r w:rsidR="00840640" w:rsidDel="007A2FD3">
            <w:rPr>
              <w:rFonts w:hint="eastAsia"/>
            </w:rPr>
            <w:delText>1172510217</w:delText>
          </w:r>
          <w:r w:rsidR="00840640" w:rsidDel="007A2FD3">
            <w:delText xml:space="preserve"> </w:delText>
          </w:r>
          <w:r w:rsidR="00840640" w:rsidDel="007A2FD3">
            <w:rPr>
              <w:rFonts w:hint="eastAsia"/>
            </w:rPr>
            <w:delText>张景润”就会被打印输出</w:delText>
          </w:r>
        </w:del>
      </w:ins>
      <w:ins w:id="2967" w:author="3287215331@qq.com" w:date="2018-12-31T17:19:00Z">
        <w:del w:id="2968" w:author="admin" w:date="2020-06-05T11:27:00Z">
          <w:r w:rsidR="00840640" w:rsidDel="007A2FD3">
            <w:rPr>
              <w:rFonts w:hint="eastAsia"/>
            </w:rPr>
            <w:delText>在显示器上</w:delText>
          </w:r>
        </w:del>
      </w:ins>
      <w:ins w:id="2969" w:author="3287215331@qq.com" w:date="2018-12-31T17:18:00Z">
        <w:del w:id="2970" w:author="admin" w:date="2020-06-05T11:27:00Z">
          <w:r w:rsidR="00840640" w:rsidDel="007A2FD3">
            <w:rPr>
              <w:rFonts w:hint="eastAsia"/>
            </w:rPr>
            <w:delText>。</w:delText>
          </w:r>
        </w:del>
      </w:ins>
    </w:p>
    <w:p w14:paraId="3631E6AB" w14:textId="77777777" w:rsidR="000B6263" w:rsidDel="007A2FD3" w:rsidRDefault="000B6263">
      <w:pPr>
        <w:pStyle w:val="aa"/>
        <w:ind w:firstLine="480"/>
        <w:rPr>
          <w:del w:id="2971" w:author="admin" w:date="2020-06-05T11:27:00Z"/>
        </w:rPr>
        <w:pPrChange w:id="2972" w:author="admin" w:date="2020-06-05T11:28:00Z">
          <w:pPr>
            <w:pStyle w:val="2"/>
          </w:pPr>
        </w:pPrChange>
      </w:pPr>
      <w:del w:id="2973" w:author="admin" w:date="2020-06-05T11:27:00Z">
        <w:r w:rsidDel="007A2FD3">
          <w:rPr>
            <w:rFonts w:hint="eastAsia"/>
          </w:rPr>
          <w:delText>8.4 getchar</w:delText>
        </w:r>
        <w:r w:rsidDel="007A2FD3">
          <w:rPr>
            <w:rFonts w:hint="eastAsia"/>
          </w:rPr>
          <w:delText>的实现分析</w:delText>
        </w:r>
      </w:del>
    </w:p>
    <w:p w14:paraId="336AEE43" w14:textId="77777777" w:rsidR="00F97846" w:rsidRPr="00F97846" w:rsidDel="007A2FD3" w:rsidRDefault="00F97846">
      <w:pPr>
        <w:pStyle w:val="aa"/>
        <w:ind w:firstLine="482"/>
        <w:rPr>
          <w:ins w:id="2974" w:author="3287215331@qq.com" w:date="2018-12-31T17:44:00Z"/>
          <w:del w:id="2975" w:author="admin" w:date="2020-06-05T11:27:00Z"/>
          <w:b/>
          <w:rPrChange w:id="2976" w:author="3287215331@qq.com" w:date="2018-12-31T17:44:00Z">
            <w:rPr>
              <w:ins w:id="2977" w:author="3287215331@qq.com" w:date="2018-12-31T17:44:00Z"/>
              <w:del w:id="2978" w:author="admin" w:date="2020-06-05T11:27:00Z"/>
            </w:rPr>
          </w:rPrChange>
        </w:rPr>
        <w:pPrChange w:id="2979" w:author="admin" w:date="2020-06-05T11:28:00Z">
          <w:pPr>
            <w:pStyle w:val="aa"/>
            <w:adjustRightInd w:val="0"/>
            <w:snapToGrid w:val="0"/>
            <w:ind w:firstLine="480"/>
          </w:pPr>
        </w:pPrChange>
      </w:pPr>
      <w:ins w:id="2980" w:author="3287215331@qq.com" w:date="2018-12-31T17:44:00Z">
        <w:del w:id="2981" w:author="admin" w:date="2020-06-05T11:27:00Z">
          <w:r w:rsidRPr="00F97846" w:rsidDel="007A2FD3">
            <w:rPr>
              <w:b/>
              <w:rPrChange w:id="2982" w:author="3287215331@qq.com" w:date="2018-12-31T17:44:00Z">
                <w:rPr/>
              </w:rPrChange>
            </w:rPr>
            <w:delText>1</w:delText>
          </w:r>
          <w:r w:rsidRPr="00F97846" w:rsidDel="007A2FD3">
            <w:rPr>
              <w:rFonts w:hint="eastAsia"/>
              <w:b/>
              <w:rPrChange w:id="2983" w:author="3287215331@qq.com" w:date="2018-12-31T17:44:00Z">
                <w:rPr>
                  <w:rFonts w:hint="eastAsia"/>
                </w:rPr>
              </w:rPrChange>
            </w:rPr>
            <w:delText>）</w:delText>
          </w:r>
          <w:r w:rsidRPr="007B542E" w:rsidDel="007A2FD3">
            <w:rPr>
              <w:rFonts w:hint="eastAsia"/>
            </w:rPr>
            <w:delText>运行到</w:delText>
          </w:r>
          <w:r w:rsidRPr="007B542E" w:rsidDel="007A2FD3">
            <w:delText>getchar</w:delText>
          </w:r>
          <w:r w:rsidRPr="007B542E" w:rsidDel="007A2FD3">
            <w:rPr>
              <w:rFonts w:hint="eastAsia"/>
            </w:rPr>
            <w:delText>函数时，程序将控制权交给</w:delText>
          </w:r>
          <w:r w:rsidRPr="00F97846" w:rsidDel="007A2FD3">
            <w:rPr>
              <w:rPrChange w:id="2984" w:author="3287215331@qq.com" w:date="2018-12-31T17:45:00Z">
                <w:rPr>
                  <w:b/>
                </w:rPr>
              </w:rPrChange>
            </w:rPr>
            <w:delText>os</w:delText>
          </w:r>
        </w:del>
      </w:ins>
      <w:ins w:id="2985" w:author="3287215331@qq.com" w:date="2018-12-31T17:45:00Z">
        <w:del w:id="2986" w:author="admin" w:date="2020-06-05T11:27:00Z">
          <w:r w:rsidRPr="00F97846" w:rsidDel="007A2FD3">
            <w:rPr>
              <w:rFonts w:hint="eastAsia"/>
              <w:rPrChange w:id="2987" w:author="3287215331@qq.com" w:date="2018-12-31T17:45:00Z">
                <w:rPr>
                  <w:rFonts w:hint="eastAsia"/>
                  <w:b/>
                </w:rPr>
              </w:rPrChange>
            </w:rPr>
            <w:delText>。</w:delText>
          </w:r>
        </w:del>
      </w:ins>
      <w:ins w:id="2988" w:author="3287215331@qq.com" w:date="2018-12-31T17:44:00Z">
        <w:del w:id="2989" w:author="admin" w:date="2020-06-05T11:27:00Z">
          <w:r w:rsidRPr="00F97846" w:rsidDel="007A2FD3">
            <w:rPr>
              <w:rFonts w:hint="eastAsia"/>
              <w:rPrChange w:id="2990" w:author="3287215331@qq.com" w:date="2018-12-31T17:45:00Z">
                <w:rPr>
                  <w:rFonts w:hint="eastAsia"/>
                  <w:b/>
                </w:rPr>
              </w:rPrChange>
            </w:rPr>
            <w:delText>当你键入时，内容进入缓寸并在屏幕上回显</w:delText>
          </w:r>
        </w:del>
      </w:ins>
      <w:ins w:id="2991" w:author="3287215331@qq.com" w:date="2018-12-31T17:45:00Z">
        <w:del w:id="2992" w:author="admin" w:date="2020-06-05T11:27:00Z">
          <w:r w:rsidRPr="00F97846" w:rsidDel="007A2FD3">
            <w:rPr>
              <w:rFonts w:hint="eastAsia"/>
              <w:rPrChange w:id="2993" w:author="3287215331@qq.com" w:date="2018-12-31T17:45:00Z">
                <w:rPr>
                  <w:rFonts w:hint="eastAsia"/>
                  <w:b/>
                </w:rPr>
              </w:rPrChange>
            </w:rPr>
            <w:delText>。</w:delText>
          </w:r>
        </w:del>
      </w:ins>
      <w:ins w:id="2994" w:author="3287215331@qq.com" w:date="2018-12-31T17:44:00Z">
        <w:del w:id="2995" w:author="admin" w:date="2020-06-05T11:27:00Z">
          <w:r w:rsidRPr="00F97846" w:rsidDel="007A2FD3">
            <w:rPr>
              <w:rFonts w:hint="eastAsia"/>
              <w:rPrChange w:id="2996" w:author="3287215331@qq.com" w:date="2018-12-31T17:45:00Z">
                <w:rPr>
                  <w:rFonts w:hint="eastAsia"/>
                  <w:b/>
                </w:rPr>
              </w:rPrChange>
            </w:rPr>
            <w:delText>按</w:delText>
          </w:r>
          <w:r w:rsidRPr="00F97846" w:rsidDel="007A2FD3">
            <w:rPr>
              <w:rPrChange w:id="2997" w:author="3287215331@qq.com" w:date="2018-12-31T17:45:00Z">
                <w:rPr>
                  <w:b/>
                </w:rPr>
              </w:rPrChange>
            </w:rPr>
            <w:delText>enter</w:delText>
          </w:r>
        </w:del>
      </w:ins>
      <w:ins w:id="2998" w:author="3287215331@qq.com" w:date="2018-12-31T17:45:00Z">
        <w:del w:id="2999" w:author="admin" w:date="2020-06-05T11:27:00Z">
          <w:r w:rsidRPr="00F97846" w:rsidDel="007A2FD3">
            <w:rPr>
              <w:rFonts w:hint="eastAsia"/>
              <w:rPrChange w:id="3000" w:author="3287215331@qq.com" w:date="2018-12-31T17:45:00Z">
                <w:rPr>
                  <w:rFonts w:hint="eastAsia"/>
                  <w:b/>
                </w:rPr>
              </w:rPrChange>
            </w:rPr>
            <w:delText>，</w:delText>
          </w:r>
        </w:del>
      </w:ins>
      <w:ins w:id="3001" w:author="3287215331@qq.com" w:date="2018-12-31T17:44:00Z">
        <w:del w:id="3002" w:author="admin" w:date="2020-06-05T11:27:00Z">
          <w:r w:rsidRPr="00F97846" w:rsidDel="007A2FD3">
            <w:rPr>
              <w:rFonts w:hint="eastAsia"/>
              <w:rPrChange w:id="3003" w:author="3287215331@qq.com" w:date="2018-12-31T17:45:00Z">
                <w:rPr>
                  <w:rFonts w:hint="eastAsia"/>
                  <w:b/>
                </w:rPr>
              </w:rPrChange>
            </w:rPr>
            <w:delText>通知</w:delText>
          </w:r>
          <w:r w:rsidRPr="00F97846" w:rsidDel="007A2FD3">
            <w:rPr>
              <w:rPrChange w:id="3004" w:author="3287215331@qq.com" w:date="2018-12-31T17:45:00Z">
                <w:rPr>
                  <w:b/>
                </w:rPr>
              </w:rPrChange>
            </w:rPr>
            <w:delText xml:space="preserve"> os</w:delText>
          </w:r>
          <w:r w:rsidRPr="00F97846" w:rsidDel="007A2FD3">
            <w:rPr>
              <w:rFonts w:hint="eastAsia"/>
              <w:rPrChange w:id="3005" w:author="3287215331@qq.com" w:date="2018-12-31T17:45:00Z">
                <w:rPr>
                  <w:rFonts w:hint="eastAsia"/>
                  <w:b/>
                </w:rPr>
              </w:rPrChange>
            </w:rPr>
            <w:delText>输入完成</w:delText>
          </w:r>
        </w:del>
      </w:ins>
      <w:ins w:id="3006" w:author="3287215331@qq.com" w:date="2018-12-31T17:45:00Z">
        <w:del w:id="3007" w:author="admin" w:date="2020-06-05T11:27:00Z">
          <w:r w:rsidRPr="00F97846" w:rsidDel="007A2FD3">
            <w:rPr>
              <w:rFonts w:hint="eastAsia"/>
              <w:rPrChange w:id="3008" w:author="3287215331@qq.com" w:date="2018-12-31T17:45:00Z">
                <w:rPr>
                  <w:rFonts w:hint="eastAsia"/>
                  <w:b/>
                </w:rPr>
              </w:rPrChange>
            </w:rPr>
            <w:delText>，这时再</w:delText>
          </w:r>
        </w:del>
      </w:ins>
      <w:ins w:id="3009" w:author="3287215331@qq.com" w:date="2018-12-31T17:44:00Z">
        <w:del w:id="3010" w:author="admin" w:date="2020-06-05T11:27:00Z">
          <w:r w:rsidRPr="00F97846" w:rsidDel="007A2FD3">
            <w:rPr>
              <w:rFonts w:hint="eastAsia"/>
              <w:rPrChange w:id="3011" w:author="3287215331@qq.com" w:date="2018-12-31T17:45:00Z">
                <w:rPr>
                  <w:rFonts w:hint="eastAsia"/>
                  <w:b/>
                </w:rPr>
              </w:rPrChange>
            </w:rPr>
            <w:delText>将控制权在</w:delText>
          </w:r>
        </w:del>
      </w:ins>
      <w:ins w:id="3012" w:author="3287215331@qq.com" w:date="2018-12-31T17:45:00Z">
        <w:del w:id="3013" w:author="admin" w:date="2020-06-05T11:27:00Z">
          <w:r w:rsidRPr="00F97846" w:rsidDel="007A2FD3">
            <w:rPr>
              <w:rFonts w:hint="eastAsia"/>
              <w:rPrChange w:id="3014" w:author="3287215331@qq.com" w:date="2018-12-31T17:45:00Z">
                <w:rPr>
                  <w:rFonts w:hint="eastAsia"/>
                  <w:b/>
                </w:rPr>
              </w:rPrChange>
            </w:rPr>
            <w:delText>交还给</w:delText>
          </w:r>
        </w:del>
      </w:ins>
      <w:ins w:id="3015" w:author="3287215331@qq.com" w:date="2018-12-31T17:44:00Z">
        <w:del w:id="3016" w:author="admin" w:date="2020-06-05T11:27:00Z">
          <w:r w:rsidRPr="00F97846" w:rsidDel="007A2FD3">
            <w:rPr>
              <w:rFonts w:hint="eastAsia"/>
              <w:rPrChange w:id="3017" w:author="3287215331@qq.com" w:date="2018-12-31T17:45:00Z">
                <w:rPr>
                  <w:rFonts w:hint="eastAsia"/>
                  <w:b/>
                </w:rPr>
              </w:rPrChange>
            </w:rPr>
            <w:delText>程序</w:delText>
          </w:r>
        </w:del>
      </w:ins>
      <w:ins w:id="3018" w:author="3287215331@qq.com" w:date="2018-12-31T17:45:00Z">
        <w:del w:id="3019" w:author="admin" w:date="2020-06-05T11:27:00Z">
          <w:r w:rsidDel="007A2FD3">
            <w:rPr>
              <w:rFonts w:hint="eastAsia"/>
            </w:rPr>
            <w:delText>。</w:delText>
          </w:r>
        </w:del>
      </w:ins>
    </w:p>
    <w:p w14:paraId="28434666" w14:textId="77777777" w:rsidR="000B6263" w:rsidRPr="00F97846" w:rsidDel="007A2FD3" w:rsidRDefault="00F97846">
      <w:pPr>
        <w:pStyle w:val="aa"/>
        <w:ind w:firstLine="482"/>
        <w:rPr>
          <w:del w:id="3020" w:author="admin" w:date="2020-06-05T11:27:00Z"/>
        </w:rPr>
        <w:pPrChange w:id="3021" w:author="admin" w:date="2020-06-05T11:28:00Z">
          <w:pPr>
            <w:pStyle w:val="aa"/>
            <w:adjustRightInd w:val="0"/>
            <w:snapToGrid w:val="0"/>
            <w:ind w:firstLine="480"/>
          </w:pPr>
        </w:pPrChange>
      </w:pPr>
      <w:ins w:id="3022" w:author="3287215331@qq.com" w:date="2018-12-31T17:46:00Z">
        <w:del w:id="3023" w:author="admin" w:date="2020-06-05T11:27:00Z">
          <w:r w:rsidRPr="00F97846" w:rsidDel="007A2FD3">
            <w:rPr>
              <w:b/>
              <w:rPrChange w:id="3024" w:author="3287215331@qq.com" w:date="2018-12-31T17:46:00Z">
                <w:rPr/>
              </w:rPrChange>
            </w:rPr>
            <w:delText>2</w:delText>
          </w:r>
          <w:r w:rsidRPr="00F97846" w:rsidDel="007A2FD3">
            <w:rPr>
              <w:rFonts w:hint="eastAsia"/>
              <w:b/>
              <w:rPrChange w:id="3025" w:author="3287215331@qq.com" w:date="2018-12-31T17:46:00Z">
                <w:rPr>
                  <w:rFonts w:hint="eastAsia"/>
                </w:rPr>
              </w:rPrChange>
            </w:rPr>
            <w:delText>）</w:delText>
          </w:r>
        </w:del>
      </w:ins>
      <w:del w:id="3026" w:author="admin" w:date="2020-06-05T11:27:00Z">
        <w:r w:rsidR="000B6263" w:rsidRPr="00F97846" w:rsidDel="007A2FD3">
          <w:rPr>
            <w:rFonts w:hint="eastAsia"/>
          </w:rPr>
          <w:delText>（</w:delText>
        </w:r>
        <w:r w:rsidR="000B6263" w:rsidRPr="00F97846" w:rsidDel="007A2FD3">
          <w:rPr>
            <w:rFonts w:hint="eastAsia"/>
            <w:i/>
          </w:rPr>
          <w:delText>以下格式自行编排，编辑时删除</w:delText>
        </w:r>
        <w:r w:rsidR="000B6263" w:rsidRPr="00F97846" w:rsidDel="007A2FD3">
          <w:rPr>
            <w:rFonts w:hint="eastAsia"/>
          </w:rPr>
          <w:delText>）</w:delText>
        </w:r>
      </w:del>
    </w:p>
    <w:p w14:paraId="37F08A87" w14:textId="77777777" w:rsidR="000B6263" w:rsidDel="007A2FD3" w:rsidRDefault="000B6263">
      <w:pPr>
        <w:pStyle w:val="aa"/>
        <w:ind w:firstLine="480"/>
        <w:rPr>
          <w:del w:id="3027" w:author="admin" w:date="2020-06-05T11:27:00Z"/>
        </w:rPr>
        <w:pPrChange w:id="3028" w:author="admin" w:date="2020-06-05T11:28:00Z">
          <w:pPr>
            <w:pStyle w:val="aa"/>
            <w:adjustRightInd w:val="0"/>
            <w:snapToGrid w:val="0"/>
            <w:ind w:firstLine="480"/>
          </w:pPr>
        </w:pPrChange>
      </w:pPr>
      <w:del w:id="3029" w:author="admin" w:date="2020-06-05T11:27:00Z">
        <w:r w:rsidRPr="00F97846" w:rsidDel="007A2FD3">
          <w:rPr>
            <w:rFonts w:hint="eastAsia"/>
          </w:rPr>
          <w:delText>异</w:delText>
        </w:r>
        <w:r w:rsidDel="007A2FD3">
          <w:rPr>
            <w:rFonts w:hint="eastAsia"/>
          </w:rPr>
          <w:delText>步异常</w:delText>
        </w:r>
        <w:r w:rsidDel="007A2FD3">
          <w:rPr>
            <w:rFonts w:hint="eastAsia"/>
          </w:rPr>
          <w:delText>-</w:delText>
        </w:r>
        <w:r w:rsidDel="007A2FD3">
          <w:rPr>
            <w:rFonts w:hint="eastAsia"/>
          </w:rPr>
          <w:delText>键盘中断的处理：键盘中断处理子程序。接受按键扫描码转成</w:delText>
        </w:r>
        <w:r w:rsidDel="007A2FD3">
          <w:rPr>
            <w:rFonts w:hint="eastAsia"/>
          </w:rPr>
          <w:delText>ascii</w:delText>
        </w:r>
        <w:r w:rsidDel="007A2FD3">
          <w:rPr>
            <w:rFonts w:hint="eastAsia"/>
          </w:rPr>
          <w:delText>码，保存到系统的键盘缓冲区。</w:delText>
        </w:r>
      </w:del>
    </w:p>
    <w:p w14:paraId="21FF1DDC" w14:textId="77777777" w:rsidR="000B6263" w:rsidDel="007A2FD3" w:rsidRDefault="00F97846">
      <w:pPr>
        <w:pStyle w:val="aa"/>
        <w:ind w:firstLine="482"/>
        <w:rPr>
          <w:del w:id="3030" w:author="admin" w:date="2020-06-05T11:27:00Z"/>
        </w:rPr>
        <w:pPrChange w:id="3031" w:author="admin" w:date="2020-06-05T11:28:00Z">
          <w:pPr>
            <w:pStyle w:val="aa"/>
            <w:adjustRightInd w:val="0"/>
            <w:snapToGrid w:val="0"/>
            <w:ind w:firstLine="480"/>
          </w:pPr>
        </w:pPrChange>
      </w:pPr>
      <w:ins w:id="3032" w:author="3287215331@qq.com" w:date="2018-12-31T17:46:00Z">
        <w:del w:id="3033" w:author="admin" w:date="2020-06-05T11:27:00Z">
          <w:r w:rsidRPr="00F97846" w:rsidDel="007A2FD3">
            <w:rPr>
              <w:b/>
              <w:rPrChange w:id="3034" w:author="3287215331@qq.com" w:date="2018-12-31T17:46:00Z">
                <w:rPr/>
              </w:rPrChange>
            </w:rPr>
            <w:delText>3</w:delText>
          </w:r>
          <w:r w:rsidRPr="00F97846" w:rsidDel="007A2FD3">
            <w:rPr>
              <w:rFonts w:hint="eastAsia"/>
              <w:b/>
              <w:rPrChange w:id="3035" w:author="3287215331@qq.com" w:date="2018-12-31T17:46:00Z">
                <w:rPr>
                  <w:rFonts w:hint="eastAsia"/>
                </w:rPr>
              </w:rPrChange>
            </w:rPr>
            <w:delText>）</w:delText>
          </w:r>
        </w:del>
      </w:ins>
      <w:del w:id="3036" w:author="admin" w:date="2020-06-05T11:27:00Z">
        <w:r w:rsidR="000B6263" w:rsidDel="007A2FD3">
          <w:rPr>
            <w:rFonts w:hint="eastAsia"/>
          </w:rPr>
          <w:delText>getchar</w:delText>
        </w:r>
        <w:r w:rsidR="000B6263" w:rsidDel="007A2FD3">
          <w:rPr>
            <w:rFonts w:hint="eastAsia"/>
          </w:rPr>
          <w:delText>等调用</w:delText>
        </w:r>
        <w:r w:rsidR="000B6263" w:rsidDel="007A2FD3">
          <w:rPr>
            <w:rFonts w:hint="eastAsia"/>
          </w:rPr>
          <w:delText>read</w:delText>
        </w:r>
        <w:r w:rsidR="000B6263" w:rsidDel="007A2FD3">
          <w:rPr>
            <w:rFonts w:hint="eastAsia"/>
          </w:rPr>
          <w:delText>系统函数，通过系统调用读取按键</w:delText>
        </w:r>
        <w:r w:rsidR="000B6263" w:rsidDel="007A2FD3">
          <w:rPr>
            <w:rFonts w:hint="eastAsia"/>
          </w:rPr>
          <w:delText>ascii</w:delText>
        </w:r>
        <w:r w:rsidR="000B6263" w:rsidDel="007A2FD3">
          <w:rPr>
            <w:rFonts w:hint="eastAsia"/>
          </w:rPr>
          <w:delText>码，直到接受到回车键才返回。</w:delText>
        </w:r>
      </w:del>
    </w:p>
    <w:p w14:paraId="532938F8" w14:textId="77777777" w:rsidR="000B6263" w:rsidDel="007A2FD3" w:rsidRDefault="000B6263">
      <w:pPr>
        <w:pStyle w:val="aa"/>
        <w:ind w:firstLine="480"/>
        <w:rPr>
          <w:del w:id="3037" w:author="admin" w:date="2020-06-05T11:27:00Z"/>
        </w:rPr>
        <w:pPrChange w:id="3038" w:author="admin" w:date="2020-06-05T11:28:00Z">
          <w:pPr>
            <w:pStyle w:val="2"/>
          </w:pPr>
        </w:pPrChange>
      </w:pPr>
      <w:del w:id="3039" w:author="admin" w:date="2020-06-05T11:27:00Z">
        <w:r w:rsidDel="007A2FD3">
          <w:rPr>
            <w:rFonts w:hint="eastAsia"/>
          </w:rPr>
          <w:delText>8.5</w:delText>
        </w:r>
        <w:r w:rsidDel="007A2FD3">
          <w:rPr>
            <w:rFonts w:hint="eastAsia"/>
          </w:rPr>
          <w:delText>本章小结</w:delText>
        </w:r>
      </w:del>
    </w:p>
    <w:p w14:paraId="6F7B56D6" w14:textId="77777777" w:rsidR="00FC66B8" w:rsidDel="007A2FD3" w:rsidRDefault="00F97846">
      <w:pPr>
        <w:pStyle w:val="aa"/>
        <w:ind w:firstLine="480"/>
        <w:rPr>
          <w:ins w:id="3040" w:author="3287215331@qq.com" w:date="2018-12-31T17:48:00Z"/>
          <w:del w:id="3041" w:author="admin" w:date="2020-06-05T11:27:00Z"/>
        </w:rPr>
        <w:pPrChange w:id="3042" w:author="admin" w:date="2020-06-05T11:28:00Z">
          <w:pPr>
            <w:pStyle w:val="aa"/>
            <w:adjustRightInd w:val="0"/>
            <w:snapToGrid w:val="0"/>
            <w:ind w:firstLine="480"/>
          </w:pPr>
        </w:pPrChange>
      </w:pPr>
      <w:ins w:id="3043" w:author="3287215331@qq.com" w:date="2018-12-31T17:47:00Z">
        <w:del w:id="3044" w:author="admin" w:date="2020-06-05T11:27:00Z">
          <w:r w:rsidDel="007A2FD3">
            <w:rPr>
              <w:rFonts w:hint="eastAsia"/>
            </w:rPr>
            <w:delText>在本章，</w:delText>
          </w:r>
        </w:del>
      </w:ins>
      <w:ins w:id="3045" w:author="3287215331@qq.com" w:date="2018-12-31T17:48:00Z">
        <w:del w:id="3046" w:author="admin" w:date="2020-06-05T11:27:00Z">
          <w:r w:rsidDel="007A2FD3">
            <w:rPr>
              <w:rFonts w:hint="eastAsia"/>
            </w:rPr>
            <w:delText>我们接触了文件的操作</w:delText>
          </w:r>
          <w:r w:rsidR="00FC66B8" w:rsidDel="007A2FD3">
            <w:rPr>
              <w:rFonts w:hint="eastAsia"/>
            </w:rPr>
            <w:delText>。</w:delText>
          </w:r>
        </w:del>
      </w:ins>
    </w:p>
    <w:p w14:paraId="69BF3A4A" w14:textId="77777777" w:rsidR="00FC66B8" w:rsidDel="007A2FD3" w:rsidRDefault="00FC66B8">
      <w:pPr>
        <w:pStyle w:val="aa"/>
        <w:ind w:firstLine="482"/>
        <w:rPr>
          <w:ins w:id="3047" w:author="3287215331@qq.com" w:date="2018-12-31T17:52:00Z"/>
          <w:del w:id="3048" w:author="admin" w:date="2020-06-05T11:27:00Z"/>
        </w:rPr>
        <w:pPrChange w:id="3049" w:author="admin" w:date="2020-06-05T11:28:00Z">
          <w:pPr>
            <w:pStyle w:val="aa"/>
            <w:adjustRightInd w:val="0"/>
            <w:snapToGrid w:val="0"/>
            <w:ind w:firstLine="480"/>
          </w:pPr>
        </w:pPrChange>
      </w:pPr>
      <w:ins w:id="3050" w:author="3287215331@qq.com" w:date="2018-12-31T17:48:00Z">
        <w:del w:id="3051" w:author="admin" w:date="2020-06-05T11:27:00Z">
          <w:r w:rsidRPr="00FC66B8" w:rsidDel="007A2FD3">
            <w:rPr>
              <w:b/>
              <w:rPrChange w:id="3052" w:author="3287215331@qq.com" w:date="2018-12-31T17:48:00Z">
                <w:rPr/>
              </w:rPrChange>
            </w:rPr>
            <w:delText>1</w:delText>
          </w:r>
          <w:r w:rsidRPr="00FC66B8" w:rsidDel="007A2FD3">
            <w:rPr>
              <w:rFonts w:hint="eastAsia"/>
              <w:b/>
              <w:rPrChange w:id="3053" w:author="3287215331@qq.com" w:date="2018-12-31T17:48:00Z">
                <w:rPr>
                  <w:rFonts w:hint="eastAsia"/>
                </w:rPr>
              </w:rPrChange>
            </w:rPr>
            <w:delText>）</w:delText>
          </w:r>
          <w:r w:rsidDel="007A2FD3">
            <w:rPr>
              <w:rFonts w:hint="eastAsia"/>
              <w:b/>
            </w:rPr>
            <w:delText>Linux</w:delText>
          </w:r>
          <w:r w:rsidDel="007A2FD3">
            <w:rPr>
              <w:rFonts w:hint="eastAsia"/>
              <w:b/>
            </w:rPr>
            <w:delText>提供了少量的基于</w:delText>
          </w:r>
          <w:r w:rsidDel="007A2FD3">
            <w:rPr>
              <w:rFonts w:hint="eastAsia"/>
              <w:b/>
            </w:rPr>
            <w:delText>unix</w:delText>
          </w:r>
          <w:r w:rsidDel="007A2FD3">
            <w:rPr>
              <w:b/>
            </w:rPr>
            <w:delText xml:space="preserve"> </w:delText>
          </w:r>
          <w:r w:rsidDel="007A2FD3">
            <w:rPr>
              <w:rFonts w:hint="eastAsia"/>
              <w:b/>
            </w:rPr>
            <w:delText>I/O</w:delText>
          </w:r>
          <w:r w:rsidDel="007A2FD3">
            <w:rPr>
              <w:rFonts w:hint="eastAsia"/>
              <w:b/>
            </w:rPr>
            <w:delText>模型的</w:delText>
          </w:r>
        </w:del>
      </w:ins>
      <w:ins w:id="3054" w:author="3287215331@qq.com" w:date="2018-12-31T17:49:00Z">
        <w:del w:id="3055" w:author="admin" w:date="2020-06-05T11:27:00Z">
          <w:r w:rsidDel="007A2FD3">
            <w:rPr>
              <w:rFonts w:hint="eastAsia"/>
              <w:b/>
            </w:rPr>
            <w:delText>系统级函数。</w:delText>
          </w:r>
          <w:r w:rsidRPr="007B542E" w:rsidDel="007A2FD3">
            <w:rPr>
              <w:rFonts w:hint="eastAsia"/>
            </w:rPr>
            <w:delText>他们允许</w:delText>
          </w:r>
        </w:del>
      </w:ins>
      <w:ins w:id="3056" w:author="3287215331@qq.com" w:date="2018-12-31T17:51:00Z">
        <w:del w:id="3057" w:author="admin" w:date="2020-06-05T11:27:00Z">
          <w:r w:rsidRPr="007B542E" w:rsidDel="007A2FD3">
            <w:rPr>
              <w:rFonts w:hint="eastAsia"/>
            </w:rPr>
            <w:delText>应用程序打开（</w:delText>
          </w:r>
          <w:r w:rsidRPr="007B542E" w:rsidDel="007A2FD3">
            <w:delText>open</w:delText>
          </w:r>
          <w:r w:rsidRPr="00FC66B8" w:rsidDel="007A2FD3">
            <w:rPr>
              <w:rFonts w:hint="eastAsia"/>
              <w:rPrChange w:id="3058" w:author="3287215331@qq.com" w:date="2018-12-31T17:52:00Z">
                <w:rPr>
                  <w:rFonts w:hint="eastAsia"/>
                  <w:b/>
                </w:rPr>
              </w:rPrChange>
            </w:rPr>
            <w:delText>），关闭（</w:delText>
          </w:r>
        </w:del>
      </w:ins>
      <w:ins w:id="3059" w:author="3287215331@qq.com" w:date="2018-12-31T17:52:00Z">
        <w:del w:id="3060" w:author="admin" w:date="2020-06-05T11:27:00Z">
          <w:r w:rsidRPr="00FC66B8" w:rsidDel="007A2FD3">
            <w:rPr>
              <w:rPrChange w:id="3061" w:author="3287215331@qq.com" w:date="2018-12-31T17:52:00Z">
                <w:rPr>
                  <w:b/>
                </w:rPr>
              </w:rPrChange>
            </w:rPr>
            <w:delText>close</w:delText>
          </w:r>
        </w:del>
      </w:ins>
      <w:ins w:id="3062" w:author="3287215331@qq.com" w:date="2018-12-31T17:51:00Z">
        <w:del w:id="3063" w:author="admin" w:date="2020-06-05T11:27:00Z">
          <w:r w:rsidRPr="00FC66B8" w:rsidDel="007A2FD3">
            <w:rPr>
              <w:rFonts w:hint="eastAsia"/>
              <w:rPrChange w:id="3064" w:author="3287215331@qq.com" w:date="2018-12-31T17:52:00Z">
                <w:rPr>
                  <w:rFonts w:hint="eastAsia"/>
                  <w:b/>
                </w:rPr>
              </w:rPrChange>
            </w:rPr>
            <w:delText>）</w:delText>
          </w:r>
        </w:del>
      </w:ins>
      <w:ins w:id="3065" w:author="3287215331@qq.com" w:date="2018-12-31T17:52:00Z">
        <w:del w:id="3066" w:author="admin" w:date="2020-06-05T11:27:00Z">
          <w:r w:rsidRPr="00FC66B8" w:rsidDel="007A2FD3">
            <w:rPr>
              <w:rFonts w:hint="eastAsia"/>
              <w:rPrChange w:id="3067" w:author="3287215331@qq.com" w:date="2018-12-31T17:52:00Z">
                <w:rPr>
                  <w:rFonts w:hint="eastAsia"/>
                  <w:b/>
                </w:rPr>
              </w:rPrChange>
            </w:rPr>
            <w:delText>，读（</w:delText>
          </w:r>
          <w:r w:rsidRPr="00FC66B8" w:rsidDel="007A2FD3">
            <w:rPr>
              <w:rPrChange w:id="3068" w:author="3287215331@qq.com" w:date="2018-12-31T17:52:00Z">
                <w:rPr>
                  <w:b/>
                </w:rPr>
              </w:rPrChange>
            </w:rPr>
            <w:delText>read</w:delText>
          </w:r>
          <w:r w:rsidRPr="00FC66B8" w:rsidDel="007A2FD3">
            <w:rPr>
              <w:rFonts w:hint="eastAsia"/>
              <w:rPrChange w:id="3069" w:author="3287215331@qq.com" w:date="2018-12-31T17:52:00Z">
                <w:rPr>
                  <w:rFonts w:hint="eastAsia"/>
                  <w:b/>
                </w:rPr>
              </w:rPrChange>
            </w:rPr>
            <w:delText>），写（</w:delText>
          </w:r>
          <w:r w:rsidRPr="00FC66B8" w:rsidDel="007A2FD3">
            <w:rPr>
              <w:rPrChange w:id="3070" w:author="3287215331@qq.com" w:date="2018-12-31T17:52:00Z">
                <w:rPr>
                  <w:b/>
                </w:rPr>
              </w:rPrChange>
            </w:rPr>
            <w:delText>write</w:delText>
          </w:r>
          <w:r w:rsidRPr="00FC66B8" w:rsidDel="007A2FD3">
            <w:rPr>
              <w:rFonts w:hint="eastAsia"/>
              <w:rPrChange w:id="3071" w:author="3287215331@qq.com" w:date="2018-12-31T17:52:00Z">
                <w:rPr>
                  <w:rFonts w:hint="eastAsia"/>
                  <w:b/>
                </w:rPr>
              </w:rPrChange>
            </w:rPr>
            <w:delText>）文件</w:delText>
          </w:r>
          <w:r w:rsidDel="007A2FD3">
            <w:rPr>
              <w:rFonts w:hint="eastAsia"/>
            </w:rPr>
            <w:delText>，提取文件的元数据，以及执行</w:delText>
          </w:r>
          <w:r w:rsidDel="007A2FD3">
            <w:rPr>
              <w:rFonts w:hint="eastAsia"/>
            </w:rPr>
            <w:delText>I/O</w:delText>
          </w:r>
          <w:r w:rsidDel="007A2FD3">
            <w:rPr>
              <w:rFonts w:hint="eastAsia"/>
            </w:rPr>
            <w:delText>的重定向。</w:delText>
          </w:r>
        </w:del>
      </w:ins>
    </w:p>
    <w:p w14:paraId="682C0E1C" w14:textId="77777777" w:rsidR="00016427" w:rsidDel="007A2FD3" w:rsidRDefault="00FC66B8">
      <w:pPr>
        <w:pStyle w:val="aa"/>
        <w:ind w:firstLine="482"/>
        <w:rPr>
          <w:ins w:id="3072" w:author="3287215331@qq.com" w:date="2018-12-31T17:55:00Z"/>
          <w:del w:id="3073" w:author="admin" w:date="2020-06-05T11:27:00Z"/>
        </w:rPr>
        <w:pPrChange w:id="3074" w:author="admin" w:date="2020-06-05T11:28:00Z">
          <w:pPr>
            <w:pStyle w:val="aa"/>
            <w:adjustRightInd w:val="0"/>
            <w:snapToGrid w:val="0"/>
            <w:ind w:firstLine="480"/>
          </w:pPr>
        </w:pPrChange>
      </w:pPr>
      <w:ins w:id="3075" w:author="3287215331@qq.com" w:date="2018-12-31T17:52:00Z">
        <w:del w:id="3076" w:author="admin" w:date="2020-06-05T11:27:00Z">
          <w:r w:rsidRPr="00FC66B8" w:rsidDel="007A2FD3">
            <w:rPr>
              <w:b/>
              <w:rPrChange w:id="3077" w:author="3287215331@qq.com" w:date="2018-12-31T17:52:00Z">
                <w:rPr/>
              </w:rPrChange>
            </w:rPr>
            <w:delText>2</w:delText>
          </w:r>
          <w:r w:rsidRPr="00FC66B8" w:rsidDel="007A2FD3">
            <w:rPr>
              <w:rFonts w:hint="eastAsia"/>
              <w:b/>
              <w:rPrChange w:id="3078" w:author="3287215331@qq.com" w:date="2018-12-31T17:52:00Z">
                <w:rPr>
                  <w:rFonts w:hint="eastAsia"/>
                </w:rPr>
              </w:rPrChange>
            </w:rPr>
            <w:delText>）</w:delText>
          </w:r>
        </w:del>
      </w:ins>
      <w:ins w:id="3079" w:author="3287215331@qq.com" w:date="2018-12-31T17:53:00Z">
        <w:del w:id="3080" w:author="admin" w:date="2020-06-05T11:27:00Z">
          <w:r w:rsidDel="007A2FD3">
            <w:rPr>
              <w:rFonts w:hint="eastAsia"/>
              <w:b/>
            </w:rPr>
            <w:delText>printf</w:delText>
          </w:r>
          <w:r w:rsidDel="007A2FD3">
            <w:rPr>
              <w:rFonts w:hint="eastAsia"/>
              <w:b/>
            </w:rPr>
            <w:delText>函数小家伙，大本事。</w:delText>
          </w:r>
          <w:r w:rsidDel="007A2FD3">
            <w:rPr>
              <w:rFonts w:hint="eastAsia"/>
            </w:rPr>
            <w:delText>看似简单的</w:delText>
          </w:r>
          <w:r w:rsidDel="007A2FD3">
            <w:rPr>
              <w:rFonts w:hint="eastAsia"/>
            </w:rPr>
            <w:delText>printf</w:delText>
          </w:r>
          <w:r w:rsidDel="007A2FD3">
            <w:rPr>
              <w:rFonts w:hint="eastAsia"/>
            </w:rPr>
            <w:delText>函数其实</w:delText>
          </w:r>
        </w:del>
      </w:ins>
      <w:ins w:id="3081" w:author="3287215331@qq.com" w:date="2018-12-31T17:54:00Z">
        <w:del w:id="3082" w:author="admin" w:date="2020-06-05T11:27:00Z">
          <w:r w:rsidDel="007A2FD3">
            <w:rPr>
              <w:rFonts w:hint="eastAsia"/>
            </w:rPr>
            <w:delText>底层实现非常复杂，他调用了函数</w:delText>
          </w:r>
          <w:r w:rsidDel="007A2FD3">
            <w:rPr>
              <w:rFonts w:hint="eastAsia"/>
            </w:rPr>
            <w:delText>v</w:delText>
          </w:r>
          <w:r w:rsidDel="007A2FD3">
            <w:delText>sprintf</w:delText>
          </w:r>
          <w:r w:rsidR="00016427" w:rsidDel="007A2FD3">
            <w:rPr>
              <w:rFonts w:hint="eastAsia"/>
            </w:rPr>
            <w:delText>和</w:delText>
          </w:r>
        </w:del>
      </w:ins>
      <w:ins w:id="3083" w:author="3287215331@qq.com" w:date="2018-12-31T17:55:00Z">
        <w:del w:id="3084" w:author="admin" w:date="2020-06-05T11:27:00Z">
          <w:r w:rsidR="00016427" w:rsidDel="007A2FD3">
            <w:rPr>
              <w:rFonts w:hint="eastAsia"/>
            </w:rPr>
            <w:delText>系统调用</w:delText>
          </w:r>
          <w:r w:rsidR="00016427" w:rsidDel="007A2FD3">
            <w:rPr>
              <w:rFonts w:hint="eastAsia"/>
            </w:rPr>
            <w:delText>write</w:delText>
          </w:r>
          <w:r w:rsidR="00016427" w:rsidDel="007A2FD3">
            <w:rPr>
              <w:rFonts w:hint="eastAsia"/>
            </w:rPr>
            <w:delText>，而之后有调用了</w:delText>
          </w:r>
          <w:r w:rsidR="00016427" w:rsidDel="007A2FD3">
            <w:rPr>
              <w:rFonts w:hint="eastAsia"/>
            </w:rPr>
            <w:delText>sys</w:delText>
          </w:r>
          <w:r w:rsidR="00016427" w:rsidDel="007A2FD3">
            <w:delText>_call</w:delText>
          </w:r>
          <w:r w:rsidR="00016427" w:rsidDel="007A2FD3">
            <w:rPr>
              <w:rFonts w:hint="eastAsia"/>
            </w:rPr>
            <w:delText>函数。</w:delText>
          </w:r>
        </w:del>
      </w:ins>
    </w:p>
    <w:p w14:paraId="7D263138" w14:textId="77777777" w:rsidR="000B6263" w:rsidRPr="00016427" w:rsidDel="007A2FD3" w:rsidRDefault="00016427">
      <w:pPr>
        <w:pStyle w:val="aa"/>
        <w:ind w:firstLine="482"/>
        <w:rPr>
          <w:del w:id="3085" w:author="admin" w:date="2020-06-05T11:27:00Z"/>
          <w:b/>
          <w:rPrChange w:id="3086" w:author="3287215331@qq.com" w:date="2018-12-31T17:55:00Z">
            <w:rPr>
              <w:del w:id="3087" w:author="admin" w:date="2020-06-05T11:27:00Z"/>
            </w:rPr>
          </w:rPrChange>
        </w:rPr>
        <w:pPrChange w:id="3088" w:author="admin" w:date="2020-06-05T11:28:00Z">
          <w:pPr>
            <w:pStyle w:val="aa"/>
            <w:adjustRightInd w:val="0"/>
            <w:snapToGrid w:val="0"/>
            <w:ind w:firstLine="480"/>
          </w:pPr>
        </w:pPrChange>
      </w:pPr>
      <w:ins w:id="3089" w:author="3287215331@qq.com" w:date="2018-12-31T17:55:00Z">
        <w:del w:id="3090" w:author="admin" w:date="2020-06-05T11:27:00Z">
          <w:r w:rsidRPr="00016427" w:rsidDel="007A2FD3">
            <w:rPr>
              <w:b/>
              <w:rPrChange w:id="3091" w:author="3287215331@qq.com" w:date="2018-12-31T17:55:00Z">
                <w:rPr/>
              </w:rPrChange>
            </w:rPr>
            <w:delText>3</w:delText>
          </w:r>
          <w:r w:rsidRPr="00016427" w:rsidDel="007A2FD3">
            <w:rPr>
              <w:rFonts w:hint="eastAsia"/>
              <w:b/>
              <w:rPrChange w:id="3092" w:author="3287215331@qq.com" w:date="2018-12-31T17:55:00Z">
                <w:rPr>
                  <w:rFonts w:hint="eastAsia"/>
                </w:rPr>
              </w:rPrChange>
            </w:rPr>
            <w:delText>）</w:delText>
          </w:r>
          <w:r w:rsidDel="007A2FD3">
            <w:rPr>
              <w:rFonts w:hint="eastAsia"/>
              <w:b/>
            </w:rPr>
            <w:delText>getchar</w:delText>
          </w:r>
          <w:r w:rsidDel="007A2FD3">
            <w:rPr>
              <w:rFonts w:hint="eastAsia"/>
              <w:b/>
            </w:rPr>
            <w:delText>函数的实现也</w:delText>
          </w:r>
        </w:del>
      </w:ins>
      <w:ins w:id="3093" w:author="3287215331@qq.com" w:date="2018-12-31T17:56:00Z">
        <w:del w:id="3094" w:author="admin" w:date="2020-06-05T11:27:00Z">
          <w:r w:rsidDel="007A2FD3">
            <w:rPr>
              <w:rFonts w:hint="eastAsia"/>
              <w:b/>
            </w:rPr>
            <w:delText>是关于中断的处理。</w:delText>
          </w:r>
          <w:r w:rsidDel="007A2FD3">
            <w:rPr>
              <w:rFonts w:hint="eastAsia"/>
            </w:rPr>
            <w:delText>同时他也</w:delText>
          </w:r>
        </w:del>
      </w:ins>
      <w:ins w:id="3095" w:author="3287215331@qq.com" w:date="2018-12-31T17:57:00Z">
        <w:del w:id="3096" w:author="admin" w:date="2020-06-05T11:27:00Z">
          <w:r w:rsidDel="007A2FD3">
            <w:rPr>
              <w:rFonts w:hint="eastAsia"/>
            </w:rPr>
            <w:delText>进行了系统调用</w:delText>
          </w:r>
          <w:r w:rsidDel="007A2FD3">
            <w:rPr>
              <w:rFonts w:hint="eastAsia"/>
            </w:rPr>
            <w:delText>write</w:delText>
          </w:r>
          <w:r w:rsidDel="007A2FD3">
            <w:rPr>
              <w:rFonts w:hint="eastAsia"/>
            </w:rPr>
            <w:delText>函数。</w:delText>
          </w:r>
        </w:del>
      </w:ins>
      <w:del w:id="3097" w:author="admin" w:date="2020-06-05T11:27:00Z">
        <w:r w:rsidR="000B6263" w:rsidRPr="00016427" w:rsidDel="007A2FD3">
          <w:rPr>
            <w:rFonts w:hint="eastAsia"/>
            <w:b/>
            <w:rPrChange w:id="3098" w:author="3287215331@qq.com" w:date="2018-12-31T17:55:00Z">
              <w:rPr>
                <w:rFonts w:hint="eastAsia"/>
              </w:rPr>
            </w:rPrChange>
          </w:rPr>
          <w:delText>（</w:delText>
        </w:r>
        <w:r w:rsidR="000B6263" w:rsidRPr="00016427" w:rsidDel="007A2FD3">
          <w:rPr>
            <w:rFonts w:hint="eastAsia"/>
            <w:b/>
            <w:i/>
            <w:rPrChange w:id="3099" w:author="3287215331@qq.com" w:date="2018-12-31T17:55:00Z">
              <w:rPr>
                <w:rFonts w:hint="eastAsia"/>
                <w:i/>
              </w:rPr>
            </w:rPrChange>
          </w:rPr>
          <w:delText>以下格式自行编排，编辑时删除</w:delText>
        </w:r>
        <w:r w:rsidR="000B6263" w:rsidRPr="00016427" w:rsidDel="007A2FD3">
          <w:rPr>
            <w:rFonts w:hint="eastAsia"/>
            <w:b/>
            <w:rPrChange w:id="3100" w:author="3287215331@qq.com" w:date="2018-12-31T17:55:00Z">
              <w:rPr>
                <w:rFonts w:hint="eastAsia"/>
              </w:rPr>
            </w:rPrChange>
          </w:rPr>
          <w:delText>）</w:delText>
        </w:r>
      </w:del>
    </w:p>
    <w:p w14:paraId="3D3B2482" w14:textId="77777777" w:rsidR="000B6263" w:rsidDel="007A2FD3" w:rsidRDefault="000B6263">
      <w:pPr>
        <w:pStyle w:val="aa"/>
        <w:ind w:firstLine="482"/>
        <w:rPr>
          <w:del w:id="3101" w:author="admin" w:date="2020-06-05T11:27:00Z"/>
          <w:rFonts w:hAnsi="宋体"/>
          <w:b/>
          <w:bCs/>
          <w:color w:val="FF0000"/>
        </w:rPr>
        <w:pPrChange w:id="3102" w:author="admin" w:date="2020-06-05T11:28:00Z">
          <w:pPr>
            <w:jc w:val="center"/>
          </w:pPr>
        </w:pPrChange>
      </w:pPr>
      <w:del w:id="3103" w:author="admin" w:date="2020-06-05T11:27:00Z">
        <w:r w:rsidDel="007A2FD3">
          <w:rPr>
            <w:rFonts w:hAnsi="宋体" w:hint="eastAsia"/>
            <w:b/>
            <w:bCs/>
            <w:color w:val="FF0000"/>
          </w:rPr>
          <w:delText>（第</w:delText>
        </w:r>
        <w:r w:rsidDel="007A2FD3">
          <w:rPr>
            <w:rFonts w:hAnsi="宋体" w:hint="eastAsia"/>
            <w:b/>
            <w:bCs/>
            <w:color w:val="FF0000"/>
          </w:rPr>
          <w:delText>8</w:delText>
        </w:r>
        <w:r w:rsidDel="007A2FD3">
          <w:rPr>
            <w:rFonts w:hAnsi="宋体" w:hint="eastAsia"/>
            <w:b/>
            <w:bCs/>
            <w:color w:val="FF0000"/>
          </w:rPr>
          <w:delText>章</w:delText>
        </w:r>
        <w:r w:rsidDel="007A2FD3">
          <w:rPr>
            <w:rFonts w:hAnsi="宋体" w:hint="eastAsia"/>
            <w:b/>
            <w:bCs/>
            <w:color w:val="FF0000"/>
          </w:rPr>
          <w:delText>1</w:delText>
        </w:r>
        <w:r w:rsidDel="007A2FD3">
          <w:rPr>
            <w:rFonts w:hAnsi="宋体" w:hint="eastAsia"/>
            <w:b/>
            <w:bCs/>
            <w:color w:val="FF0000"/>
          </w:rPr>
          <w:delText>分）</w:delText>
        </w:r>
      </w:del>
    </w:p>
    <w:p w14:paraId="20F4701C" w14:textId="77777777" w:rsidR="000B6263" w:rsidDel="007A2FD3" w:rsidRDefault="000B6263">
      <w:pPr>
        <w:pStyle w:val="aa"/>
        <w:ind w:firstLine="480"/>
        <w:rPr>
          <w:del w:id="3104" w:author="admin" w:date="2020-06-05T11:27:00Z"/>
        </w:rPr>
        <w:pPrChange w:id="3105" w:author="admin" w:date="2020-06-05T11:28:00Z">
          <w:pPr>
            <w:pStyle w:val="1"/>
          </w:pPr>
        </w:pPrChange>
      </w:pPr>
      <w:del w:id="3106" w:author="admin" w:date="2020-06-05T11:27:00Z">
        <w:r w:rsidDel="007A2FD3">
          <w:rPr>
            <w:rFonts w:hint="eastAsia"/>
          </w:rPr>
          <w:delText>结论</w:delText>
        </w:r>
      </w:del>
    </w:p>
    <w:p w14:paraId="5C7DB6B1" w14:textId="77777777" w:rsidR="0014368A" w:rsidDel="007A2FD3" w:rsidRDefault="008855D8">
      <w:pPr>
        <w:pStyle w:val="aa"/>
        <w:ind w:firstLine="482"/>
        <w:rPr>
          <w:ins w:id="3107" w:author="3287215331@qq.com" w:date="2018-12-31T18:04:00Z"/>
          <w:del w:id="3108" w:author="admin" w:date="2020-06-05T11:27:00Z"/>
          <w:b/>
        </w:rPr>
        <w:pPrChange w:id="3109" w:author="admin" w:date="2020-06-05T11:28:00Z">
          <w:pPr>
            <w:ind w:firstLineChars="200" w:firstLine="480"/>
          </w:pPr>
        </w:pPrChange>
      </w:pPr>
      <w:ins w:id="3110" w:author="3287215331@qq.com" w:date="2018-12-31T18:02:00Z">
        <w:del w:id="3111" w:author="admin" w:date="2020-06-05T11:27:00Z">
          <w:r w:rsidRPr="0067368F" w:rsidDel="007A2FD3">
            <w:rPr>
              <w:b/>
              <w:rPrChange w:id="3112" w:author="3287215331@qq.com" w:date="2018-12-31T18:02:00Z">
                <w:rPr/>
              </w:rPrChange>
            </w:rPr>
            <w:delText>1</w:delText>
          </w:r>
          <w:r w:rsidRPr="0067368F" w:rsidDel="007A2FD3">
            <w:rPr>
              <w:rFonts w:hint="eastAsia"/>
              <w:b/>
              <w:rPrChange w:id="3113" w:author="3287215331@qq.com" w:date="2018-12-31T18:02:00Z">
                <w:rPr>
                  <w:rFonts w:hint="eastAsia"/>
                </w:rPr>
              </w:rPrChange>
            </w:rPr>
            <w:delText>）</w:delText>
          </w:r>
          <w:r w:rsidRPr="0067368F" w:rsidDel="007A2FD3">
            <w:rPr>
              <w:b/>
              <w:rPrChange w:id="3114" w:author="3287215331@qq.com" w:date="2018-12-31T18:02:00Z">
                <w:rPr/>
              </w:rPrChange>
            </w:rPr>
            <w:delText>hello</w:delText>
          </w:r>
          <w:r w:rsidRPr="0067368F" w:rsidDel="007A2FD3">
            <w:rPr>
              <w:rFonts w:hint="eastAsia"/>
              <w:b/>
              <w:rPrChange w:id="3115" w:author="3287215331@qq.com" w:date="2018-12-31T18:02:00Z">
                <w:rPr>
                  <w:rFonts w:hint="eastAsia"/>
                </w:rPr>
              </w:rPrChange>
            </w:rPr>
            <w:delText>虽小，五脏俱全</w:delText>
          </w:r>
        </w:del>
      </w:ins>
    </w:p>
    <w:p w14:paraId="5DD679F1" w14:textId="77777777" w:rsidR="005E03E7" w:rsidDel="007A2FD3" w:rsidRDefault="00A96711">
      <w:pPr>
        <w:pStyle w:val="aa"/>
        <w:ind w:firstLine="482"/>
        <w:rPr>
          <w:ins w:id="3116" w:author="3287215331@qq.com" w:date="2018-12-31T18:04:00Z"/>
          <w:del w:id="3117" w:author="admin" w:date="2020-06-05T11:27:00Z"/>
          <w:b/>
        </w:rPr>
        <w:pPrChange w:id="3118" w:author="admin" w:date="2020-06-05T11:28:00Z">
          <w:pPr>
            <w:ind w:firstLineChars="200" w:firstLine="482"/>
          </w:pPr>
        </w:pPrChange>
      </w:pPr>
      <w:ins w:id="3119" w:author="3287215331@qq.com" w:date="2018-12-31T18:05:00Z">
        <w:del w:id="3120" w:author="admin" w:date="2020-06-05T11:27:00Z">
          <w:r w:rsidDel="007A2FD3">
            <w:rPr>
              <w:rFonts w:hint="eastAsia"/>
              <w:b/>
            </w:rPr>
            <w:delText>1</w:delText>
          </w:r>
          <w:r w:rsidDel="007A2FD3">
            <w:rPr>
              <w:rFonts w:hint="eastAsia"/>
              <w:b/>
            </w:rPr>
            <w:delText>，</w:delText>
          </w:r>
          <w:r w:rsidDel="007A2FD3">
            <w:rPr>
              <w:rFonts w:hint="eastAsia"/>
              <w:b/>
            </w:rPr>
            <w:delText>hello</w:delText>
          </w:r>
          <w:r w:rsidDel="007A2FD3">
            <w:rPr>
              <w:b/>
            </w:rPr>
            <w:delText>.c</w:delText>
          </w:r>
          <w:r w:rsidDel="007A2FD3">
            <w:rPr>
              <w:rFonts w:hint="eastAsia"/>
              <w:b/>
            </w:rPr>
            <w:delText>经过预编译，</w:delText>
          </w:r>
        </w:del>
      </w:ins>
      <w:ins w:id="3121" w:author="3287215331@qq.com" w:date="2018-12-31T18:10:00Z">
        <w:del w:id="3122" w:author="admin" w:date="2020-06-05T11:27:00Z">
          <w:r w:rsidR="004D0C9C" w:rsidDel="007A2FD3">
            <w:rPr>
              <w:rFonts w:hint="eastAsia"/>
              <w:b/>
            </w:rPr>
            <w:delText>拓展</w:delText>
          </w:r>
        </w:del>
      </w:ins>
      <w:ins w:id="3123" w:author="3287215331@qq.com" w:date="2018-12-31T18:05:00Z">
        <w:del w:id="3124" w:author="admin" w:date="2020-06-05T11:27:00Z">
          <w:r w:rsidDel="007A2FD3">
            <w:rPr>
              <w:rFonts w:hint="eastAsia"/>
              <w:b/>
            </w:rPr>
            <w:delText>得到</w:delText>
          </w:r>
          <w:r w:rsidDel="007A2FD3">
            <w:rPr>
              <w:rFonts w:hint="eastAsia"/>
              <w:b/>
            </w:rPr>
            <w:delText>hello</w:delText>
          </w:r>
          <w:r w:rsidDel="007A2FD3">
            <w:rPr>
              <w:b/>
            </w:rPr>
            <w:delText>.i</w:delText>
          </w:r>
        </w:del>
      </w:ins>
      <w:ins w:id="3125" w:author="3287215331@qq.com" w:date="2018-12-31T18:10:00Z">
        <w:del w:id="3126" w:author="admin" w:date="2020-06-05T11:27:00Z">
          <w:r w:rsidR="004D0C9C" w:rsidDel="007A2FD3">
            <w:rPr>
              <w:rFonts w:hint="eastAsia"/>
              <w:b/>
            </w:rPr>
            <w:delText>文本</w:delText>
          </w:r>
        </w:del>
      </w:ins>
      <w:ins w:id="3127" w:author="3287215331@qq.com" w:date="2018-12-31T18:06:00Z">
        <w:del w:id="3128" w:author="admin" w:date="2020-06-05T11:27:00Z">
          <w:r w:rsidDel="007A2FD3">
            <w:rPr>
              <w:rFonts w:hint="eastAsia"/>
              <w:b/>
            </w:rPr>
            <w:delText>文件</w:delText>
          </w:r>
        </w:del>
      </w:ins>
    </w:p>
    <w:p w14:paraId="081103FF" w14:textId="77777777" w:rsidR="005E03E7" w:rsidDel="007A2FD3" w:rsidRDefault="005E03E7">
      <w:pPr>
        <w:pStyle w:val="aa"/>
        <w:ind w:firstLine="482"/>
        <w:rPr>
          <w:ins w:id="3129" w:author="3287215331@qq.com" w:date="2018-12-31T18:04:00Z"/>
          <w:del w:id="3130" w:author="admin" w:date="2020-06-05T11:27:00Z"/>
          <w:b/>
        </w:rPr>
        <w:pPrChange w:id="3131" w:author="admin" w:date="2020-06-05T11:28:00Z">
          <w:pPr>
            <w:ind w:firstLineChars="200" w:firstLine="482"/>
          </w:pPr>
        </w:pPrChange>
      </w:pPr>
      <w:ins w:id="3132" w:author="3287215331@qq.com" w:date="2018-12-31T18:04:00Z">
        <w:del w:id="3133" w:author="admin" w:date="2020-06-05T11:27:00Z">
          <w:r w:rsidDel="007A2FD3">
            <w:rPr>
              <w:rFonts w:hint="eastAsia"/>
              <w:b/>
            </w:rPr>
            <w:delText>2</w:delText>
          </w:r>
          <w:r w:rsidDel="007A2FD3">
            <w:rPr>
              <w:rFonts w:hint="eastAsia"/>
              <w:b/>
            </w:rPr>
            <w:delText>，</w:delText>
          </w:r>
        </w:del>
      </w:ins>
      <w:ins w:id="3134" w:author="3287215331@qq.com" w:date="2018-12-31T18:10:00Z">
        <w:del w:id="3135" w:author="admin" w:date="2020-06-05T11:27:00Z">
          <w:r w:rsidR="004D0C9C" w:rsidDel="007A2FD3">
            <w:rPr>
              <w:rFonts w:hint="eastAsia"/>
              <w:b/>
            </w:rPr>
            <w:delText>hello</w:delText>
          </w:r>
          <w:r w:rsidR="004D0C9C" w:rsidDel="007A2FD3">
            <w:rPr>
              <w:b/>
            </w:rPr>
            <w:delText>.i</w:delText>
          </w:r>
          <w:r w:rsidR="004D0C9C" w:rsidDel="007A2FD3">
            <w:rPr>
              <w:rFonts w:hint="eastAsia"/>
              <w:b/>
            </w:rPr>
            <w:delText>经过编译，</w:delText>
          </w:r>
        </w:del>
      </w:ins>
      <w:ins w:id="3136" w:author="3287215331@qq.com" w:date="2018-12-31T18:11:00Z">
        <w:del w:id="3137" w:author="admin" w:date="2020-06-05T11:27:00Z">
          <w:r w:rsidR="004D0C9C" w:rsidDel="007A2FD3">
            <w:rPr>
              <w:rFonts w:hint="eastAsia"/>
              <w:b/>
            </w:rPr>
            <w:delText>得到汇编代码</w:delText>
          </w:r>
        </w:del>
      </w:ins>
      <w:ins w:id="3138" w:author="3287215331@qq.com" w:date="2018-12-31T18:12:00Z">
        <w:del w:id="3139" w:author="admin" w:date="2020-06-05T11:27:00Z">
          <w:r w:rsidR="00895AD8" w:rsidDel="007A2FD3">
            <w:rPr>
              <w:rFonts w:hint="eastAsia"/>
              <w:b/>
            </w:rPr>
            <w:delText>hello</w:delText>
          </w:r>
          <w:r w:rsidR="00895AD8" w:rsidDel="007A2FD3">
            <w:rPr>
              <w:b/>
            </w:rPr>
            <w:delText>.s</w:delText>
          </w:r>
          <w:r w:rsidR="00895AD8" w:rsidDel="007A2FD3">
            <w:rPr>
              <w:rFonts w:hint="eastAsia"/>
              <w:b/>
            </w:rPr>
            <w:delText>汇编文件</w:delText>
          </w:r>
        </w:del>
      </w:ins>
    </w:p>
    <w:p w14:paraId="0FD30144" w14:textId="77777777" w:rsidR="005E03E7" w:rsidDel="007A2FD3" w:rsidRDefault="005E03E7">
      <w:pPr>
        <w:pStyle w:val="aa"/>
        <w:ind w:firstLine="482"/>
        <w:rPr>
          <w:ins w:id="3140" w:author="3287215331@qq.com" w:date="2018-12-31T18:04:00Z"/>
          <w:del w:id="3141" w:author="admin" w:date="2020-06-05T11:27:00Z"/>
          <w:b/>
        </w:rPr>
        <w:pPrChange w:id="3142" w:author="admin" w:date="2020-06-05T11:28:00Z">
          <w:pPr>
            <w:ind w:firstLineChars="200" w:firstLine="482"/>
          </w:pPr>
        </w:pPrChange>
      </w:pPr>
      <w:ins w:id="3143" w:author="3287215331@qq.com" w:date="2018-12-31T18:04:00Z">
        <w:del w:id="3144" w:author="admin" w:date="2020-06-05T11:27:00Z">
          <w:r w:rsidDel="007A2FD3">
            <w:rPr>
              <w:rFonts w:hint="eastAsia"/>
              <w:b/>
            </w:rPr>
            <w:delText>3</w:delText>
          </w:r>
          <w:r w:rsidDel="007A2FD3">
            <w:rPr>
              <w:rFonts w:hint="eastAsia"/>
              <w:b/>
            </w:rPr>
            <w:delText>，</w:delText>
          </w:r>
        </w:del>
      </w:ins>
      <w:ins w:id="3145" w:author="3287215331@qq.com" w:date="2018-12-31T18:12:00Z">
        <w:del w:id="3146" w:author="admin" w:date="2020-06-05T11:27:00Z">
          <w:r w:rsidR="00895AD8" w:rsidDel="007A2FD3">
            <w:rPr>
              <w:rFonts w:hint="eastAsia"/>
              <w:b/>
            </w:rPr>
            <w:delText>hello</w:delText>
          </w:r>
          <w:r w:rsidR="00895AD8" w:rsidDel="007A2FD3">
            <w:rPr>
              <w:b/>
            </w:rPr>
            <w:delText>.s</w:delText>
          </w:r>
          <w:r w:rsidR="00895AD8" w:rsidDel="007A2FD3">
            <w:rPr>
              <w:rFonts w:hint="eastAsia"/>
              <w:b/>
            </w:rPr>
            <w:delText>经过</w:delText>
          </w:r>
        </w:del>
      </w:ins>
      <w:ins w:id="3147" w:author="3287215331@qq.com" w:date="2018-12-31T18:13:00Z">
        <w:del w:id="3148" w:author="admin" w:date="2020-06-05T11:27:00Z">
          <w:r w:rsidR="006C3E15" w:rsidDel="007A2FD3">
            <w:rPr>
              <w:rFonts w:hint="eastAsia"/>
              <w:b/>
            </w:rPr>
            <w:delText>汇编，得到二进制可重定位目标文件</w:delText>
          </w:r>
        </w:del>
      </w:ins>
      <w:ins w:id="3149" w:author="3287215331@qq.com" w:date="2018-12-31T19:12:00Z">
        <w:del w:id="3150" w:author="admin" w:date="2020-06-05T11:27:00Z">
          <w:r w:rsidR="00DA6502" w:rsidDel="007A2FD3">
            <w:rPr>
              <w:rFonts w:hint="eastAsia"/>
              <w:b/>
            </w:rPr>
            <w:delText>hello</w:delText>
          </w:r>
          <w:r w:rsidR="00DA6502" w:rsidDel="007A2FD3">
            <w:rPr>
              <w:b/>
            </w:rPr>
            <w:delText>.o</w:delText>
          </w:r>
        </w:del>
      </w:ins>
    </w:p>
    <w:p w14:paraId="2CE446F3" w14:textId="77777777" w:rsidR="005E03E7" w:rsidDel="007A2FD3" w:rsidRDefault="005E03E7">
      <w:pPr>
        <w:pStyle w:val="aa"/>
        <w:ind w:firstLine="482"/>
        <w:rPr>
          <w:ins w:id="3151" w:author="3287215331@qq.com" w:date="2018-12-31T18:04:00Z"/>
          <w:del w:id="3152" w:author="admin" w:date="2020-06-05T11:27:00Z"/>
          <w:b/>
        </w:rPr>
        <w:pPrChange w:id="3153" w:author="admin" w:date="2020-06-05T11:28:00Z">
          <w:pPr>
            <w:ind w:firstLineChars="200" w:firstLine="482"/>
          </w:pPr>
        </w:pPrChange>
      </w:pPr>
      <w:ins w:id="3154" w:author="3287215331@qq.com" w:date="2018-12-31T18:04:00Z">
        <w:del w:id="3155" w:author="admin" w:date="2020-06-05T11:27:00Z">
          <w:r w:rsidDel="007A2FD3">
            <w:rPr>
              <w:rFonts w:hint="eastAsia"/>
              <w:b/>
            </w:rPr>
            <w:delText>4</w:delText>
          </w:r>
          <w:r w:rsidDel="007A2FD3">
            <w:rPr>
              <w:rFonts w:hint="eastAsia"/>
              <w:b/>
            </w:rPr>
            <w:delText>，</w:delText>
          </w:r>
        </w:del>
      </w:ins>
      <w:ins w:id="3156" w:author="3287215331@qq.com" w:date="2018-12-31T19:12:00Z">
        <w:del w:id="3157" w:author="admin" w:date="2020-06-05T11:27:00Z">
          <w:r w:rsidR="00DA6502" w:rsidDel="007A2FD3">
            <w:rPr>
              <w:rFonts w:hint="eastAsia"/>
              <w:b/>
            </w:rPr>
            <w:delText>hello</w:delText>
          </w:r>
          <w:r w:rsidR="00DA6502" w:rsidDel="007A2FD3">
            <w:rPr>
              <w:b/>
            </w:rPr>
            <w:delText>.o</w:delText>
          </w:r>
          <w:r w:rsidR="00DA6502" w:rsidDel="007A2FD3">
            <w:rPr>
              <w:rFonts w:hint="eastAsia"/>
              <w:b/>
            </w:rPr>
            <w:delText>经过链接，生成了</w:delText>
          </w:r>
        </w:del>
      </w:ins>
      <w:ins w:id="3158" w:author="3287215331@qq.com" w:date="2018-12-31T19:13:00Z">
        <w:del w:id="3159" w:author="admin" w:date="2020-06-05T11:27:00Z">
          <w:r w:rsidR="002E5A06" w:rsidDel="007A2FD3">
            <w:rPr>
              <w:rFonts w:hint="eastAsia"/>
              <w:b/>
            </w:rPr>
            <w:delText>可执行文件</w:delText>
          </w:r>
          <w:r w:rsidR="002E5A06" w:rsidDel="007A2FD3">
            <w:rPr>
              <w:rFonts w:hint="eastAsia"/>
              <w:b/>
            </w:rPr>
            <w:delText>hello</w:delText>
          </w:r>
        </w:del>
      </w:ins>
    </w:p>
    <w:p w14:paraId="4C82A96D" w14:textId="77777777" w:rsidR="005E03E7" w:rsidDel="007A2FD3" w:rsidRDefault="005E03E7">
      <w:pPr>
        <w:pStyle w:val="aa"/>
        <w:ind w:firstLine="482"/>
        <w:rPr>
          <w:ins w:id="3160" w:author="3287215331@qq.com" w:date="2018-12-31T19:17:00Z"/>
          <w:del w:id="3161" w:author="admin" w:date="2020-06-05T11:27:00Z"/>
          <w:b/>
        </w:rPr>
        <w:pPrChange w:id="3162" w:author="admin" w:date="2020-06-05T11:28:00Z">
          <w:pPr>
            <w:ind w:firstLineChars="200" w:firstLine="482"/>
          </w:pPr>
        </w:pPrChange>
      </w:pPr>
      <w:ins w:id="3163" w:author="3287215331@qq.com" w:date="2018-12-31T18:04:00Z">
        <w:del w:id="3164" w:author="admin" w:date="2020-06-05T11:27:00Z">
          <w:r w:rsidDel="007A2FD3">
            <w:rPr>
              <w:rFonts w:hint="eastAsia"/>
              <w:b/>
            </w:rPr>
            <w:delText>5</w:delText>
          </w:r>
          <w:r w:rsidDel="007A2FD3">
            <w:rPr>
              <w:rFonts w:hint="eastAsia"/>
              <w:b/>
            </w:rPr>
            <w:delText>，</w:delText>
          </w:r>
        </w:del>
      </w:ins>
      <w:ins w:id="3165" w:author="3287215331@qq.com" w:date="2018-12-31T19:14:00Z">
        <w:del w:id="3166" w:author="admin" w:date="2020-06-05T11:27:00Z">
          <w:r w:rsidR="002E5A06" w:rsidDel="007A2FD3">
            <w:rPr>
              <w:rFonts w:hint="eastAsia"/>
              <w:b/>
            </w:rPr>
            <w:delText>bash</w:delText>
          </w:r>
          <w:r w:rsidR="002E5A06" w:rsidDel="007A2FD3">
            <w:rPr>
              <w:rFonts w:hint="eastAsia"/>
              <w:b/>
            </w:rPr>
            <w:delText>进程调用</w:delText>
          </w:r>
          <w:r w:rsidR="002E5A06" w:rsidDel="007A2FD3">
            <w:rPr>
              <w:rFonts w:hint="eastAsia"/>
              <w:b/>
            </w:rPr>
            <w:delText>fork</w:delText>
          </w:r>
          <w:r w:rsidR="002E5A06" w:rsidDel="007A2FD3">
            <w:rPr>
              <w:rFonts w:hint="eastAsia"/>
              <w:b/>
            </w:rPr>
            <w:delText>函数，</w:delText>
          </w:r>
        </w:del>
      </w:ins>
      <w:ins w:id="3167" w:author="3287215331@qq.com" w:date="2018-12-31T19:15:00Z">
        <w:del w:id="3168" w:author="admin" w:date="2020-06-05T11:27:00Z">
          <w:r w:rsidR="002E5A06" w:rsidDel="007A2FD3">
            <w:rPr>
              <w:rFonts w:hint="eastAsia"/>
              <w:b/>
            </w:rPr>
            <w:delText>生成子进程；并由</w:delText>
          </w:r>
          <w:r w:rsidR="002E5A06" w:rsidDel="007A2FD3">
            <w:rPr>
              <w:rFonts w:hint="eastAsia"/>
              <w:b/>
            </w:rPr>
            <w:delText>exe</w:delText>
          </w:r>
          <w:r w:rsidR="002E5A06" w:rsidDel="007A2FD3">
            <w:rPr>
              <w:b/>
            </w:rPr>
            <w:delText>c</w:delText>
          </w:r>
          <w:r w:rsidR="002E5A06" w:rsidDel="007A2FD3">
            <w:rPr>
              <w:rFonts w:hint="eastAsia"/>
              <w:b/>
            </w:rPr>
            <w:delText>ve</w:delText>
          </w:r>
          <w:r w:rsidR="002E5A06" w:rsidDel="007A2FD3">
            <w:rPr>
              <w:rFonts w:hint="eastAsia"/>
              <w:b/>
            </w:rPr>
            <w:delText>函数加载运行</w:delText>
          </w:r>
        </w:del>
      </w:ins>
      <w:ins w:id="3169" w:author="3287215331@qq.com" w:date="2018-12-31T19:16:00Z">
        <w:del w:id="3170" w:author="admin" w:date="2020-06-05T11:27:00Z">
          <w:r w:rsidR="002E5A06" w:rsidRPr="002E5A06" w:rsidDel="007A2FD3">
            <w:rPr>
              <w:rFonts w:hint="eastAsia"/>
              <w:b/>
            </w:rPr>
            <w:delText>当前进程的上下文中加载并运行新程序</w:delText>
          </w:r>
          <w:r w:rsidR="002E5A06" w:rsidRPr="002E5A06" w:rsidDel="007A2FD3">
            <w:rPr>
              <w:rFonts w:hint="eastAsia"/>
              <w:b/>
            </w:rPr>
            <w:delText>hello</w:delText>
          </w:r>
        </w:del>
      </w:ins>
    </w:p>
    <w:p w14:paraId="4BAA8992" w14:textId="77777777" w:rsidR="002E5A06" w:rsidDel="007A2FD3" w:rsidRDefault="002E5A06">
      <w:pPr>
        <w:pStyle w:val="aa"/>
        <w:ind w:firstLine="482"/>
        <w:rPr>
          <w:ins w:id="3171" w:author="3287215331@qq.com" w:date="2018-12-31T19:21:00Z"/>
          <w:del w:id="3172" w:author="admin" w:date="2020-06-05T11:27:00Z"/>
          <w:b/>
        </w:rPr>
        <w:pPrChange w:id="3173" w:author="admin" w:date="2020-06-05T11:28:00Z">
          <w:pPr>
            <w:ind w:firstLineChars="200" w:firstLine="482"/>
          </w:pPr>
        </w:pPrChange>
      </w:pPr>
      <w:ins w:id="3174" w:author="3287215331@qq.com" w:date="2018-12-31T19:17:00Z">
        <w:del w:id="3175" w:author="admin" w:date="2020-06-05T11:27:00Z">
          <w:r w:rsidDel="007A2FD3">
            <w:rPr>
              <w:rFonts w:hint="eastAsia"/>
              <w:b/>
            </w:rPr>
            <w:delText>6</w:delText>
          </w:r>
          <w:r w:rsidDel="007A2FD3">
            <w:rPr>
              <w:rFonts w:hint="eastAsia"/>
              <w:b/>
            </w:rPr>
            <w:delText>，</w:delText>
          </w:r>
        </w:del>
      </w:ins>
      <w:ins w:id="3176" w:author="3287215331@qq.com" w:date="2018-12-31T19:24:00Z">
        <w:del w:id="3177" w:author="admin" w:date="2020-06-05T11:27:00Z">
          <w:r w:rsidR="00B45702" w:rsidDel="007A2FD3">
            <w:rPr>
              <w:rFonts w:hint="eastAsia"/>
              <w:b/>
            </w:rPr>
            <w:delText>hello</w:delText>
          </w:r>
          <w:r w:rsidR="00B45702" w:rsidDel="007A2FD3">
            <w:rPr>
              <w:rFonts w:hint="eastAsia"/>
              <w:b/>
            </w:rPr>
            <w:delText>的变化过程中，会有各种地址，但最终</w:delText>
          </w:r>
        </w:del>
      </w:ins>
      <w:ins w:id="3178" w:author="3287215331@qq.com" w:date="2018-12-31T19:25:00Z">
        <w:del w:id="3179" w:author="admin" w:date="2020-06-05T11:27:00Z">
          <w:r w:rsidR="00B45702" w:rsidDel="007A2FD3">
            <w:rPr>
              <w:rFonts w:hint="eastAsia"/>
              <w:b/>
            </w:rPr>
            <w:delText>我们真正期待的是</w:delText>
          </w:r>
          <w:r w:rsidR="00B45702" w:rsidDel="007A2FD3">
            <w:rPr>
              <w:rFonts w:hint="eastAsia"/>
              <w:b/>
            </w:rPr>
            <w:delText>P</w:delText>
          </w:r>
          <w:r w:rsidR="00B45702" w:rsidDel="007A2FD3">
            <w:rPr>
              <w:b/>
            </w:rPr>
            <w:delText>A</w:delText>
          </w:r>
          <w:r w:rsidR="00B45702" w:rsidDel="007A2FD3">
            <w:rPr>
              <w:rFonts w:hint="eastAsia"/>
              <w:b/>
            </w:rPr>
            <w:delText>物理地址。</w:delText>
          </w:r>
        </w:del>
      </w:ins>
    </w:p>
    <w:p w14:paraId="686C911C" w14:textId="77777777" w:rsidR="002E5A06" w:rsidDel="007A2FD3" w:rsidRDefault="002E5A06">
      <w:pPr>
        <w:pStyle w:val="aa"/>
        <w:ind w:firstLine="482"/>
        <w:rPr>
          <w:ins w:id="3180" w:author="3287215331@qq.com" w:date="2018-12-31T19:20:00Z"/>
          <w:del w:id="3181" w:author="admin" w:date="2020-06-05T11:27:00Z"/>
          <w:b/>
        </w:rPr>
        <w:pPrChange w:id="3182" w:author="admin" w:date="2020-06-05T11:28:00Z">
          <w:pPr>
            <w:ind w:firstLineChars="200" w:firstLine="482"/>
          </w:pPr>
        </w:pPrChange>
      </w:pPr>
      <w:ins w:id="3183" w:author="3287215331@qq.com" w:date="2018-12-31T19:21:00Z">
        <w:del w:id="3184" w:author="admin" w:date="2020-06-05T11:27:00Z">
          <w:r w:rsidDel="007A2FD3">
            <w:rPr>
              <w:rFonts w:hint="eastAsia"/>
              <w:b/>
            </w:rPr>
            <w:delText>7</w:delText>
          </w:r>
          <w:r w:rsidDel="007A2FD3">
            <w:rPr>
              <w:rFonts w:hint="eastAsia"/>
              <w:b/>
            </w:rPr>
            <w:delText>，</w:delText>
          </w:r>
          <w:r w:rsidDel="007A2FD3">
            <w:rPr>
              <w:rFonts w:hint="eastAsia"/>
              <w:b/>
            </w:rPr>
            <w:delText>hello</w:delText>
          </w:r>
          <w:r w:rsidDel="007A2FD3">
            <w:rPr>
              <w:rFonts w:hint="eastAsia"/>
              <w:b/>
            </w:rPr>
            <w:delText>再</w:delText>
          </w:r>
        </w:del>
      </w:ins>
      <w:ins w:id="3185" w:author="3287215331@qq.com" w:date="2018-12-31T19:22:00Z">
        <w:del w:id="3186" w:author="admin" w:date="2020-06-05T11:27:00Z">
          <w:r w:rsidDel="007A2FD3">
            <w:rPr>
              <w:rFonts w:hint="eastAsia"/>
              <w:b/>
            </w:rPr>
            <w:delText>运行时会调用一些函数</w:delText>
          </w:r>
        </w:del>
      </w:ins>
      <w:ins w:id="3187" w:author="3287215331@qq.com" w:date="2018-12-31T19:23:00Z">
        <w:del w:id="3188" w:author="admin" w:date="2020-06-05T11:27:00Z">
          <w:r w:rsidR="00B45702" w:rsidDel="007A2FD3">
            <w:rPr>
              <w:rFonts w:hint="eastAsia"/>
              <w:b/>
            </w:rPr>
            <w:delText>，比如</w:delText>
          </w:r>
          <w:r w:rsidR="00B45702" w:rsidDel="007A2FD3">
            <w:rPr>
              <w:rFonts w:hint="eastAsia"/>
              <w:b/>
            </w:rPr>
            <w:delText>printf</w:delText>
          </w:r>
          <w:r w:rsidR="00B45702" w:rsidDel="007A2FD3">
            <w:rPr>
              <w:rFonts w:hint="eastAsia"/>
              <w:b/>
            </w:rPr>
            <w:delText>函数，这些函数与</w:delText>
          </w:r>
          <w:r w:rsidR="00B45702" w:rsidDel="007A2FD3">
            <w:rPr>
              <w:rFonts w:hint="eastAsia"/>
              <w:b/>
            </w:rPr>
            <w:delText>linux</w:delText>
          </w:r>
          <w:r w:rsidR="00B45702" w:rsidDel="007A2FD3">
            <w:rPr>
              <w:b/>
            </w:rPr>
            <w:delText xml:space="preserve"> </w:delText>
          </w:r>
          <w:r w:rsidR="00B45702" w:rsidDel="007A2FD3">
            <w:rPr>
              <w:rFonts w:hint="eastAsia"/>
              <w:b/>
            </w:rPr>
            <w:delText>I/O</w:delText>
          </w:r>
          <w:r w:rsidR="00B45702" w:rsidDel="007A2FD3">
            <w:rPr>
              <w:rFonts w:hint="eastAsia"/>
              <w:b/>
            </w:rPr>
            <w:delText>的</w:delText>
          </w:r>
        </w:del>
      </w:ins>
      <w:ins w:id="3189" w:author="3287215331@qq.com" w:date="2018-12-31T19:24:00Z">
        <w:del w:id="3190" w:author="admin" w:date="2020-06-05T11:27:00Z">
          <w:r w:rsidR="00B45702" w:rsidDel="007A2FD3">
            <w:rPr>
              <w:rFonts w:hint="eastAsia"/>
              <w:b/>
            </w:rPr>
            <w:delText>设备模拟化密切相关</w:delText>
          </w:r>
        </w:del>
      </w:ins>
    </w:p>
    <w:p w14:paraId="2807CEAB" w14:textId="77777777" w:rsidR="002E5A06" w:rsidRPr="0067368F" w:rsidDel="007A2FD3" w:rsidRDefault="002E5A06">
      <w:pPr>
        <w:pStyle w:val="aa"/>
        <w:ind w:firstLine="482"/>
        <w:rPr>
          <w:ins w:id="3191" w:author="3287215331@qq.com" w:date="2018-12-31T17:58:00Z"/>
          <w:del w:id="3192" w:author="admin" w:date="2020-06-05T11:27:00Z"/>
          <w:b/>
          <w:rPrChange w:id="3193" w:author="3287215331@qq.com" w:date="2018-12-31T18:02:00Z">
            <w:rPr>
              <w:ins w:id="3194" w:author="3287215331@qq.com" w:date="2018-12-31T17:58:00Z"/>
              <w:del w:id="3195" w:author="admin" w:date="2020-06-05T11:27:00Z"/>
            </w:rPr>
          </w:rPrChange>
        </w:rPr>
        <w:pPrChange w:id="3196" w:author="admin" w:date="2020-06-05T11:28:00Z">
          <w:pPr>
            <w:ind w:firstLineChars="200" w:firstLine="482"/>
          </w:pPr>
        </w:pPrChange>
      </w:pPr>
      <w:ins w:id="3197" w:author="3287215331@qq.com" w:date="2018-12-31T19:20:00Z">
        <w:del w:id="3198" w:author="admin" w:date="2020-06-05T11:27:00Z">
          <w:r w:rsidDel="007A2FD3">
            <w:rPr>
              <w:rFonts w:hint="eastAsia"/>
              <w:b/>
            </w:rPr>
            <w:delText>8</w:delText>
          </w:r>
          <w:r w:rsidDel="007A2FD3">
            <w:rPr>
              <w:rFonts w:hint="eastAsia"/>
              <w:b/>
            </w:rPr>
            <w:delText>，</w:delText>
          </w:r>
          <w:r w:rsidDel="007A2FD3">
            <w:rPr>
              <w:rFonts w:hint="eastAsia"/>
              <w:b/>
            </w:rPr>
            <w:delText>hello</w:delText>
          </w:r>
          <w:r w:rsidDel="007A2FD3">
            <w:rPr>
              <w:rFonts w:hint="eastAsia"/>
              <w:b/>
            </w:rPr>
            <w:delText>最终被</w:delText>
          </w:r>
        </w:del>
      </w:ins>
      <w:ins w:id="3199" w:author="3287215331@qq.com" w:date="2018-12-31T19:21:00Z">
        <w:del w:id="3200" w:author="admin" w:date="2020-06-05T11:27:00Z">
          <w:r w:rsidDel="007A2FD3">
            <w:rPr>
              <w:rFonts w:hint="eastAsia"/>
              <w:b/>
            </w:rPr>
            <w:delText>shell</w:delText>
          </w:r>
          <w:r w:rsidDel="007A2FD3">
            <w:rPr>
              <w:rFonts w:hint="eastAsia"/>
              <w:b/>
            </w:rPr>
            <w:delText>父进程</w:delText>
          </w:r>
        </w:del>
      </w:ins>
      <w:ins w:id="3201" w:author="3287215331@qq.com" w:date="2018-12-31T19:20:00Z">
        <w:del w:id="3202" w:author="admin" w:date="2020-06-05T11:27:00Z">
          <w:r w:rsidDel="007A2FD3">
            <w:rPr>
              <w:rFonts w:hint="eastAsia"/>
              <w:b/>
            </w:rPr>
            <w:delText>回收</w:delText>
          </w:r>
        </w:del>
      </w:ins>
      <w:ins w:id="3203" w:author="3287215331@qq.com" w:date="2018-12-31T19:21:00Z">
        <w:del w:id="3204" w:author="admin" w:date="2020-06-05T11:27:00Z">
          <w:r w:rsidDel="007A2FD3">
            <w:rPr>
              <w:rFonts w:hint="eastAsia"/>
              <w:b/>
            </w:rPr>
            <w:delText>，内核会收回为其创建的所有信息</w:delText>
          </w:r>
        </w:del>
      </w:ins>
    </w:p>
    <w:p w14:paraId="4E903463" w14:textId="77777777" w:rsidR="000B6263" w:rsidRPr="0067368F" w:rsidDel="007A2FD3" w:rsidRDefault="0067368F">
      <w:pPr>
        <w:pStyle w:val="aa"/>
        <w:ind w:firstLine="482"/>
        <w:rPr>
          <w:del w:id="3205" w:author="admin" w:date="2020-06-05T11:27:00Z"/>
          <w:b/>
          <w:rPrChange w:id="3206" w:author="3287215331@qq.com" w:date="2018-12-31T18:03:00Z">
            <w:rPr>
              <w:del w:id="3207" w:author="admin" w:date="2020-06-05T11:27:00Z"/>
            </w:rPr>
          </w:rPrChange>
        </w:rPr>
        <w:pPrChange w:id="3208" w:author="admin" w:date="2020-06-05T11:28:00Z">
          <w:pPr>
            <w:ind w:firstLineChars="200" w:firstLine="480"/>
          </w:pPr>
        </w:pPrChange>
      </w:pPr>
      <w:ins w:id="3209" w:author="3287215331@qq.com" w:date="2018-12-31T18:03:00Z">
        <w:del w:id="3210" w:author="admin" w:date="2020-06-05T11:27:00Z">
          <w:r w:rsidRPr="0067368F" w:rsidDel="007A2FD3">
            <w:rPr>
              <w:b/>
              <w:rPrChange w:id="3211" w:author="3287215331@qq.com" w:date="2018-12-31T18:03:00Z">
                <w:rPr/>
              </w:rPrChange>
            </w:rPr>
            <w:delText>2</w:delText>
          </w:r>
        </w:del>
      </w:ins>
      <w:ins w:id="3212" w:author="3287215331@qq.com" w:date="2018-12-31T18:04:00Z">
        <w:del w:id="3213" w:author="admin" w:date="2020-06-05T11:27:00Z">
          <w:r w:rsidDel="007A2FD3">
            <w:rPr>
              <w:rFonts w:hint="eastAsia"/>
              <w:b/>
            </w:rPr>
            <w:delText>）</w:delText>
          </w:r>
        </w:del>
      </w:ins>
      <w:del w:id="3214" w:author="admin" w:date="2020-06-05T11:27:00Z">
        <w:r w:rsidR="000B6263" w:rsidRPr="0067368F" w:rsidDel="007A2FD3">
          <w:rPr>
            <w:rFonts w:hint="eastAsia"/>
            <w:b/>
            <w:rPrChange w:id="3215" w:author="3287215331@qq.com" w:date="2018-12-31T18:03:00Z">
              <w:rPr>
                <w:rFonts w:hint="eastAsia"/>
              </w:rPr>
            </w:rPrChange>
          </w:rPr>
          <w:delText>用计算机系统的语言，逐条总结</w:delText>
        </w:r>
        <w:r w:rsidR="000B6263" w:rsidRPr="0067368F" w:rsidDel="007A2FD3">
          <w:rPr>
            <w:b/>
            <w:rPrChange w:id="3216" w:author="3287215331@qq.com" w:date="2018-12-31T18:03:00Z">
              <w:rPr/>
            </w:rPrChange>
          </w:rPr>
          <w:delText>hello</w:delText>
        </w:r>
        <w:r w:rsidR="000B6263" w:rsidRPr="0067368F" w:rsidDel="007A2FD3">
          <w:rPr>
            <w:rFonts w:hint="eastAsia"/>
            <w:b/>
            <w:rPrChange w:id="3217" w:author="3287215331@qq.com" w:date="2018-12-31T18:03:00Z">
              <w:rPr>
                <w:rFonts w:hint="eastAsia"/>
              </w:rPr>
            </w:rPrChange>
          </w:rPr>
          <w:delText>所经历的过程。</w:delText>
        </w:r>
      </w:del>
    </w:p>
    <w:p w14:paraId="0D3691A2" w14:textId="77777777" w:rsidR="00B45702" w:rsidDel="007A2FD3" w:rsidRDefault="000B6263">
      <w:pPr>
        <w:pStyle w:val="aa"/>
        <w:ind w:firstLine="482"/>
        <w:rPr>
          <w:ins w:id="3218" w:author="3287215331@qq.com" w:date="2018-12-31T19:25:00Z"/>
          <w:del w:id="3219" w:author="admin" w:date="2020-06-05T11:27:00Z"/>
          <w:b/>
        </w:rPr>
        <w:pPrChange w:id="3220" w:author="admin" w:date="2020-06-05T11:28:00Z">
          <w:pPr>
            <w:ind w:firstLineChars="200" w:firstLine="480"/>
          </w:pPr>
        </w:pPrChange>
      </w:pPr>
      <w:del w:id="3221" w:author="admin" w:date="2020-06-05T11:27:00Z">
        <w:r w:rsidRPr="0067368F" w:rsidDel="007A2FD3">
          <w:rPr>
            <w:rFonts w:hint="eastAsia"/>
            <w:b/>
            <w:rPrChange w:id="3222" w:author="3287215331@qq.com" w:date="2018-12-31T18:03:00Z">
              <w:rPr>
                <w:rFonts w:hint="eastAsia"/>
              </w:rPr>
            </w:rPrChange>
          </w:rPr>
          <w:delText>你</w:delText>
        </w:r>
      </w:del>
      <w:ins w:id="3223" w:author="3287215331@qq.com" w:date="2018-12-31T18:03:00Z">
        <w:del w:id="3224" w:author="admin" w:date="2020-06-05T11:27:00Z">
          <w:r w:rsidR="0067368F" w:rsidRPr="0067368F" w:rsidDel="007A2FD3">
            <w:rPr>
              <w:rFonts w:hint="eastAsia"/>
              <w:b/>
              <w:rPrChange w:id="3225" w:author="3287215331@qq.com" w:date="2018-12-31T18:03:00Z">
                <w:rPr>
                  <w:rFonts w:hint="eastAsia"/>
                </w:rPr>
              </w:rPrChange>
            </w:rPr>
            <w:delText>感悟</w:delText>
          </w:r>
        </w:del>
      </w:ins>
    </w:p>
    <w:p w14:paraId="017DBB43" w14:textId="77777777" w:rsidR="00B45702" w:rsidRPr="00B45702" w:rsidDel="007A2FD3" w:rsidRDefault="00B45702">
      <w:pPr>
        <w:pStyle w:val="aa"/>
        <w:ind w:firstLine="480"/>
        <w:rPr>
          <w:ins w:id="3226" w:author="3287215331@qq.com" w:date="2018-12-31T19:28:00Z"/>
          <w:del w:id="3227" w:author="admin" w:date="2020-06-05T11:27:00Z"/>
          <w:rFonts w:ascii="黑体" w:eastAsia="黑体" w:hAnsi="宋体"/>
          <w:bCs/>
          <w:color w:val="FF0000"/>
          <w:kern w:val="44"/>
          <w:sz w:val="36"/>
          <w:szCs w:val="36"/>
          <w:rPrChange w:id="3228" w:author="3287215331@qq.com" w:date="2018-12-31T19:28:00Z">
            <w:rPr>
              <w:ins w:id="3229" w:author="3287215331@qq.com" w:date="2018-12-31T19:28:00Z"/>
              <w:del w:id="3230" w:author="admin" w:date="2020-06-05T11:27:00Z"/>
              <w:rFonts w:ascii="宋体" w:hAnsi="宋体"/>
              <w:bCs/>
              <w:kern w:val="44"/>
              <w:szCs w:val="36"/>
            </w:rPr>
          </w:rPrChange>
        </w:rPr>
        <w:pPrChange w:id="3231" w:author="admin" w:date="2020-06-05T11:28:00Z">
          <w:pPr>
            <w:ind w:firstLineChars="200" w:firstLine="480"/>
          </w:pPr>
        </w:pPrChange>
      </w:pPr>
      <w:ins w:id="3232" w:author="3287215331@qq.com" w:date="2018-12-31T19:25:00Z">
        <w:del w:id="3233" w:author="admin" w:date="2020-06-05T11:27:00Z">
          <w:r w:rsidRPr="007B542E" w:rsidDel="007A2FD3">
            <w:delText>1</w:delText>
          </w:r>
          <w:r w:rsidRPr="007B542E" w:rsidDel="007A2FD3">
            <w:rPr>
              <w:rFonts w:hint="eastAsia"/>
            </w:rPr>
            <w:delText>，</w:delText>
          </w:r>
        </w:del>
      </w:ins>
      <w:ins w:id="3234" w:author="3287215331@qq.com" w:date="2018-12-31T19:26:00Z">
        <w:del w:id="3235" w:author="admin" w:date="2020-06-05T11:27:00Z">
          <w:r w:rsidRPr="007B542E" w:rsidDel="007A2FD3">
            <w:rPr>
              <w:rFonts w:hint="eastAsia"/>
            </w:rPr>
            <w:delText>计算机系统学习过程感觉是：由厚到更厚到更更厚到薄。遗憾的是，我</w:delText>
          </w:r>
        </w:del>
      </w:ins>
      <w:ins w:id="3236" w:author="3287215331@qq.com" w:date="2018-12-31T19:27:00Z">
        <w:del w:id="3237" w:author="admin" w:date="2020-06-05T11:27:00Z">
          <w:r w:rsidRPr="00B45702" w:rsidDel="007A2FD3">
            <w:rPr>
              <w:rFonts w:hint="eastAsia"/>
              <w:rPrChange w:id="3238" w:author="3287215331@qq.com" w:date="2018-12-31T19:27:00Z">
                <w:rPr>
                  <w:rFonts w:hint="eastAsia"/>
                  <w:b/>
                </w:rPr>
              </w:rPrChange>
            </w:rPr>
            <w:delText>作为本论文的编者与负责人，水平有限，不能够将涉及到的知识简明扼要的表述出来</w:delText>
          </w:r>
          <w:r w:rsidRPr="00B45702" w:rsidDel="007A2FD3">
            <w:rPr>
              <w:rFonts w:ascii="宋体" w:hAnsi="宋体" w:hint="eastAsia"/>
              <w:bCs/>
              <w:kern w:val="44"/>
              <w:szCs w:val="36"/>
              <w:rPrChange w:id="3239" w:author="3287215331@qq.com" w:date="2018-12-31T19:28:00Z">
                <w:rPr>
                  <w:rFonts w:ascii="黑体" w:eastAsia="黑体" w:hAnsi="宋体" w:hint="eastAsia"/>
                  <w:bCs/>
                  <w:color w:val="FF0000"/>
                  <w:kern w:val="44"/>
                  <w:sz w:val="36"/>
                  <w:szCs w:val="36"/>
                </w:rPr>
              </w:rPrChange>
            </w:rPr>
            <w:delText>。</w:delText>
          </w:r>
        </w:del>
      </w:ins>
      <w:ins w:id="3240" w:author="3287215331@qq.com" w:date="2018-12-31T19:28:00Z">
        <w:del w:id="3241" w:author="admin" w:date="2020-06-05T11:27:00Z">
          <w:r w:rsidRPr="000449E7" w:rsidDel="007A2FD3">
            <w:rPr>
              <w:rFonts w:ascii="宋体" w:hAnsi="宋体" w:hint="eastAsia"/>
              <w:bCs/>
              <w:kern w:val="44"/>
              <w:szCs w:val="36"/>
            </w:rPr>
            <w:delText>还要多打磨学习</w:delText>
          </w:r>
        </w:del>
      </w:ins>
    </w:p>
    <w:p w14:paraId="4F85B0C9" w14:textId="77777777" w:rsidR="00B45702" w:rsidDel="007A2FD3" w:rsidRDefault="00B45702">
      <w:pPr>
        <w:pStyle w:val="aa"/>
        <w:ind w:firstLine="480"/>
        <w:rPr>
          <w:ins w:id="3242" w:author="3287215331@qq.com" w:date="2018-12-31T19:28:00Z"/>
          <w:del w:id="3243" w:author="admin" w:date="2020-06-05T11:27:00Z"/>
          <w:rFonts w:ascii="宋体" w:hAnsi="宋体"/>
          <w:bCs/>
          <w:kern w:val="44"/>
          <w:szCs w:val="36"/>
        </w:rPr>
        <w:pPrChange w:id="3244" w:author="admin" w:date="2020-06-05T11:28:00Z">
          <w:pPr>
            <w:ind w:firstLineChars="200" w:firstLine="480"/>
          </w:pPr>
        </w:pPrChange>
      </w:pPr>
      <w:ins w:id="3245" w:author="3287215331@qq.com" w:date="2018-12-31T19:28:00Z">
        <w:del w:id="3246" w:author="admin" w:date="2020-06-05T11:27:00Z">
          <w:r w:rsidDel="007A2FD3">
            <w:rPr>
              <w:rFonts w:ascii="宋体" w:hAnsi="宋体" w:hint="eastAsia"/>
              <w:bCs/>
              <w:kern w:val="44"/>
              <w:szCs w:val="36"/>
            </w:rPr>
            <w:delText>2，</w:delText>
          </w:r>
        </w:del>
      </w:ins>
      <w:ins w:id="3247" w:author="3287215331@qq.com" w:date="2018-12-31T19:29:00Z">
        <w:del w:id="3248" w:author="admin" w:date="2020-06-05T11:27:00Z">
          <w:r w:rsidDel="007A2FD3">
            <w:rPr>
              <w:rFonts w:ascii="宋体" w:hAnsi="宋体" w:hint="eastAsia"/>
              <w:bCs/>
              <w:kern w:val="44"/>
              <w:szCs w:val="36"/>
            </w:rPr>
            <w:delText>计算机系统</w:delText>
          </w:r>
        </w:del>
      </w:ins>
      <w:ins w:id="3249" w:author="3287215331@qq.com" w:date="2018-12-31T19:30:00Z">
        <w:del w:id="3250" w:author="admin" w:date="2020-06-05T11:27:00Z">
          <w:r w:rsidDel="007A2FD3">
            <w:rPr>
              <w:rFonts w:ascii="宋体" w:hAnsi="宋体" w:hint="eastAsia"/>
              <w:bCs/>
              <w:kern w:val="44"/>
              <w:szCs w:val="36"/>
            </w:rPr>
            <w:delText>学问很深。尤其是当我看到一个简简单单的hello的printf函数就包含了如此多的</w:delText>
          </w:r>
        </w:del>
      </w:ins>
      <w:ins w:id="3251" w:author="3287215331@qq.com" w:date="2018-12-31T19:31:00Z">
        <w:del w:id="3252" w:author="admin" w:date="2020-06-05T11:27:00Z">
          <w:r w:rsidDel="007A2FD3">
            <w:rPr>
              <w:rFonts w:ascii="宋体" w:hAnsi="宋体" w:hint="eastAsia"/>
              <w:bCs/>
              <w:kern w:val="44"/>
              <w:szCs w:val="36"/>
            </w:rPr>
            <w:delText>知识后，更加加深了我对计算机系统的崇拜。</w:delText>
          </w:r>
        </w:del>
      </w:ins>
    </w:p>
    <w:p w14:paraId="56DBF8BE" w14:textId="77777777" w:rsidR="000B6263" w:rsidRPr="00B45702" w:rsidDel="007A2FD3" w:rsidRDefault="000B6263">
      <w:pPr>
        <w:pStyle w:val="aa"/>
        <w:ind w:firstLine="720"/>
        <w:rPr>
          <w:del w:id="3253" w:author="admin" w:date="2020-06-05T11:27:00Z"/>
          <w:rFonts w:ascii="黑体" w:eastAsia="黑体" w:hAnsi="宋体"/>
          <w:bCs/>
          <w:color w:val="FF0000"/>
          <w:kern w:val="44"/>
          <w:sz w:val="36"/>
          <w:szCs w:val="36"/>
          <w:rPrChange w:id="3254" w:author="3287215331@qq.com" w:date="2018-12-31T19:27:00Z">
            <w:rPr>
              <w:del w:id="3255" w:author="admin" w:date="2020-06-05T11:27:00Z"/>
            </w:rPr>
          </w:rPrChange>
        </w:rPr>
        <w:pPrChange w:id="3256" w:author="admin" w:date="2020-06-05T11:28:00Z">
          <w:pPr>
            <w:ind w:firstLineChars="200" w:firstLine="480"/>
          </w:pPr>
        </w:pPrChange>
      </w:pPr>
      <w:del w:id="3257" w:author="admin" w:date="2020-06-05T11:27:00Z">
        <w:r w:rsidRPr="00B45702" w:rsidDel="007A2FD3">
          <w:rPr>
            <w:rFonts w:ascii="黑体" w:eastAsia="黑体" w:hAnsi="宋体" w:hint="eastAsia"/>
            <w:bCs/>
            <w:color w:val="FF0000"/>
            <w:kern w:val="44"/>
            <w:sz w:val="36"/>
            <w:szCs w:val="36"/>
            <w:rPrChange w:id="3258" w:author="3287215331@qq.com" w:date="2018-12-31T19:27:00Z">
              <w:rPr>
                <w:rFonts w:hint="eastAsia"/>
              </w:rPr>
            </w:rPrChange>
          </w:rPr>
          <w:delText>对计算机系统的设计与实现的深切感悟，你的创新理念，如新的设计与实现方法。</w:delText>
        </w:r>
      </w:del>
    </w:p>
    <w:p w14:paraId="4FE281A4" w14:textId="77777777" w:rsidR="000B6263" w:rsidDel="007A2FD3" w:rsidRDefault="000B6263">
      <w:pPr>
        <w:pStyle w:val="aa"/>
        <w:ind w:firstLine="482"/>
        <w:rPr>
          <w:del w:id="3259" w:author="admin" w:date="2020-06-05T11:27:00Z"/>
        </w:rPr>
        <w:pPrChange w:id="3260" w:author="admin" w:date="2020-06-05T11:28:00Z">
          <w:pPr>
            <w:jc w:val="center"/>
          </w:pPr>
        </w:pPrChange>
      </w:pPr>
      <w:del w:id="3261" w:author="admin" w:date="2020-06-05T11:27:00Z">
        <w:r w:rsidDel="007A2FD3">
          <w:rPr>
            <w:rFonts w:hAnsi="宋体" w:hint="eastAsia"/>
            <w:b/>
            <w:bCs/>
            <w:color w:val="FF0000"/>
          </w:rPr>
          <w:delText>（结论</w:delText>
        </w:r>
        <w:r w:rsidDel="007A2FD3">
          <w:rPr>
            <w:rFonts w:hAnsi="宋体" w:hint="eastAsia"/>
            <w:b/>
            <w:bCs/>
            <w:color w:val="FF0000"/>
          </w:rPr>
          <w:delText>0</w:delText>
        </w:r>
        <w:r w:rsidDel="007A2FD3">
          <w:rPr>
            <w:rFonts w:hAnsi="宋体" w:hint="eastAsia"/>
            <w:b/>
            <w:bCs/>
            <w:color w:val="FF0000"/>
          </w:rPr>
          <w:delText>分，缺失</w:delText>
        </w:r>
        <w:r w:rsidDel="007A2FD3">
          <w:rPr>
            <w:rFonts w:hAnsi="宋体" w:hint="eastAsia"/>
            <w:b/>
            <w:bCs/>
            <w:color w:val="FF0000"/>
          </w:rPr>
          <w:delText xml:space="preserve"> -1</w:delText>
        </w:r>
        <w:r w:rsidDel="007A2FD3">
          <w:rPr>
            <w:rFonts w:hAnsi="宋体" w:hint="eastAsia"/>
            <w:b/>
            <w:bCs/>
            <w:color w:val="FF0000"/>
          </w:rPr>
          <w:delText>分，根据内容酌情加分）</w:delText>
        </w:r>
      </w:del>
    </w:p>
    <w:p w14:paraId="3F944AA4" w14:textId="77777777" w:rsidR="000B6263" w:rsidDel="007A2FD3" w:rsidRDefault="000B6263">
      <w:pPr>
        <w:pStyle w:val="aa"/>
        <w:ind w:firstLine="480"/>
        <w:rPr>
          <w:del w:id="3262" w:author="admin" w:date="2020-06-05T11:27:00Z"/>
        </w:rPr>
        <w:pPrChange w:id="3263" w:author="admin" w:date="2020-06-05T11:28:00Z">
          <w:pPr>
            <w:pStyle w:val="1"/>
          </w:pPr>
        </w:pPrChange>
      </w:pPr>
      <w:bookmarkStart w:id="3264" w:name="_Toc225579656"/>
      <w:bookmarkStart w:id="3265" w:name="_Toc250450180"/>
      <w:del w:id="3266" w:author="admin" w:date="2020-06-05T11:27:00Z">
        <w:r w:rsidDel="007A2FD3">
          <w:br w:type="page"/>
        </w:r>
        <w:r w:rsidDel="007A2FD3">
          <w:rPr>
            <w:rFonts w:hint="eastAsia"/>
          </w:rPr>
          <w:delText>附件</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9"/>
        <w:gridCol w:w="2833"/>
        <w:gridCol w:w="2813"/>
      </w:tblGrid>
      <w:tr w:rsidR="00B45702" w:rsidDel="007A2FD3" w14:paraId="5118A329" w14:textId="77777777" w:rsidTr="009C0B65">
        <w:trPr>
          <w:jc w:val="center"/>
          <w:ins w:id="3267" w:author="3287215331@qq.com" w:date="2018-12-31T19:31:00Z"/>
          <w:del w:id="3268" w:author="admin" w:date="2020-06-05T11:27:00Z"/>
        </w:trPr>
        <w:tc>
          <w:tcPr>
            <w:tcW w:w="2907" w:type="dxa"/>
            <w:shd w:val="clear" w:color="auto" w:fill="auto"/>
            <w:vAlign w:val="center"/>
          </w:tcPr>
          <w:p w14:paraId="37005C28" w14:textId="77777777" w:rsidR="00B45702" w:rsidRPr="000B6263" w:rsidDel="007A2FD3" w:rsidRDefault="00B45702">
            <w:pPr>
              <w:pStyle w:val="aa"/>
              <w:ind w:firstLine="480"/>
              <w:rPr>
                <w:ins w:id="3269" w:author="3287215331@qq.com" w:date="2018-12-31T19:31:00Z"/>
                <w:del w:id="3270" w:author="admin" w:date="2020-06-05T11:27:00Z"/>
                <w:szCs w:val="24"/>
              </w:rPr>
              <w:pPrChange w:id="3271" w:author="admin" w:date="2020-06-05T11:28:00Z">
                <w:pPr>
                  <w:pStyle w:val="aa"/>
                  <w:adjustRightInd w:val="0"/>
                  <w:snapToGrid w:val="0"/>
                  <w:ind w:firstLineChars="0" w:firstLine="0"/>
                  <w:jc w:val="center"/>
                </w:pPr>
              </w:pPrChange>
            </w:pPr>
            <w:ins w:id="3272" w:author="3287215331@qq.com" w:date="2018-12-31T19:31:00Z">
              <w:del w:id="3273" w:author="admin" w:date="2020-06-05T11:27:00Z">
                <w:r w:rsidRPr="000B6263" w:rsidDel="007A2FD3">
                  <w:rPr>
                    <w:rFonts w:hint="eastAsia"/>
                    <w:szCs w:val="24"/>
                  </w:rPr>
                  <w:delText>中间结果文件</w:delText>
                </w:r>
              </w:del>
            </w:ins>
          </w:p>
        </w:tc>
        <w:tc>
          <w:tcPr>
            <w:tcW w:w="2907" w:type="dxa"/>
            <w:shd w:val="clear" w:color="auto" w:fill="auto"/>
            <w:vAlign w:val="center"/>
          </w:tcPr>
          <w:p w14:paraId="23DC378F" w14:textId="77777777" w:rsidR="00B45702" w:rsidRPr="000B6263" w:rsidDel="007A2FD3" w:rsidRDefault="00B45702">
            <w:pPr>
              <w:pStyle w:val="aa"/>
              <w:ind w:firstLine="480"/>
              <w:rPr>
                <w:ins w:id="3274" w:author="3287215331@qq.com" w:date="2018-12-31T19:31:00Z"/>
                <w:del w:id="3275" w:author="admin" w:date="2020-06-05T11:27:00Z"/>
                <w:szCs w:val="24"/>
              </w:rPr>
              <w:pPrChange w:id="3276" w:author="admin" w:date="2020-06-05T11:28:00Z">
                <w:pPr>
                  <w:pStyle w:val="aa"/>
                  <w:adjustRightInd w:val="0"/>
                  <w:snapToGrid w:val="0"/>
                  <w:ind w:firstLineChars="0" w:firstLine="0"/>
                  <w:jc w:val="center"/>
                </w:pPr>
              </w:pPrChange>
            </w:pPr>
            <w:ins w:id="3277" w:author="3287215331@qq.com" w:date="2018-12-31T19:31:00Z">
              <w:del w:id="3278" w:author="admin" w:date="2020-06-05T11:27:00Z">
                <w:r w:rsidRPr="000B6263" w:rsidDel="007A2FD3">
                  <w:rPr>
                    <w:rFonts w:hint="eastAsia"/>
                    <w:szCs w:val="24"/>
                  </w:rPr>
                  <w:delText>文件作用</w:delText>
                </w:r>
              </w:del>
            </w:ins>
          </w:p>
        </w:tc>
        <w:tc>
          <w:tcPr>
            <w:tcW w:w="2907" w:type="dxa"/>
            <w:shd w:val="clear" w:color="auto" w:fill="auto"/>
            <w:vAlign w:val="center"/>
          </w:tcPr>
          <w:p w14:paraId="524C384C" w14:textId="77777777" w:rsidR="00B45702" w:rsidRPr="000B6263" w:rsidDel="007A2FD3" w:rsidRDefault="00B45702">
            <w:pPr>
              <w:pStyle w:val="aa"/>
              <w:ind w:firstLine="480"/>
              <w:rPr>
                <w:ins w:id="3279" w:author="3287215331@qq.com" w:date="2018-12-31T19:31:00Z"/>
                <w:del w:id="3280" w:author="admin" w:date="2020-06-05T11:27:00Z"/>
                <w:szCs w:val="24"/>
              </w:rPr>
              <w:pPrChange w:id="3281" w:author="admin" w:date="2020-06-05T11:28:00Z">
                <w:pPr>
                  <w:pStyle w:val="aa"/>
                  <w:adjustRightInd w:val="0"/>
                  <w:snapToGrid w:val="0"/>
                  <w:ind w:firstLineChars="0" w:firstLine="0"/>
                  <w:jc w:val="center"/>
                </w:pPr>
              </w:pPrChange>
            </w:pPr>
            <w:ins w:id="3282" w:author="3287215331@qq.com" w:date="2018-12-31T19:31:00Z">
              <w:del w:id="3283" w:author="admin" w:date="2020-06-05T11:27:00Z">
                <w:r w:rsidRPr="000B6263" w:rsidDel="007A2FD3">
                  <w:rPr>
                    <w:rFonts w:hint="eastAsia"/>
                    <w:szCs w:val="24"/>
                  </w:rPr>
                  <w:delText>使用时期</w:delText>
                </w:r>
              </w:del>
            </w:ins>
          </w:p>
        </w:tc>
      </w:tr>
      <w:tr w:rsidR="00B45702" w:rsidDel="007A2FD3" w14:paraId="0722985A" w14:textId="77777777" w:rsidTr="009C0B65">
        <w:trPr>
          <w:jc w:val="center"/>
          <w:ins w:id="3284" w:author="3287215331@qq.com" w:date="2018-12-31T19:31:00Z"/>
          <w:del w:id="3285" w:author="admin" w:date="2020-06-05T11:27:00Z"/>
        </w:trPr>
        <w:tc>
          <w:tcPr>
            <w:tcW w:w="2907" w:type="dxa"/>
            <w:shd w:val="clear" w:color="auto" w:fill="auto"/>
            <w:vAlign w:val="center"/>
          </w:tcPr>
          <w:p w14:paraId="393836C9" w14:textId="77777777" w:rsidR="00B45702" w:rsidRPr="000B6263" w:rsidDel="007A2FD3" w:rsidRDefault="00B45702">
            <w:pPr>
              <w:pStyle w:val="aa"/>
              <w:ind w:firstLine="480"/>
              <w:rPr>
                <w:ins w:id="3286" w:author="3287215331@qq.com" w:date="2018-12-31T19:31:00Z"/>
                <w:del w:id="3287" w:author="admin" w:date="2020-06-05T11:27:00Z"/>
                <w:szCs w:val="24"/>
              </w:rPr>
              <w:pPrChange w:id="3288" w:author="admin" w:date="2020-06-05T11:28:00Z">
                <w:pPr>
                  <w:pStyle w:val="aa"/>
                  <w:adjustRightInd w:val="0"/>
                  <w:snapToGrid w:val="0"/>
                  <w:ind w:firstLineChars="0" w:firstLine="0"/>
                  <w:jc w:val="center"/>
                </w:pPr>
              </w:pPrChange>
            </w:pPr>
            <w:ins w:id="3289" w:author="3287215331@qq.com" w:date="2018-12-31T19:31:00Z">
              <w:del w:id="3290" w:author="admin" w:date="2020-06-05T11:27:00Z">
                <w:r w:rsidRPr="000B6263" w:rsidDel="007A2FD3">
                  <w:rPr>
                    <w:rFonts w:hint="eastAsia"/>
                    <w:szCs w:val="24"/>
                  </w:rPr>
                  <w:delText>hello</w:delText>
                </w:r>
                <w:r w:rsidRPr="000B6263" w:rsidDel="007A2FD3">
                  <w:rPr>
                    <w:szCs w:val="24"/>
                  </w:rPr>
                  <w:delText>.i</w:delText>
                </w:r>
              </w:del>
            </w:ins>
          </w:p>
        </w:tc>
        <w:tc>
          <w:tcPr>
            <w:tcW w:w="2907" w:type="dxa"/>
            <w:shd w:val="clear" w:color="auto" w:fill="auto"/>
            <w:vAlign w:val="center"/>
          </w:tcPr>
          <w:p w14:paraId="3C9A7D29" w14:textId="77777777" w:rsidR="00B45702" w:rsidRPr="000B6263" w:rsidDel="007A2FD3" w:rsidRDefault="00B45702">
            <w:pPr>
              <w:pStyle w:val="aa"/>
              <w:ind w:firstLine="480"/>
              <w:rPr>
                <w:ins w:id="3291" w:author="3287215331@qq.com" w:date="2018-12-31T19:31:00Z"/>
                <w:del w:id="3292" w:author="admin" w:date="2020-06-05T11:27:00Z"/>
                <w:szCs w:val="24"/>
              </w:rPr>
              <w:pPrChange w:id="3293" w:author="admin" w:date="2020-06-05T11:28:00Z">
                <w:pPr>
                  <w:pStyle w:val="aa"/>
                  <w:adjustRightInd w:val="0"/>
                  <w:snapToGrid w:val="0"/>
                  <w:ind w:firstLineChars="0" w:firstLine="0"/>
                  <w:jc w:val="center"/>
                </w:pPr>
              </w:pPrChange>
            </w:pPr>
            <w:ins w:id="3294" w:author="3287215331@qq.com" w:date="2018-12-31T19:31:00Z">
              <w:del w:id="3295" w:author="admin" w:date="2020-06-05T11:27:00Z">
                <w:r w:rsidRPr="000B6263" w:rsidDel="007A2FD3">
                  <w:rPr>
                    <w:rFonts w:hint="eastAsia"/>
                    <w:szCs w:val="24"/>
                  </w:rPr>
                  <w:delText>预处理得到的文件</w:delText>
                </w:r>
              </w:del>
            </w:ins>
          </w:p>
          <w:p w14:paraId="0DC053F5" w14:textId="77777777" w:rsidR="00B45702" w:rsidRPr="000B6263" w:rsidDel="007A2FD3" w:rsidRDefault="00B45702">
            <w:pPr>
              <w:pStyle w:val="aa"/>
              <w:ind w:firstLine="480"/>
              <w:rPr>
                <w:ins w:id="3296" w:author="3287215331@qq.com" w:date="2018-12-31T19:31:00Z"/>
                <w:del w:id="3297" w:author="admin" w:date="2020-06-05T11:27:00Z"/>
                <w:szCs w:val="24"/>
              </w:rPr>
              <w:pPrChange w:id="3298" w:author="admin" w:date="2020-06-05T11:28:00Z">
                <w:pPr>
                  <w:pStyle w:val="aa"/>
                  <w:adjustRightInd w:val="0"/>
                  <w:snapToGrid w:val="0"/>
                  <w:ind w:firstLineChars="0" w:firstLine="0"/>
                  <w:jc w:val="center"/>
                </w:pPr>
              </w:pPrChange>
            </w:pPr>
            <w:ins w:id="3299" w:author="3287215331@qq.com" w:date="2018-12-31T19:31:00Z">
              <w:del w:id="3300" w:author="admin" w:date="2020-06-05T11:27:00Z">
                <w:r w:rsidRPr="000B6263" w:rsidDel="007A2FD3">
                  <w:rPr>
                    <w:rFonts w:hint="eastAsia"/>
                    <w:szCs w:val="24"/>
                  </w:rPr>
                  <w:delText>A</w:delText>
                </w:r>
                <w:r w:rsidRPr="000B6263" w:rsidDel="007A2FD3">
                  <w:rPr>
                    <w:szCs w:val="24"/>
                  </w:rPr>
                  <w:delText>SCII</w:delText>
                </w:r>
                <w:r w:rsidRPr="000B6263" w:rsidDel="007A2FD3">
                  <w:rPr>
                    <w:rFonts w:hint="eastAsia"/>
                    <w:szCs w:val="24"/>
                  </w:rPr>
                  <w:delText>码的中间文件</w:delText>
                </w:r>
              </w:del>
            </w:ins>
          </w:p>
        </w:tc>
        <w:tc>
          <w:tcPr>
            <w:tcW w:w="2907" w:type="dxa"/>
            <w:shd w:val="clear" w:color="auto" w:fill="auto"/>
            <w:vAlign w:val="center"/>
          </w:tcPr>
          <w:p w14:paraId="26618B1D" w14:textId="77777777" w:rsidR="00B45702" w:rsidRPr="000B6263" w:rsidDel="007A2FD3" w:rsidRDefault="00B45702">
            <w:pPr>
              <w:pStyle w:val="aa"/>
              <w:ind w:firstLine="480"/>
              <w:rPr>
                <w:ins w:id="3301" w:author="3287215331@qq.com" w:date="2018-12-31T19:31:00Z"/>
                <w:del w:id="3302" w:author="admin" w:date="2020-06-05T11:27:00Z"/>
                <w:szCs w:val="24"/>
              </w:rPr>
              <w:pPrChange w:id="3303" w:author="admin" w:date="2020-06-05T11:28:00Z">
                <w:pPr>
                  <w:pStyle w:val="aa"/>
                  <w:adjustRightInd w:val="0"/>
                  <w:snapToGrid w:val="0"/>
                  <w:ind w:firstLineChars="0" w:firstLine="0"/>
                  <w:jc w:val="center"/>
                </w:pPr>
              </w:pPrChange>
            </w:pPr>
            <w:ins w:id="3304" w:author="3287215331@qq.com" w:date="2018-12-31T19:31:00Z">
              <w:del w:id="3305" w:author="admin" w:date="2020-06-05T11:27:00Z">
                <w:r w:rsidRPr="000B6263" w:rsidDel="007A2FD3">
                  <w:rPr>
                    <w:rFonts w:hint="eastAsia"/>
                    <w:szCs w:val="24"/>
                  </w:rPr>
                  <w:delText>第二章</w:delText>
                </w:r>
                <w:r w:rsidRPr="000B6263" w:rsidDel="007A2FD3">
                  <w:rPr>
                    <w:rFonts w:hint="eastAsia"/>
                    <w:szCs w:val="24"/>
                  </w:rPr>
                  <w:delText>-</w:delText>
                </w:r>
                <w:r w:rsidRPr="000B6263" w:rsidDel="007A2FD3">
                  <w:rPr>
                    <w:rFonts w:hint="eastAsia"/>
                    <w:szCs w:val="24"/>
                  </w:rPr>
                  <w:delText>预处理</w:delText>
                </w:r>
              </w:del>
            </w:ins>
          </w:p>
        </w:tc>
      </w:tr>
      <w:tr w:rsidR="00B45702" w:rsidDel="007A2FD3" w14:paraId="1F2BC0D5" w14:textId="77777777" w:rsidTr="009C0B65">
        <w:trPr>
          <w:jc w:val="center"/>
          <w:ins w:id="3306" w:author="3287215331@qq.com" w:date="2018-12-31T19:31:00Z"/>
          <w:del w:id="3307" w:author="admin" w:date="2020-06-05T11:27:00Z"/>
        </w:trPr>
        <w:tc>
          <w:tcPr>
            <w:tcW w:w="2907" w:type="dxa"/>
            <w:shd w:val="clear" w:color="auto" w:fill="auto"/>
            <w:vAlign w:val="center"/>
          </w:tcPr>
          <w:p w14:paraId="553B6CBE" w14:textId="77777777" w:rsidR="00B45702" w:rsidRPr="000B6263" w:rsidDel="007A2FD3" w:rsidRDefault="00B45702">
            <w:pPr>
              <w:pStyle w:val="aa"/>
              <w:ind w:firstLine="480"/>
              <w:rPr>
                <w:ins w:id="3308" w:author="3287215331@qq.com" w:date="2018-12-31T19:31:00Z"/>
                <w:del w:id="3309" w:author="admin" w:date="2020-06-05T11:27:00Z"/>
                <w:szCs w:val="24"/>
              </w:rPr>
              <w:pPrChange w:id="3310" w:author="admin" w:date="2020-06-05T11:28:00Z">
                <w:pPr>
                  <w:pStyle w:val="aa"/>
                  <w:adjustRightInd w:val="0"/>
                  <w:snapToGrid w:val="0"/>
                  <w:ind w:firstLineChars="0" w:firstLine="0"/>
                  <w:jc w:val="center"/>
                </w:pPr>
              </w:pPrChange>
            </w:pPr>
            <w:ins w:id="3311" w:author="3287215331@qq.com" w:date="2018-12-31T19:31:00Z">
              <w:del w:id="3312" w:author="admin" w:date="2020-06-05T11:27:00Z">
                <w:r w:rsidRPr="000B6263" w:rsidDel="007A2FD3">
                  <w:rPr>
                    <w:rFonts w:hint="eastAsia"/>
                    <w:szCs w:val="24"/>
                  </w:rPr>
                  <w:delText>h</w:delText>
                </w:r>
                <w:r w:rsidRPr="000B6263" w:rsidDel="007A2FD3">
                  <w:rPr>
                    <w:szCs w:val="24"/>
                  </w:rPr>
                  <w:delText>ello.s</w:delText>
                </w:r>
              </w:del>
            </w:ins>
          </w:p>
        </w:tc>
        <w:tc>
          <w:tcPr>
            <w:tcW w:w="2907" w:type="dxa"/>
            <w:shd w:val="clear" w:color="auto" w:fill="auto"/>
            <w:vAlign w:val="center"/>
          </w:tcPr>
          <w:p w14:paraId="63C789C4" w14:textId="77777777" w:rsidR="00B45702" w:rsidRPr="000B6263" w:rsidDel="007A2FD3" w:rsidRDefault="00B45702">
            <w:pPr>
              <w:pStyle w:val="aa"/>
              <w:ind w:firstLine="480"/>
              <w:rPr>
                <w:ins w:id="3313" w:author="3287215331@qq.com" w:date="2018-12-31T19:31:00Z"/>
                <w:del w:id="3314" w:author="admin" w:date="2020-06-05T11:27:00Z"/>
                <w:szCs w:val="24"/>
              </w:rPr>
              <w:pPrChange w:id="3315" w:author="admin" w:date="2020-06-05T11:28:00Z">
                <w:pPr>
                  <w:pStyle w:val="aa"/>
                  <w:adjustRightInd w:val="0"/>
                  <w:snapToGrid w:val="0"/>
                  <w:ind w:firstLineChars="0" w:firstLine="0"/>
                  <w:jc w:val="center"/>
                </w:pPr>
              </w:pPrChange>
            </w:pPr>
            <w:ins w:id="3316" w:author="3287215331@qq.com" w:date="2018-12-31T19:31:00Z">
              <w:del w:id="3317" w:author="admin" w:date="2020-06-05T11:27:00Z">
                <w:r w:rsidRPr="000B6263" w:rsidDel="007A2FD3">
                  <w:rPr>
                    <w:rFonts w:hint="eastAsia"/>
                    <w:szCs w:val="24"/>
                  </w:rPr>
                  <w:delText>ASCII</w:delText>
                </w:r>
                <w:r w:rsidRPr="000B6263" w:rsidDel="007A2FD3">
                  <w:rPr>
                    <w:rFonts w:hint="eastAsia"/>
                    <w:szCs w:val="24"/>
                  </w:rPr>
                  <w:delText>汇编语言文件</w:delText>
                </w:r>
              </w:del>
            </w:ins>
          </w:p>
        </w:tc>
        <w:tc>
          <w:tcPr>
            <w:tcW w:w="2907" w:type="dxa"/>
            <w:shd w:val="clear" w:color="auto" w:fill="auto"/>
            <w:vAlign w:val="center"/>
          </w:tcPr>
          <w:p w14:paraId="78FD0EBF" w14:textId="77777777" w:rsidR="00B45702" w:rsidRPr="000B6263" w:rsidDel="007A2FD3" w:rsidRDefault="00B45702">
            <w:pPr>
              <w:pStyle w:val="aa"/>
              <w:ind w:firstLine="480"/>
              <w:rPr>
                <w:ins w:id="3318" w:author="3287215331@qq.com" w:date="2018-12-31T19:31:00Z"/>
                <w:del w:id="3319" w:author="admin" w:date="2020-06-05T11:27:00Z"/>
                <w:szCs w:val="24"/>
              </w:rPr>
              <w:pPrChange w:id="3320" w:author="admin" w:date="2020-06-05T11:28:00Z">
                <w:pPr>
                  <w:pStyle w:val="aa"/>
                  <w:adjustRightInd w:val="0"/>
                  <w:snapToGrid w:val="0"/>
                  <w:ind w:firstLineChars="0" w:firstLine="0"/>
                  <w:jc w:val="center"/>
                </w:pPr>
              </w:pPrChange>
            </w:pPr>
            <w:ins w:id="3321" w:author="3287215331@qq.com" w:date="2018-12-31T19:31:00Z">
              <w:del w:id="3322" w:author="admin" w:date="2020-06-05T11:27:00Z">
                <w:r w:rsidDel="007A2FD3">
                  <w:rPr>
                    <w:rFonts w:hint="eastAsia"/>
                    <w:szCs w:val="24"/>
                  </w:rPr>
                  <w:delText>第三章</w:delText>
                </w:r>
                <w:r w:rsidDel="007A2FD3">
                  <w:rPr>
                    <w:rFonts w:hint="eastAsia"/>
                    <w:szCs w:val="24"/>
                  </w:rPr>
                  <w:delText>-</w:delText>
                </w:r>
                <w:r w:rsidDel="007A2FD3">
                  <w:rPr>
                    <w:rFonts w:hint="eastAsia"/>
                    <w:szCs w:val="24"/>
                  </w:rPr>
                  <w:delText>编译</w:delText>
                </w:r>
              </w:del>
            </w:ins>
          </w:p>
        </w:tc>
      </w:tr>
      <w:tr w:rsidR="00B45702" w:rsidDel="007A2FD3" w14:paraId="34FDD187" w14:textId="77777777" w:rsidTr="009C0B65">
        <w:trPr>
          <w:jc w:val="center"/>
          <w:ins w:id="3323" w:author="3287215331@qq.com" w:date="2018-12-31T19:31:00Z"/>
          <w:del w:id="3324" w:author="admin" w:date="2020-06-05T11:27:00Z"/>
        </w:trPr>
        <w:tc>
          <w:tcPr>
            <w:tcW w:w="2907" w:type="dxa"/>
            <w:shd w:val="clear" w:color="auto" w:fill="auto"/>
            <w:vAlign w:val="center"/>
          </w:tcPr>
          <w:p w14:paraId="6C916033" w14:textId="77777777" w:rsidR="00B45702" w:rsidRPr="000B6263" w:rsidDel="007A2FD3" w:rsidRDefault="00B45702">
            <w:pPr>
              <w:pStyle w:val="aa"/>
              <w:ind w:firstLine="480"/>
              <w:rPr>
                <w:ins w:id="3325" w:author="3287215331@qq.com" w:date="2018-12-31T19:31:00Z"/>
                <w:del w:id="3326" w:author="admin" w:date="2020-06-05T11:27:00Z"/>
                <w:szCs w:val="24"/>
              </w:rPr>
              <w:pPrChange w:id="3327" w:author="admin" w:date="2020-06-05T11:28:00Z">
                <w:pPr>
                  <w:pStyle w:val="aa"/>
                  <w:adjustRightInd w:val="0"/>
                  <w:snapToGrid w:val="0"/>
                  <w:ind w:firstLineChars="0" w:firstLine="0"/>
                  <w:jc w:val="center"/>
                </w:pPr>
              </w:pPrChange>
            </w:pPr>
            <w:ins w:id="3328" w:author="3287215331@qq.com" w:date="2018-12-31T19:31:00Z">
              <w:del w:id="3329" w:author="admin" w:date="2020-06-05T11:27:00Z">
                <w:r w:rsidRPr="000B6263" w:rsidDel="007A2FD3">
                  <w:rPr>
                    <w:rFonts w:hint="eastAsia"/>
                    <w:szCs w:val="24"/>
                  </w:rPr>
                  <w:delText>h</w:delText>
                </w:r>
                <w:r w:rsidRPr="000B6263" w:rsidDel="007A2FD3">
                  <w:rPr>
                    <w:szCs w:val="24"/>
                  </w:rPr>
                  <w:delText>ello.o</w:delText>
                </w:r>
              </w:del>
            </w:ins>
          </w:p>
        </w:tc>
        <w:tc>
          <w:tcPr>
            <w:tcW w:w="2907" w:type="dxa"/>
            <w:shd w:val="clear" w:color="auto" w:fill="auto"/>
            <w:vAlign w:val="center"/>
          </w:tcPr>
          <w:p w14:paraId="202486E8" w14:textId="77777777" w:rsidR="00B45702" w:rsidRPr="000B6263" w:rsidDel="007A2FD3" w:rsidRDefault="00B45702">
            <w:pPr>
              <w:pStyle w:val="aa"/>
              <w:ind w:firstLine="480"/>
              <w:rPr>
                <w:ins w:id="3330" w:author="3287215331@qq.com" w:date="2018-12-31T19:31:00Z"/>
                <w:del w:id="3331" w:author="admin" w:date="2020-06-05T11:27:00Z"/>
                <w:szCs w:val="24"/>
              </w:rPr>
              <w:pPrChange w:id="3332" w:author="admin" w:date="2020-06-05T11:28:00Z">
                <w:pPr>
                  <w:pStyle w:val="aa"/>
                  <w:adjustRightInd w:val="0"/>
                  <w:snapToGrid w:val="0"/>
                  <w:ind w:firstLineChars="0" w:firstLine="0"/>
                  <w:jc w:val="center"/>
                </w:pPr>
              </w:pPrChange>
            </w:pPr>
            <w:ins w:id="3333" w:author="3287215331@qq.com" w:date="2018-12-31T19:31:00Z">
              <w:del w:id="3334" w:author="admin" w:date="2020-06-05T11:27:00Z">
                <w:r w:rsidRPr="000B6263" w:rsidDel="007A2FD3">
                  <w:rPr>
                    <w:rFonts w:hint="eastAsia"/>
                    <w:szCs w:val="24"/>
                  </w:rPr>
                  <w:delText>as</w:delText>
                </w:r>
                <w:r w:rsidRPr="000B6263" w:rsidDel="007A2FD3">
                  <w:rPr>
                    <w:rFonts w:hint="eastAsia"/>
                    <w:szCs w:val="24"/>
                  </w:rPr>
                  <w:delText>得到可重定位目标文件</w:delText>
                </w:r>
              </w:del>
            </w:ins>
          </w:p>
        </w:tc>
        <w:tc>
          <w:tcPr>
            <w:tcW w:w="2907" w:type="dxa"/>
            <w:shd w:val="clear" w:color="auto" w:fill="auto"/>
            <w:vAlign w:val="center"/>
          </w:tcPr>
          <w:p w14:paraId="345827DB" w14:textId="77777777" w:rsidR="00B45702" w:rsidRPr="000B6263" w:rsidDel="007A2FD3" w:rsidRDefault="00B45702">
            <w:pPr>
              <w:pStyle w:val="aa"/>
              <w:ind w:firstLine="480"/>
              <w:rPr>
                <w:ins w:id="3335" w:author="3287215331@qq.com" w:date="2018-12-31T19:31:00Z"/>
                <w:del w:id="3336" w:author="admin" w:date="2020-06-05T11:27:00Z"/>
                <w:szCs w:val="24"/>
              </w:rPr>
              <w:pPrChange w:id="3337" w:author="admin" w:date="2020-06-05T11:28:00Z">
                <w:pPr>
                  <w:pStyle w:val="aa"/>
                  <w:adjustRightInd w:val="0"/>
                  <w:snapToGrid w:val="0"/>
                  <w:ind w:firstLineChars="0" w:firstLine="0"/>
                  <w:jc w:val="center"/>
                </w:pPr>
              </w:pPrChange>
            </w:pPr>
            <w:ins w:id="3338" w:author="3287215331@qq.com" w:date="2018-12-31T19:31:00Z">
              <w:del w:id="3339" w:author="admin" w:date="2020-06-05T11:27:00Z">
                <w:r w:rsidDel="007A2FD3">
                  <w:rPr>
                    <w:rFonts w:hint="eastAsia"/>
                    <w:szCs w:val="24"/>
                  </w:rPr>
                  <w:delText>第四章</w:delText>
                </w:r>
                <w:r w:rsidDel="007A2FD3">
                  <w:rPr>
                    <w:rFonts w:hint="eastAsia"/>
                    <w:szCs w:val="24"/>
                  </w:rPr>
                  <w:delText>-</w:delText>
                </w:r>
                <w:r w:rsidDel="007A2FD3">
                  <w:rPr>
                    <w:rFonts w:hint="eastAsia"/>
                    <w:szCs w:val="24"/>
                  </w:rPr>
                  <w:delText>汇编</w:delText>
                </w:r>
              </w:del>
            </w:ins>
          </w:p>
        </w:tc>
      </w:tr>
      <w:tr w:rsidR="00B45702" w:rsidDel="007A2FD3" w14:paraId="65BCB2FC" w14:textId="77777777" w:rsidTr="009C0B65">
        <w:trPr>
          <w:jc w:val="center"/>
          <w:ins w:id="3340" w:author="3287215331@qq.com" w:date="2018-12-31T19:31:00Z"/>
          <w:del w:id="3341" w:author="admin" w:date="2020-06-05T11:27:00Z"/>
        </w:trPr>
        <w:tc>
          <w:tcPr>
            <w:tcW w:w="2907" w:type="dxa"/>
            <w:shd w:val="clear" w:color="auto" w:fill="auto"/>
            <w:vAlign w:val="center"/>
          </w:tcPr>
          <w:p w14:paraId="085C0123" w14:textId="77777777" w:rsidR="00B45702" w:rsidRPr="000B6263" w:rsidDel="007A2FD3" w:rsidRDefault="00B45702">
            <w:pPr>
              <w:pStyle w:val="aa"/>
              <w:ind w:firstLine="480"/>
              <w:rPr>
                <w:ins w:id="3342" w:author="3287215331@qq.com" w:date="2018-12-31T19:31:00Z"/>
                <w:del w:id="3343" w:author="admin" w:date="2020-06-05T11:27:00Z"/>
                <w:szCs w:val="24"/>
              </w:rPr>
              <w:pPrChange w:id="3344" w:author="admin" w:date="2020-06-05T11:28:00Z">
                <w:pPr>
                  <w:pStyle w:val="aa"/>
                  <w:adjustRightInd w:val="0"/>
                  <w:snapToGrid w:val="0"/>
                  <w:ind w:firstLineChars="0" w:firstLine="0"/>
                  <w:jc w:val="center"/>
                </w:pPr>
              </w:pPrChange>
            </w:pPr>
            <w:ins w:id="3345" w:author="3287215331@qq.com" w:date="2018-12-31T19:31:00Z">
              <w:del w:id="3346" w:author="admin" w:date="2020-06-05T11:27:00Z">
                <w:r w:rsidDel="007A2FD3">
                  <w:rPr>
                    <w:rFonts w:hint="eastAsia"/>
                    <w:szCs w:val="24"/>
                  </w:rPr>
                  <w:delText>hello</w:delText>
                </w:r>
                <w:r w:rsidDel="007A2FD3">
                  <w:rPr>
                    <w:szCs w:val="24"/>
                  </w:rPr>
                  <w:delText>.asm</w:delText>
                </w:r>
              </w:del>
            </w:ins>
          </w:p>
        </w:tc>
        <w:tc>
          <w:tcPr>
            <w:tcW w:w="2907" w:type="dxa"/>
            <w:shd w:val="clear" w:color="auto" w:fill="auto"/>
            <w:vAlign w:val="center"/>
          </w:tcPr>
          <w:p w14:paraId="4CA44E11" w14:textId="77777777" w:rsidR="00B45702" w:rsidRPr="000B6263" w:rsidDel="007A2FD3" w:rsidRDefault="00B45702">
            <w:pPr>
              <w:pStyle w:val="aa"/>
              <w:ind w:firstLine="480"/>
              <w:rPr>
                <w:ins w:id="3347" w:author="3287215331@qq.com" w:date="2018-12-31T19:31:00Z"/>
                <w:del w:id="3348" w:author="admin" w:date="2020-06-05T11:27:00Z"/>
                <w:szCs w:val="24"/>
              </w:rPr>
              <w:pPrChange w:id="3349" w:author="admin" w:date="2020-06-05T11:28:00Z">
                <w:pPr>
                  <w:pStyle w:val="aa"/>
                  <w:adjustRightInd w:val="0"/>
                  <w:snapToGrid w:val="0"/>
                  <w:ind w:firstLineChars="0" w:firstLine="0"/>
                  <w:jc w:val="center"/>
                </w:pPr>
              </w:pPrChange>
            </w:pPr>
            <w:ins w:id="3350" w:author="3287215331@qq.com" w:date="2018-12-31T19:31:00Z">
              <w:del w:id="3351" w:author="admin" w:date="2020-06-05T11:27:00Z">
                <w:r w:rsidDel="007A2FD3">
                  <w:rPr>
                    <w:rFonts w:hint="eastAsia"/>
                    <w:szCs w:val="24"/>
                  </w:rPr>
                  <w:delText>反汇编得到的文本文件</w:delText>
                </w:r>
              </w:del>
            </w:ins>
          </w:p>
        </w:tc>
        <w:tc>
          <w:tcPr>
            <w:tcW w:w="2907" w:type="dxa"/>
            <w:shd w:val="clear" w:color="auto" w:fill="auto"/>
            <w:vAlign w:val="center"/>
          </w:tcPr>
          <w:p w14:paraId="5653BE69" w14:textId="77777777" w:rsidR="00B45702" w:rsidRPr="00E25760" w:rsidDel="007A2FD3" w:rsidRDefault="00B45702">
            <w:pPr>
              <w:pStyle w:val="aa"/>
              <w:ind w:firstLine="480"/>
              <w:rPr>
                <w:ins w:id="3352" w:author="3287215331@qq.com" w:date="2018-12-31T19:31:00Z"/>
                <w:del w:id="3353" w:author="admin" w:date="2020-06-05T11:27:00Z"/>
                <w:szCs w:val="24"/>
              </w:rPr>
              <w:pPrChange w:id="3354" w:author="admin" w:date="2020-06-05T11:28:00Z">
                <w:pPr>
                  <w:pStyle w:val="aa"/>
                  <w:adjustRightInd w:val="0"/>
                  <w:snapToGrid w:val="0"/>
                  <w:ind w:firstLineChars="0" w:firstLine="0"/>
                  <w:jc w:val="center"/>
                </w:pPr>
              </w:pPrChange>
            </w:pPr>
            <w:ins w:id="3355" w:author="3287215331@qq.com" w:date="2018-12-31T19:31:00Z">
              <w:del w:id="3356" w:author="admin" w:date="2020-06-05T11:27:00Z">
                <w:r w:rsidDel="007A2FD3">
                  <w:rPr>
                    <w:rFonts w:hint="eastAsia"/>
                    <w:szCs w:val="24"/>
                  </w:rPr>
                  <w:delText>第四章</w:delText>
                </w:r>
                <w:r w:rsidDel="007A2FD3">
                  <w:rPr>
                    <w:rFonts w:hint="eastAsia"/>
                    <w:szCs w:val="24"/>
                  </w:rPr>
                  <w:delText>-</w:delText>
                </w:r>
                <w:r w:rsidDel="007A2FD3">
                  <w:rPr>
                    <w:rFonts w:hint="eastAsia"/>
                    <w:szCs w:val="24"/>
                  </w:rPr>
                  <w:delText>汇编</w:delText>
                </w:r>
              </w:del>
            </w:ins>
          </w:p>
        </w:tc>
      </w:tr>
      <w:tr w:rsidR="00B45702" w:rsidDel="007A2FD3" w14:paraId="227451B8" w14:textId="77777777" w:rsidTr="009C0B65">
        <w:trPr>
          <w:jc w:val="center"/>
          <w:ins w:id="3357" w:author="3287215331@qq.com" w:date="2018-12-31T19:31:00Z"/>
          <w:del w:id="3358" w:author="admin" w:date="2020-06-05T11:27:00Z"/>
        </w:trPr>
        <w:tc>
          <w:tcPr>
            <w:tcW w:w="2907" w:type="dxa"/>
            <w:shd w:val="clear" w:color="auto" w:fill="auto"/>
            <w:vAlign w:val="center"/>
          </w:tcPr>
          <w:p w14:paraId="132B5C85" w14:textId="77777777" w:rsidR="00B45702" w:rsidDel="007A2FD3" w:rsidRDefault="00B45702">
            <w:pPr>
              <w:pStyle w:val="aa"/>
              <w:ind w:firstLine="480"/>
              <w:rPr>
                <w:ins w:id="3359" w:author="3287215331@qq.com" w:date="2018-12-31T19:31:00Z"/>
                <w:del w:id="3360" w:author="admin" w:date="2020-06-05T11:27:00Z"/>
                <w:szCs w:val="24"/>
              </w:rPr>
              <w:pPrChange w:id="3361" w:author="admin" w:date="2020-06-05T11:28:00Z">
                <w:pPr>
                  <w:pStyle w:val="aa"/>
                  <w:adjustRightInd w:val="0"/>
                  <w:snapToGrid w:val="0"/>
                  <w:ind w:firstLineChars="0" w:firstLine="0"/>
                  <w:jc w:val="center"/>
                </w:pPr>
              </w:pPrChange>
            </w:pPr>
            <w:ins w:id="3362" w:author="3287215331@qq.com" w:date="2018-12-31T19:31:00Z">
              <w:del w:id="3363" w:author="admin" w:date="2020-06-05T11:27:00Z">
                <w:r w:rsidDel="007A2FD3">
                  <w:rPr>
                    <w:rFonts w:hint="eastAsia"/>
                    <w:szCs w:val="24"/>
                  </w:rPr>
                  <w:delText>hello</w:delText>
                </w:r>
                <w:r w:rsidDel="007A2FD3">
                  <w:rPr>
                    <w:szCs w:val="24"/>
                  </w:rPr>
                  <w:delText>.elf</w:delText>
                </w:r>
              </w:del>
            </w:ins>
          </w:p>
        </w:tc>
        <w:tc>
          <w:tcPr>
            <w:tcW w:w="2907" w:type="dxa"/>
            <w:shd w:val="clear" w:color="auto" w:fill="auto"/>
            <w:vAlign w:val="center"/>
          </w:tcPr>
          <w:p w14:paraId="01890E2C" w14:textId="77777777" w:rsidR="00B45702" w:rsidDel="007A2FD3" w:rsidRDefault="00B45702">
            <w:pPr>
              <w:pStyle w:val="aa"/>
              <w:ind w:firstLine="480"/>
              <w:rPr>
                <w:ins w:id="3364" w:author="3287215331@qq.com" w:date="2018-12-31T19:31:00Z"/>
                <w:del w:id="3365" w:author="admin" w:date="2020-06-05T11:27:00Z"/>
                <w:szCs w:val="24"/>
              </w:rPr>
              <w:pPrChange w:id="3366" w:author="admin" w:date="2020-06-05T11:28:00Z">
                <w:pPr>
                  <w:pStyle w:val="aa"/>
                  <w:adjustRightInd w:val="0"/>
                  <w:snapToGrid w:val="0"/>
                  <w:ind w:firstLineChars="0" w:firstLine="0"/>
                  <w:jc w:val="center"/>
                </w:pPr>
              </w:pPrChange>
            </w:pPr>
            <w:ins w:id="3367" w:author="3287215331@qq.com" w:date="2018-12-31T19:31:00Z">
              <w:del w:id="3368" w:author="admin" w:date="2020-06-05T11:27:00Z">
                <w:r w:rsidDel="007A2FD3">
                  <w:rPr>
                    <w:rFonts w:hint="eastAsia"/>
                    <w:szCs w:val="24"/>
                  </w:rPr>
                  <w:delText>hello</w:delText>
                </w:r>
                <w:r w:rsidDel="007A2FD3">
                  <w:rPr>
                    <w:szCs w:val="24"/>
                  </w:rPr>
                  <w:delText>.o</w:delText>
                </w:r>
                <w:r w:rsidDel="007A2FD3">
                  <w:rPr>
                    <w:rFonts w:hint="eastAsia"/>
                    <w:szCs w:val="24"/>
                  </w:rPr>
                  <w:delText>的</w:delText>
                </w:r>
                <w:r w:rsidDel="007A2FD3">
                  <w:rPr>
                    <w:rFonts w:hint="eastAsia"/>
                    <w:szCs w:val="24"/>
                  </w:rPr>
                  <w:delText>elf</w:delText>
                </w:r>
                <w:r w:rsidDel="007A2FD3">
                  <w:rPr>
                    <w:rFonts w:hint="eastAsia"/>
                    <w:szCs w:val="24"/>
                  </w:rPr>
                  <w:delText>文件</w:delText>
                </w:r>
              </w:del>
            </w:ins>
          </w:p>
        </w:tc>
        <w:tc>
          <w:tcPr>
            <w:tcW w:w="2907" w:type="dxa"/>
            <w:shd w:val="clear" w:color="auto" w:fill="auto"/>
            <w:vAlign w:val="center"/>
          </w:tcPr>
          <w:p w14:paraId="01F155C7" w14:textId="77777777" w:rsidR="00B45702" w:rsidDel="007A2FD3" w:rsidRDefault="00B45702">
            <w:pPr>
              <w:pStyle w:val="aa"/>
              <w:ind w:firstLine="480"/>
              <w:rPr>
                <w:ins w:id="3369" w:author="3287215331@qq.com" w:date="2018-12-31T19:31:00Z"/>
                <w:del w:id="3370" w:author="admin" w:date="2020-06-05T11:27:00Z"/>
                <w:szCs w:val="24"/>
              </w:rPr>
              <w:pPrChange w:id="3371" w:author="admin" w:date="2020-06-05T11:28:00Z">
                <w:pPr>
                  <w:pStyle w:val="aa"/>
                  <w:adjustRightInd w:val="0"/>
                  <w:snapToGrid w:val="0"/>
                  <w:ind w:firstLineChars="0" w:firstLine="0"/>
                  <w:jc w:val="center"/>
                </w:pPr>
              </w:pPrChange>
            </w:pPr>
            <w:ins w:id="3372" w:author="3287215331@qq.com" w:date="2018-12-31T19:31:00Z">
              <w:del w:id="3373" w:author="admin" w:date="2020-06-05T11:27:00Z">
                <w:r w:rsidDel="007A2FD3">
                  <w:rPr>
                    <w:rFonts w:hint="eastAsia"/>
                    <w:szCs w:val="24"/>
                  </w:rPr>
                  <w:delText>第四章</w:delText>
                </w:r>
                <w:r w:rsidDel="007A2FD3">
                  <w:rPr>
                    <w:rFonts w:hint="eastAsia"/>
                    <w:szCs w:val="24"/>
                  </w:rPr>
                  <w:delText>-</w:delText>
                </w:r>
                <w:r w:rsidDel="007A2FD3">
                  <w:rPr>
                    <w:rFonts w:hint="eastAsia"/>
                    <w:szCs w:val="24"/>
                  </w:rPr>
                  <w:delText>汇编</w:delText>
                </w:r>
              </w:del>
            </w:ins>
          </w:p>
        </w:tc>
      </w:tr>
      <w:tr w:rsidR="00B45702" w:rsidDel="007A2FD3" w14:paraId="7F1B9C77" w14:textId="77777777" w:rsidTr="009C0B65">
        <w:trPr>
          <w:jc w:val="center"/>
          <w:ins w:id="3374" w:author="3287215331@qq.com" w:date="2018-12-31T19:31:00Z"/>
          <w:del w:id="3375" w:author="admin" w:date="2020-06-05T11:27:00Z"/>
        </w:trPr>
        <w:tc>
          <w:tcPr>
            <w:tcW w:w="2907" w:type="dxa"/>
            <w:shd w:val="clear" w:color="auto" w:fill="auto"/>
            <w:vAlign w:val="center"/>
          </w:tcPr>
          <w:p w14:paraId="636FB513" w14:textId="77777777" w:rsidR="00B45702" w:rsidRPr="000B6263" w:rsidDel="007A2FD3" w:rsidRDefault="00B45702">
            <w:pPr>
              <w:pStyle w:val="aa"/>
              <w:ind w:firstLine="480"/>
              <w:rPr>
                <w:ins w:id="3376" w:author="3287215331@qq.com" w:date="2018-12-31T19:31:00Z"/>
                <w:del w:id="3377" w:author="admin" w:date="2020-06-05T11:27:00Z"/>
                <w:szCs w:val="24"/>
              </w:rPr>
              <w:pPrChange w:id="3378" w:author="admin" w:date="2020-06-05T11:28:00Z">
                <w:pPr>
                  <w:pStyle w:val="aa"/>
                  <w:adjustRightInd w:val="0"/>
                  <w:snapToGrid w:val="0"/>
                  <w:ind w:firstLineChars="0" w:firstLine="0"/>
                  <w:jc w:val="center"/>
                </w:pPr>
              </w:pPrChange>
            </w:pPr>
            <w:ins w:id="3379" w:author="3287215331@qq.com" w:date="2018-12-31T19:31:00Z">
              <w:del w:id="3380" w:author="admin" w:date="2020-06-05T11:27:00Z">
                <w:r w:rsidRPr="000B6263" w:rsidDel="007A2FD3">
                  <w:rPr>
                    <w:rFonts w:hint="eastAsia"/>
                    <w:szCs w:val="24"/>
                  </w:rPr>
                  <w:delText>h</w:delText>
                </w:r>
                <w:r w:rsidRPr="000B6263" w:rsidDel="007A2FD3">
                  <w:rPr>
                    <w:szCs w:val="24"/>
                  </w:rPr>
                  <w:delText>ello</w:delText>
                </w:r>
              </w:del>
            </w:ins>
          </w:p>
        </w:tc>
        <w:tc>
          <w:tcPr>
            <w:tcW w:w="2907" w:type="dxa"/>
            <w:shd w:val="clear" w:color="auto" w:fill="auto"/>
            <w:vAlign w:val="center"/>
          </w:tcPr>
          <w:p w14:paraId="4F82986B" w14:textId="77777777" w:rsidR="00B45702" w:rsidRPr="000B6263" w:rsidDel="007A2FD3" w:rsidRDefault="00B45702">
            <w:pPr>
              <w:pStyle w:val="aa"/>
              <w:ind w:firstLine="480"/>
              <w:rPr>
                <w:ins w:id="3381" w:author="3287215331@qq.com" w:date="2018-12-31T19:31:00Z"/>
                <w:del w:id="3382" w:author="admin" w:date="2020-06-05T11:27:00Z"/>
                <w:szCs w:val="24"/>
              </w:rPr>
              <w:pPrChange w:id="3383" w:author="admin" w:date="2020-06-05T11:28:00Z">
                <w:pPr>
                  <w:pStyle w:val="aa"/>
                  <w:adjustRightInd w:val="0"/>
                  <w:snapToGrid w:val="0"/>
                  <w:ind w:firstLineChars="0" w:firstLine="0"/>
                  <w:jc w:val="center"/>
                </w:pPr>
              </w:pPrChange>
            </w:pPr>
            <w:ins w:id="3384" w:author="3287215331@qq.com" w:date="2018-12-31T19:31:00Z">
              <w:del w:id="3385" w:author="admin" w:date="2020-06-05T11:27:00Z">
                <w:r w:rsidRPr="000B6263" w:rsidDel="007A2FD3">
                  <w:rPr>
                    <w:rFonts w:hint="eastAsia"/>
                    <w:szCs w:val="24"/>
                  </w:rPr>
                  <w:delText>ld</w:delText>
                </w:r>
                <w:r w:rsidRPr="000B6263" w:rsidDel="007A2FD3">
                  <w:rPr>
                    <w:rFonts w:hint="eastAsia"/>
                    <w:szCs w:val="24"/>
                  </w:rPr>
                  <w:delText>得到可执行目标文件</w:delText>
                </w:r>
              </w:del>
            </w:ins>
          </w:p>
        </w:tc>
        <w:tc>
          <w:tcPr>
            <w:tcW w:w="2907" w:type="dxa"/>
            <w:shd w:val="clear" w:color="auto" w:fill="auto"/>
            <w:vAlign w:val="center"/>
          </w:tcPr>
          <w:p w14:paraId="601E226D" w14:textId="77777777" w:rsidR="00B45702" w:rsidRPr="000B6263" w:rsidDel="007A2FD3" w:rsidRDefault="00B45702">
            <w:pPr>
              <w:pStyle w:val="aa"/>
              <w:ind w:firstLine="480"/>
              <w:rPr>
                <w:ins w:id="3386" w:author="3287215331@qq.com" w:date="2018-12-31T19:31:00Z"/>
                <w:del w:id="3387" w:author="admin" w:date="2020-06-05T11:27:00Z"/>
                <w:szCs w:val="24"/>
              </w:rPr>
              <w:pPrChange w:id="3388" w:author="admin" w:date="2020-06-05T11:28:00Z">
                <w:pPr>
                  <w:pStyle w:val="aa"/>
                  <w:adjustRightInd w:val="0"/>
                  <w:snapToGrid w:val="0"/>
                  <w:ind w:firstLineChars="0" w:firstLine="0"/>
                  <w:jc w:val="center"/>
                </w:pPr>
              </w:pPrChange>
            </w:pPr>
            <w:ins w:id="3389" w:author="3287215331@qq.com" w:date="2018-12-31T19:31:00Z">
              <w:del w:id="3390" w:author="admin" w:date="2020-06-05T11:27:00Z">
                <w:r w:rsidDel="007A2FD3">
                  <w:rPr>
                    <w:rFonts w:hint="eastAsia"/>
                    <w:szCs w:val="24"/>
                  </w:rPr>
                  <w:delText>第五章</w:delText>
                </w:r>
                <w:r w:rsidDel="007A2FD3">
                  <w:rPr>
                    <w:rFonts w:hint="eastAsia"/>
                    <w:szCs w:val="24"/>
                  </w:rPr>
                  <w:delText>-</w:delText>
                </w:r>
                <w:r w:rsidDel="007A2FD3">
                  <w:rPr>
                    <w:rFonts w:hint="eastAsia"/>
                    <w:szCs w:val="24"/>
                  </w:rPr>
                  <w:delText>链接</w:delText>
                </w:r>
              </w:del>
            </w:ins>
          </w:p>
        </w:tc>
      </w:tr>
      <w:tr w:rsidR="00B45702" w:rsidDel="007A2FD3" w14:paraId="73B142DB" w14:textId="77777777" w:rsidTr="009C0B65">
        <w:trPr>
          <w:jc w:val="center"/>
          <w:ins w:id="3391" w:author="3287215331@qq.com" w:date="2018-12-31T19:31:00Z"/>
          <w:del w:id="3392" w:author="admin" w:date="2020-06-05T11:27:00Z"/>
        </w:trPr>
        <w:tc>
          <w:tcPr>
            <w:tcW w:w="2907" w:type="dxa"/>
            <w:shd w:val="clear" w:color="auto" w:fill="auto"/>
            <w:vAlign w:val="center"/>
          </w:tcPr>
          <w:p w14:paraId="614E7E82" w14:textId="77777777" w:rsidR="00B45702" w:rsidRPr="000B6263" w:rsidDel="007A2FD3" w:rsidRDefault="00B45702">
            <w:pPr>
              <w:pStyle w:val="aa"/>
              <w:ind w:firstLine="480"/>
              <w:rPr>
                <w:ins w:id="3393" w:author="3287215331@qq.com" w:date="2018-12-31T19:31:00Z"/>
                <w:del w:id="3394" w:author="admin" w:date="2020-06-05T11:27:00Z"/>
                <w:szCs w:val="24"/>
              </w:rPr>
              <w:pPrChange w:id="3395" w:author="admin" w:date="2020-06-05T11:28:00Z">
                <w:pPr>
                  <w:pStyle w:val="aa"/>
                  <w:adjustRightInd w:val="0"/>
                  <w:snapToGrid w:val="0"/>
                  <w:ind w:firstLineChars="0" w:firstLine="0"/>
                  <w:jc w:val="center"/>
                </w:pPr>
              </w:pPrChange>
            </w:pPr>
            <w:ins w:id="3396" w:author="3287215331@qq.com" w:date="2018-12-31T19:31:00Z">
              <w:del w:id="3397" w:author="admin" w:date="2020-06-05T11:27:00Z">
                <w:r w:rsidDel="007A2FD3">
                  <w:rPr>
                    <w:rFonts w:hint="eastAsia"/>
                    <w:szCs w:val="24"/>
                  </w:rPr>
                  <w:delText>hello</w:delText>
                </w:r>
                <w:r w:rsidDel="007A2FD3">
                  <w:rPr>
                    <w:szCs w:val="24"/>
                  </w:rPr>
                  <w:delText>_elf</w:delText>
                </w:r>
              </w:del>
            </w:ins>
          </w:p>
        </w:tc>
        <w:tc>
          <w:tcPr>
            <w:tcW w:w="2907" w:type="dxa"/>
            <w:shd w:val="clear" w:color="auto" w:fill="auto"/>
            <w:vAlign w:val="center"/>
          </w:tcPr>
          <w:p w14:paraId="1B58360B" w14:textId="77777777" w:rsidR="00B45702" w:rsidRPr="000B6263" w:rsidDel="007A2FD3" w:rsidRDefault="00B45702">
            <w:pPr>
              <w:pStyle w:val="aa"/>
              <w:ind w:firstLine="480"/>
              <w:rPr>
                <w:ins w:id="3398" w:author="3287215331@qq.com" w:date="2018-12-31T19:31:00Z"/>
                <w:del w:id="3399" w:author="admin" w:date="2020-06-05T11:27:00Z"/>
                <w:szCs w:val="24"/>
              </w:rPr>
              <w:pPrChange w:id="3400" w:author="admin" w:date="2020-06-05T11:28:00Z">
                <w:pPr>
                  <w:pStyle w:val="aa"/>
                  <w:adjustRightInd w:val="0"/>
                  <w:snapToGrid w:val="0"/>
                  <w:ind w:firstLineChars="0" w:firstLine="0"/>
                  <w:jc w:val="center"/>
                </w:pPr>
              </w:pPrChange>
            </w:pPr>
            <w:ins w:id="3401" w:author="3287215331@qq.com" w:date="2018-12-31T19:31:00Z">
              <w:del w:id="3402" w:author="admin" w:date="2020-06-05T11:27:00Z">
                <w:r w:rsidDel="007A2FD3">
                  <w:rPr>
                    <w:rFonts w:hint="eastAsia"/>
                    <w:szCs w:val="24"/>
                  </w:rPr>
                  <w:delText>hello</w:delText>
                </w:r>
                <w:r w:rsidDel="007A2FD3">
                  <w:rPr>
                    <w:rFonts w:hint="eastAsia"/>
                    <w:szCs w:val="24"/>
                  </w:rPr>
                  <w:delText>的</w:delText>
                </w:r>
                <w:r w:rsidDel="007A2FD3">
                  <w:rPr>
                    <w:rFonts w:hint="eastAsia"/>
                    <w:szCs w:val="24"/>
                  </w:rPr>
                  <w:delText>elf</w:delText>
                </w:r>
                <w:r w:rsidDel="007A2FD3">
                  <w:rPr>
                    <w:rFonts w:hint="eastAsia"/>
                    <w:szCs w:val="24"/>
                  </w:rPr>
                  <w:delText>文件</w:delText>
                </w:r>
              </w:del>
            </w:ins>
          </w:p>
        </w:tc>
        <w:tc>
          <w:tcPr>
            <w:tcW w:w="2907" w:type="dxa"/>
            <w:shd w:val="clear" w:color="auto" w:fill="auto"/>
            <w:vAlign w:val="center"/>
          </w:tcPr>
          <w:p w14:paraId="221DFE4B" w14:textId="77777777" w:rsidR="00B45702" w:rsidDel="007A2FD3" w:rsidRDefault="00B45702">
            <w:pPr>
              <w:pStyle w:val="aa"/>
              <w:ind w:firstLine="480"/>
              <w:rPr>
                <w:ins w:id="3403" w:author="3287215331@qq.com" w:date="2018-12-31T19:31:00Z"/>
                <w:del w:id="3404" w:author="admin" w:date="2020-06-05T11:27:00Z"/>
                <w:szCs w:val="24"/>
              </w:rPr>
              <w:pPrChange w:id="3405" w:author="admin" w:date="2020-06-05T11:28:00Z">
                <w:pPr>
                  <w:pStyle w:val="aa"/>
                  <w:adjustRightInd w:val="0"/>
                  <w:snapToGrid w:val="0"/>
                  <w:ind w:firstLineChars="0" w:firstLine="0"/>
                  <w:jc w:val="center"/>
                </w:pPr>
              </w:pPrChange>
            </w:pPr>
            <w:ins w:id="3406" w:author="3287215331@qq.com" w:date="2018-12-31T19:31:00Z">
              <w:del w:id="3407" w:author="admin" w:date="2020-06-05T11:27:00Z">
                <w:r w:rsidDel="007A2FD3">
                  <w:rPr>
                    <w:rFonts w:hint="eastAsia"/>
                    <w:szCs w:val="24"/>
                  </w:rPr>
                  <w:delText>第五章</w:delText>
                </w:r>
                <w:r w:rsidDel="007A2FD3">
                  <w:rPr>
                    <w:rFonts w:hint="eastAsia"/>
                    <w:szCs w:val="24"/>
                  </w:rPr>
                  <w:delText>-</w:delText>
                </w:r>
                <w:r w:rsidDel="007A2FD3">
                  <w:rPr>
                    <w:rFonts w:hint="eastAsia"/>
                    <w:szCs w:val="24"/>
                  </w:rPr>
                  <w:delText>链接</w:delText>
                </w:r>
              </w:del>
            </w:ins>
          </w:p>
        </w:tc>
      </w:tr>
      <w:tr w:rsidR="00B45702" w:rsidDel="007A2FD3" w14:paraId="1E719462" w14:textId="77777777" w:rsidTr="009C0B65">
        <w:trPr>
          <w:jc w:val="center"/>
          <w:ins w:id="3408" w:author="3287215331@qq.com" w:date="2018-12-31T19:31:00Z"/>
          <w:del w:id="3409" w:author="admin" w:date="2020-06-05T11:27:00Z"/>
        </w:trPr>
        <w:tc>
          <w:tcPr>
            <w:tcW w:w="2907" w:type="dxa"/>
            <w:shd w:val="clear" w:color="auto" w:fill="auto"/>
            <w:vAlign w:val="center"/>
          </w:tcPr>
          <w:p w14:paraId="725ED3ED" w14:textId="77777777" w:rsidR="00B45702" w:rsidDel="007A2FD3" w:rsidRDefault="00B45702">
            <w:pPr>
              <w:pStyle w:val="aa"/>
              <w:ind w:firstLine="480"/>
              <w:rPr>
                <w:ins w:id="3410" w:author="3287215331@qq.com" w:date="2018-12-31T19:31:00Z"/>
                <w:del w:id="3411" w:author="admin" w:date="2020-06-05T11:27:00Z"/>
                <w:szCs w:val="24"/>
              </w:rPr>
              <w:pPrChange w:id="3412" w:author="admin" w:date="2020-06-05T11:28:00Z">
                <w:pPr>
                  <w:pStyle w:val="aa"/>
                  <w:adjustRightInd w:val="0"/>
                  <w:snapToGrid w:val="0"/>
                  <w:ind w:firstLineChars="0" w:firstLine="0"/>
                  <w:jc w:val="center"/>
                </w:pPr>
              </w:pPrChange>
            </w:pPr>
            <w:ins w:id="3413" w:author="3287215331@qq.com" w:date="2018-12-31T19:31:00Z">
              <w:del w:id="3414" w:author="admin" w:date="2020-06-05T11:27:00Z">
                <w:r w:rsidDel="007A2FD3">
                  <w:rPr>
                    <w:rFonts w:hint="eastAsia"/>
                    <w:szCs w:val="24"/>
                  </w:rPr>
                  <w:delText>hello</w:delText>
                </w:r>
                <w:r w:rsidDel="007A2FD3">
                  <w:rPr>
                    <w:szCs w:val="24"/>
                  </w:rPr>
                  <w:delText>_asm</w:delText>
                </w:r>
              </w:del>
            </w:ins>
          </w:p>
        </w:tc>
        <w:tc>
          <w:tcPr>
            <w:tcW w:w="2907" w:type="dxa"/>
            <w:shd w:val="clear" w:color="auto" w:fill="auto"/>
            <w:vAlign w:val="center"/>
          </w:tcPr>
          <w:p w14:paraId="3AF51B6A" w14:textId="77777777" w:rsidR="00B45702" w:rsidDel="007A2FD3" w:rsidRDefault="00B45702">
            <w:pPr>
              <w:pStyle w:val="aa"/>
              <w:ind w:firstLine="480"/>
              <w:rPr>
                <w:ins w:id="3415" w:author="3287215331@qq.com" w:date="2018-12-31T19:31:00Z"/>
                <w:del w:id="3416" w:author="admin" w:date="2020-06-05T11:27:00Z"/>
                <w:szCs w:val="24"/>
              </w:rPr>
              <w:pPrChange w:id="3417" w:author="admin" w:date="2020-06-05T11:28:00Z">
                <w:pPr>
                  <w:pStyle w:val="aa"/>
                  <w:adjustRightInd w:val="0"/>
                  <w:snapToGrid w:val="0"/>
                  <w:ind w:firstLineChars="0" w:firstLine="0"/>
                  <w:jc w:val="center"/>
                </w:pPr>
              </w:pPrChange>
            </w:pPr>
            <w:ins w:id="3418" w:author="3287215331@qq.com" w:date="2018-12-31T19:31:00Z">
              <w:del w:id="3419" w:author="admin" w:date="2020-06-05T11:27:00Z">
                <w:r w:rsidDel="007A2FD3">
                  <w:rPr>
                    <w:rFonts w:hint="eastAsia"/>
                    <w:szCs w:val="24"/>
                  </w:rPr>
                  <w:delText>h</w:delText>
                </w:r>
                <w:r w:rsidDel="007A2FD3">
                  <w:rPr>
                    <w:szCs w:val="24"/>
                  </w:rPr>
                  <w:delText>ello</w:delText>
                </w:r>
                <w:r w:rsidDel="007A2FD3">
                  <w:rPr>
                    <w:rFonts w:hint="eastAsia"/>
                    <w:szCs w:val="24"/>
                  </w:rPr>
                  <w:delText>的反汇编文件</w:delText>
                </w:r>
              </w:del>
            </w:ins>
          </w:p>
        </w:tc>
        <w:tc>
          <w:tcPr>
            <w:tcW w:w="2907" w:type="dxa"/>
            <w:shd w:val="clear" w:color="auto" w:fill="auto"/>
            <w:vAlign w:val="center"/>
          </w:tcPr>
          <w:p w14:paraId="68299622" w14:textId="77777777" w:rsidR="00B45702" w:rsidDel="007A2FD3" w:rsidRDefault="00B45702">
            <w:pPr>
              <w:pStyle w:val="aa"/>
              <w:ind w:firstLine="480"/>
              <w:rPr>
                <w:ins w:id="3420" w:author="3287215331@qq.com" w:date="2018-12-31T19:31:00Z"/>
                <w:del w:id="3421" w:author="admin" w:date="2020-06-05T11:27:00Z"/>
                <w:szCs w:val="24"/>
              </w:rPr>
              <w:pPrChange w:id="3422" w:author="admin" w:date="2020-06-05T11:28:00Z">
                <w:pPr>
                  <w:pStyle w:val="aa"/>
                  <w:adjustRightInd w:val="0"/>
                  <w:snapToGrid w:val="0"/>
                  <w:ind w:firstLineChars="0" w:firstLine="0"/>
                  <w:jc w:val="center"/>
                </w:pPr>
              </w:pPrChange>
            </w:pPr>
            <w:ins w:id="3423" w:author="3287215331@qq.com" w:date="2018-12-31T19:31:00Z">
              <w:del w:id="3424" w:author="admin" w:date="2020-06-05T11:27:00Z">
                <w:r w:rsidDel="007A2FD3">
                  <w:rPr>
                    <w:rFonts w:hint="eastAsia"/>
                    <w:szCs w:val="24"/>
                  </w:rPr>
                  <w:delText>第五章</w:delText>
                </w:r>
                <w:r w:rsidDel="007A2FD3">
                  <w:rPr>
                    <w:rFonts w:hint="eastAsia"/>
                    <w:szCs w:val="24"/>
                  </w:rPr>
                  <w:delText>-</w:delText>
                </w:r>
                <w:r w:rsidDel="007A2FD3">
                  <w:rPr>
                    <w:rFonts w:hint="eastAsia"/>
                    <w:szCs w:val="24"/>
                  </w:rPr>
                  <w:delText>链接</w:delText>
                </w:r>
              </w:del>
            </w:ins>
          </w:p>
        </w:tc>
      </w:tr>
    </w:tbl>
    <w:p w14:paraId="06563B03" w14:textId="77777777" w:rsidR="007A2FD3" w:rsidRDefault="007A2FD3">
      <w:pPr>
        <w:pStyle w:val="aa"/>
        <w:ind w:firstLine="480"/>
        <w:rPr>
          <w:ins w:id="3425" w:author="admin" w:date="2020-06-05T11:28:00Z"/>
        </w:rPr>
        <w:pPrChange w:id="3426" w:author="admin" w:date="2020-06-05T11:28:00Z">
          <w:pPr>
            <w:pStyle w:val="1"/>
          </w:pPr>
        </w:pPrChange>
      </w:pPr>
    </w:p>
    <w:p w14:paraId="3522998A" w14:textId="77777777" w:rsidR="000B6263" w:rsidRPr="007A2FD3" w:rsidDel="007A2FD3" w:rsidRDefault="000B6263">
      <w:pPr>
        <w:pStyle w:val="aa"/>
        <w:ind w:firstLine="643"/>
        <w:jc w:val="center"/>
        <w:rPr>
          <w:del w:id="3427" w:author="admin" w:date="2020-06-05T11:27:00Z"/>
          <w:b/>
          <w:sz w:val="32"/>
          <w:szCs w:val="32"/>
          <w:rPrChange w:id="3428" w:author="admin" w:date="2020-06-05T11:28:00Z">
            <w:rPr>
              <w:del w:id="3429" w:author="admin" w:date="2020-06-05T11:27:00Z"/>
            </w:rPr>
          </w:rPrChange>
        </w:rPr>
        <w:pPrChange w:id="3430" w:author="admin" w:date="2020-06-05T11:28:00Z">
          <w:pPr>
            <w:ind w:firstLineChars="200" w:firstLine="480"/>
          </w:pPr>
        </w:pPrChange>
      </w:pPr>
      <w:del w:id="3431" w:author="admin" w:date="2020-06-05T11:27:00Z">
        <w:r w:rsidRPr="007A2FD3" w:rsidDel="007A2FD3">
          <w:rPr>
            <w:rFonts w:hint="eastAsia"/>
            <w:b/>
            <w:sz w:val="32"/>
            <w:szCs w:val="32"/>
            <w:rPrChange w:id="3432" w:author="admin" w:date="2020-06-05T11:28:00Z">
              <w:rPr>
                <w:rFonts w:hint="eastAsia"/>
              </w:rPr>
            </w:rPrChange>
          </w:rPr>
          <w:delText>列出所有的中间产物的文件名，并予以说明起作用。</w:delText>
        </w:r>
      </w:del>
    </w:p>
    <w:p w14:paraId="0B69067F" w14:textId="77777777" w:rsidR="000B6263" w:rsidRPr="007A2FD3" w:rsidDel="007A2FD3" w:rsidRDefault="000B6263">
      <w:pPr>
        <w:pStyle w:val="aa"/>
        <w:ind w:firstLine="643"/>
        <w:jc w:val="center"/>
        <w:rPr>
          <w:del w:id="3433" w:author="admin" w:date="2020-06-05T11:27:00Z"/>
          <w:b/>
          <w:sz w:val="32"/>
          <w:szCs w:val="32"/>
          <w:rPrChange w:id="3434" w:author="admin" w:date="2020-06-05T11:28:00Z">
            <w:rPr>
              <w:del w:id="3435" w:author="admin" w:date="2020-06-05T11:27:00Z"/>
            </w:rPr>
          </w:rPrChange>
        </w:rPr>
        <w:pPrChange w:id="3436" w:author="admin" w:date="2020-06-05T11:28:00Z">
          <w:pPr>
            <w:jc w:val="center"/>
          </w:pPr>
        </w:pPrChange>
      </w:pPr>
      <w:del w:id="3437" w:author="admin" w:date="2020-06-05T11:27:00Z">
        <w:r w:rsidRPr="007A2FD3" w:rsidDel="007A2FD3">
          <w:rPr>
            <w:rFonts w:hAnsi="宋体" w:hint="eastAsia"/>
            <w:b/>
            <w:bCs/>
            <w:color w:val="FF0000"/>
            <w:sz w:val="32"/>
            <w:szCs w:val="32"/>
            <w:rPrChange w:id="3438" w:author="admin" w:date="2020-06-05T11:28:00Z">
              <w:rPr>
                <w:rFonts w:hAnsi="宋体" w:hint="eastAsia"/>
                <w:b/>
                <w:bCs/>
                <w:color w:val="FF0000"/>
              </w:rPr>
            </w:rPrChange>
          </w:rPr>
          <w:delText>（附件</w:delText>
        </w:r>
        <w:r w:rsidRPr="007A2FD3" w:rsidDel="007A2FD3">
          <w:rPr>
            <w:rFonts w:hAnsi="宋体"/>
            <w:b/>
            <w:bCs/>
            <w:color w:val="FF0000"/>
            <w:sz w:val="32"/>
            <w:szCs w:val="32"/>
            <w:rPrChange w:id="3439" w:author="admin" w:date="2020-06-05T11:28:00Z">
              <w:rPr>
                <w:rFonts w:hAnsi="宋体"/>
                <w:b/>
                <w:bCs/>
                <w:color w:val="FF0000"/>
              </w:rPr>
            </w:rPrChange>
          </w:rPr>
          <w:delText>0</w:delText>
        </w:r>
        <w:r w:rsidRPr="007A2FD3" w:rsidDel="007A2FD3">
          <w:rPr>
            <w:rFonts w:hAnsi="宋体" w:hint="eastAsia"/>
            <w:b/>
            <w:bCs/>
            <w:color w:val="FF0000"/>
            <w:sz w:val="32"/>
            <w:szCs w:val="32"/>
            <w:rPrChange w:id="3440" w:author="admin" w:date="2020-06-05T11:28:00Z">
              <w:rPr>
                <w:rFonts w:hAnsi="宋体" w:hint="eastAsia"/>
                <w:b/>
                <w:bCs/>
                <w:color w:val="FF0000"/>
              </w:rPr>
            </w:rPrChange>
          </w:rPr>
          <w:delText>分，缺失</w:delText>
        </w:r>
        <w:r w:rsidRPr="007A2FD3" w:rsidDel="007A2FD3">
          <w:rPr>
            <w:rFonts w:hAnsi="宋体"/>
            <w:b/>
            <w:bCs/>
            <w:color w:val="FF0000"/>
            <w:sz w:val="32"/>
            <w:szCs w:val="32"/>
            <w:rPrChange w:id="3441" w:author="admin" w:date="2020-06-05T11:28:00Z">
              <w:rPr>
                <w:rFonts w:hAnsi="宋体"/>
                <w:b/>
                <w:bCs/>
                <w:color w:val="FF0000"/>
              </w:rPr>
            </w:rPrChange>
          </w:rPr>
          <w:delText xml:space="preserve"> -1</w:delText>
        </w:r>
        <w:r w:rsidRPr="007A2FD3" w:rsidDel="007A2FD3">
          <w:rPr>
            <w:rFonts w:hAnsi="宋体" w:hint="eastAsia"/>
            <w:b/>
            <w:bCs/>
            <w:color w:val="FF0000"/>
            <w:sz w:val="32"/>
            <w:szCs w:val="32"/>
            <w:rPrChange w:id="3442" w:author="admin" w:date="2020-06-05T11:28:00Z">
              <w:rPr>
                <w:rFonts w:hAnsi="宋体" w:hint="eastAsia"/>
                <w:b/>
                <w:bCs/>
                <w:color w:val="FF0000"/>
              </w:rPr>
            </w:rPrChange>
          </w:rPr>
          <w:delText>分）</w:delText>
        </w:r>
      </w:del>
    </w:p>
    <w:p w14:paraId="572AF4ED" w14:textId="77777777" w:rsidR="000B6263" w:rsidRPr="007A2FD3" w:rsidRDefault="000B6263">
      <w:pPr>
        <w:pStyle w:val="aa"/>
        <w:ind w:firstLine="643"/>
        <w:jc w:val="center"/>
        <w:rPr>
          <w:sz w:val="32"/>
          <w:szCs w:val="32"/>
          <w:rPrChange w:id="3443" w:author="admin" w:date="2020-06-05T11:28:00Z">
            <w:rPr/>
          </w:rPrChange>
        </w:rPr>
        <w:pPrChange w:id="3444" w:author="admin" w:date="2020-06-05T11:28:00Z">
          <w:pPr>
            <w:pStyle w:val="1"/>
          </w:pPr>
        </w:pPrChange>
      </w:pPr>
      <w:del w:id="3445" w:author="admin" w:date="2020-06-05T11:27:00Z">
        <w:r w:rsidRPr="007A2FD3" w:rsidDel="007A2FD3">
          <w:rPr>
            <w:b/>
            <w:sz w:val="32"/>
            <w:szCs w:val="32"/>
            <w:rPrChange w:id="3446" w:author="admin" w:date="2020-06-05T11:28:00Z">
              <w:rPr>
                <w:b w:val="0"/>
              </w:rPr>
            </w:rPrChange>
          </w:rPr>
          <w:br w:type="page"/>
        </w:r>
      </w:del>
      <w:r w:rsidRPr="007A2FD3">
        <w:rPr>
          <w:rFonts w:hint="eastAsia"/>
          <w:b/>
          <w:sz w:val="32"/>
          <w:szCs w:val="32"/>
          <w:rPrChange w:id="3447" w:author="admin" w:date="2020-06-05T11:28:00Z">
            <w:rPr>
              <w:rFonts w:hint="eastAsia"/>
              <w:b w:val="0"/>
            </w:rPr>
          </w:rPrChange>
        </w:rPr>
        <w:t>参考文献</w:t>
      </w:r>
      <w:bookmarkEnd w:id="3264"/>
      <w:bookmarkEnd w:id="3265"/>
    </w:p>
    <w:p w14:paraId="26030A2E" w14:textId="77777777" w:rsidR="000B6263" w:rsidDel="007A2FD3" w:rsidRDefault="000B6263">
      <w:pPr>
        <w:jc w:val="center"/>
        <w:rPr>
          <w:del w:id="3448" w:author="admin" w:date="2020-06-05T11:28:00Z"/>
          <w:rFonts w:ascii="黑体" w:eastAsia="黑体"/>
          <w:b/>
          <w:color w:val="FF0000"/>
          <w:szCs w:val="36"/>
        </w:rPr>
      </w:pPr>
      <w:del w:id="3449" w:author="admin" w:date="2020-06-05T11:28:00Z">
        <w:r w:rsidDel="007A2FD3">
          <w:rPr>
            <w:rFonts w:ascii="黑体" w:eastAsia="黑体" w:hint="eastAsia"/>
            <w:b/>
            <w:color w:val="FF0000"/>
            <w:szCs w:val="36"/>
          </w:rPr>
          <w:delText>为完成本次大作业你翻阅的书籍与网站等</w:delText>
        </w:r>
      </w:del>
    </w:p>
    <w:p w14:paraId="5DAA57A2" w14:textId="77777777" w:rsidR="000B6263" w:rsidRDefault="000B6263">
      <w:pPr>
        <w:pStyle w:val="a7"/>
        <w:adjustRightInd w:val="0"/>
        <w:snapToGrid w:val="0"/>
        <w:ind w:left="523" w:hangingChars="218" w:hanging="523"/>
        <w:rPr>
          <w:rFonts w:ascii="Times New Roman" w:hAnsi="Times New Roman"/>
          <w:sz w:val="24"/>
          <w:szCs w:val="24"/>
        </w:rPr>
      </w:pPr>
      <w:r>
        <w:rPr>
          <w:rFonts w:ascii="Times New Roman" w:hAnsi="Times New Roman"/>
          <w:sz w:val="24"/>
          <w:szCs w:val="24"/>
        </w:rPr>
        <w:t xml:space="preserve">[1]  </w:t>
      </w:r>
      <w:ins w:id="3450" w:author="3287215331@qq.com" w:date="2018-12-31T21:57:00Z">
        <w:r w:rsidR="00E04270">
          <w:rPr>
            <w:rFonts w:ascii="Times New Roman" w:hAnsi="Times New Roman" w:hint="eastAsia"/>
            <w:sz w:val="24"/>
            <w:szCs w:val="24"/>
          </w:rPr>
          <w:t>心不</w:t>
        </w:r>
        <w:proofErr w:type="gramStart"/>
        <w:r w:rsidR="00E04270">
          <w:rPr>
            <w:rFonts w:ascii="Times New Roman" w:hAnsi="Times New Roman" w:hint="eastAsia"/>
            <w:sz w:val="24"/>
            <w:szCs w:val="24"/>
          </w:rPr>
          <w:t>留意外尘</w:t>
        </w:r>
      </w:ins>
      <w:proofErr w:type="gramEnd"/>
      <w:del w:id="3451" w:author="3287215331@qq.com" w:date="2018-12-31T21:56:00Z">
        <w:r w:rsidDel="00E04270">
          <w:rPr>
            <w:rFonts w:ascii="Times New Roman" w:hAnsi="Times New Roman"/>
            <w:sz w:val="24"/>
            <w:szCs w:val="24"/>
          </w:rPr>
          <w:delText>林来兴</w:delText>
        </w:r>
      </w:del>
      <w:r>
        <w:rPr>
          <w:rFonts w:ascii="Times New Roman" w:hAnsi="Times New Roman"/>
          <w:sz w:val="24"/>
          <w:szCs w:val="24"/>
        </w:rPr>
        <w:t>.</w:t>
      </w:r>
      <w:ins w:id="3452" w:author="3287215331@qq.com" w:date="2018-12-31T21:57:00Z">
        <w:r w:rsidR="00E04270">
          <w:rPr>
            <w:rFonts w:ascii="Times New Roman" w:hAnsi="Times New Roman"/>
            <w:sz w:val="24"/>
            <w:szCs w:val="24"/>
          </w:rPr>
          <w:t xml:space="preserve"> </w:t>
        </w:r>
      </w:ins>
      <w:del w:id="3453" w:author="3287215331@qq.com" w:date="2018-12-31T21:57:00Z">
        <w:r w:rsidDel="00E04270">
          <w:rPr>
            <w:rFonts w:ascii="Times New Roman" w:hAnsi="Times New Roman" w:hint="eastAsia"/>
            <w:sz w:val="24"/>
            <w:szCs w:val="24"/>
          </w:rPr>
          <w:delText xml:space="preserve"> </w:delText>
        </w:r>
      </w:del>
      <w:ins w:id="3454" w:author="3287215331@qq.com" w:date="2018-12-31T21:57:00Z">
        <w:r w:rsidR="00E04270">
          <w:rPr>
            <w:rFonts w:ascii="Times New Roman" w:hAnsi="Times New Roman" w:hint="eastAsia"/>
            <w:sz w:val="24"/>
            <w:szCs w:val="24"/>
          </w:rPr>
          <w:t>360</w:t>
        </w:r>
        <w:r w:rsidR="00E04270">
          <w:rPr>
            <w:rFonts w:ascii="Times New Roman" w:hAnsi="Times New Roman" w:hint="eastAsia"/>
            <w:sz w:val="24"/>
            <w:szCs w:val="24"/>
          </w:rPr>
          <w:t>个人图书馆</w:t>
        </w:r>
      </w:ins>
      <w:del w:id="3455" w:author="3287215331@qq.com" w:date="2018-12-31T21:57:00Z">
        <w:r w:rsidDel="00E04270">
          <w:rPr>
            <w:rFonts w:ascii="Times New Roman" w:hAnsi="Times New Roman"/>
            <w:sz w:val="24"/>
            <w:szCs w:val="24"/>
          </w:rPr>
          <w:delText>空间控制技术</w:delText>
        </w:r>
        <w:r w:rsidDel="00E04270">
          <w:rPr>
            <w:rFonts w:ascii="Times New Roman" w:hAnsi="Times New Roman"/>
            <w:sz w:val="24"/>
            <w:szCs w:val="24"/>
          </w:rPr>
          <w:delText>[M]</w:delText>
        </w:r>
      </w:del>
      <w:r>
        <w:rPr>
          <w:rFonts w:ascii="Times New Roman" w:hAnsi="Times New Roman"/>
          <w:sz w:val="24"/>
          <w:szCs w:val="24"/>
        </w:rPr>
        <w:t>.</w:t>
      </w:r>
      <w:del w:id="3456" w:author="3287215331@qq.com" w:date="2018-12-31T21:58:00Z">
        <w:r w:rsidDel="007D2BED">
          <w:rPr>
            <w:rFonts w:ascii="Times New Roman" w:hAnsi="Times New Roman" w:hint="eastAsia"/>
            <w:sz w:val="24"/>
            <w:szCs w:val="24"/>
          </w:rPr>
          <w:delText xml:space="preserve"> </w:delText>
        </w:r>
      </w:del>
      <w:ins w:id="3457" w:author="3287215331@qq.com" w:date="2018-12-31T21:58:00Z">
        <w:r w:rsidR="007D2BED">
          <w:rPr>
            <w:rFonts w:ascii="Times New Roman" w:hAnsi="Times New Roman"/>
            <w:sz w:val="24"/>
            <w:szCs w:val="24"/>
          </w:rPr>
          <w:t xml:space="preserve"> </w:t>
        </w:r>
      </w:ins>
      <w:del w:id="3458" w:author="3287215331@qq.com" w:date="2018-12-31T21:58:00Z">
        <w:r w:rsidDel="007D2BED">
          <w:rPr>
            <w:rFonts w:ascii="Times New Roman" w:hAnsi="Times New Roman"/>
            <w:sz w:val="24"/>
            <w:szCs w:val="24"/>
          </w:rPr>
          <w:delText>北京：中国宇航出版社，</w:delText>
        </w:r>
        <w:r w:rsidDel="007D2BED">
          <w:rPr>
            <w:rFonts w:ascii="Times New Roman" w:hAnsi="Times New Roman" w:hint="eastAsia"/>
            <w:sz w:val="24"/>
            <w:szCs w:val="24"/>
          </w:rPr>
          <w:delText>1992</w:delText>
        </w:r>
      </w:del>
      <w:ins w:id="3459" w:author="3287215331@qq.com" w:date="2018-12-31T21:58:00Z">
        <w:r w:rsidR="007D2BED">
          <w:rPr>
            <w:rFonts w:ascii="Times New Roman" w:hAnsi="Times New Roman" w:hint="eastAsia"/>
            <w:sz w:val="24"/>
            <w:szCs w:val="24"/>
          </w:rPr>
          <w:t>2016</w:t>
        </w:r>
      </w:ins>
      <w:r>
        <w:rPr>
          <w:rFonts w:ascii="Times New Roman" w:hAnsi="Times New Roman"/>
          <w:sz w:val="24"/>
          <w:szCs w:val="24"/>
        </w:rPr>
        <w:t>：</w:t>
      </w:r>
      <w:ins w:id="3460" w:author="3287215331@qq.com" w:date="2018-12-31T21:58:00Z">
        <w:r w:rsidR="007D2BED">
          <w:rPr>
            <w:rFonts w:ascii="Times New Roman" w:hAnsi="Times New Roman" w:hint="eastAsia"/>
            <w:sz w:val="24"/>
            <w:szCs w:val="24"/>
          </w:rPr>
          <w:t>04</w:t>
        </w:r>
      </w:ins>
      <w:del w:id="3461" w:author="3287215331@qq.com" w:date="2018-12-31T21:58:00Z">
        <w:r w:rsidDel="007D2BED">
          <w:rPr>
            <w:rFonts w:ascii="Times New Roman" w:hAnsi="Times New Roman"/>
            <w:sz w:val="24"/>
            <w:szCs w:val="24"/>
          </w:rPr>
          <w:delText>25</w:delText>
        </w:r>
      </w:del>
      <w:r>
        <w:rPr>
          <w:rFonts w:ascii="Times New Roman" w:hAnsi="Times New Roman" w:hint="eastAsia"/>
          <w:sz w:val="24"/>
          <w:szCs w:val="24"/>
        </w:rPr>
        <w:t>-</w:t>
      </w:r>
      <w:ins w:id="3462" w:author="3287215331@qq.com" w:date="2018-12-31T21:58:00Z">
        <w:r w:rsidR="007D2BED">
          <w:rPr>
            <w:rFonts w:ascii="Times New Roman" w:hAnsi="Times New Roman" w:hint="eastAsia"/>
            <w:sz w:val="24"/>
            <w:szCs w:val="24"/>
          </w:rPr>
          <w:t>14</w:t>
        </w:r>
      </w:ins>
      <w:del w:id="3463" w:author="3287215331@qq.com" w:date="2018-12-31T21:58:00Z">
        <w:r w:rsidDel="007D2BED">
          <w:rPr>
            <w:rFonts w:ascii="Times New Roman" w:hAnsi="Times New Roman"/>
            <w:sz w:val="24"/>
            <w:szCs w:val="24"/>
          </w:rPr>
          <w:delText>42</w:delText>
        </w:r>
      </w:del>
      <w:r>
        <w:rPr>
          <w:rFonts w:ascii="Times New Roman" w:hAnsi="Times New Roman"/>
          <w:sz w:val="24"/>
          <w:szCs w:val="24"/>
        </w:rPr>
        <w:t>.</w:t>
      </w:r>
      <w:ins w:id="3464" w:author="3287215331@qq.com" w:date="2018-12-31T22:00:00Z">
        <w:r w:rsidR="007D2BED">
          <w:rPr>
            <w:rFonts w:ascii="Times New Roman" w:hAnsi="Times New Roman"/>
            <w:sz w:val="24"/>
            <w:szCs w:val="24"/>
          </w:rPr>
          <w:t xml:space="preserve"> </w:t>
        </w:r>
        <w:r w:rsidR="007D2BED">
          <w:rPr>
            <w:rFonts w:ascii="Times New Roman" w:hAnsi="Times New Roman" w:hint="eastAsia"/>
            <w:sz w:val="24"/>
            <w:szCs w:val="24"/>
          </w:rPr>
          <w:t>L</w:t>
        </w:r>
        <w:r w:rsidR="007D2BED">
          <w:rPr>
            <w:rFonts w:ascii="Times New Roman" w:hAnsi="Times New Roman"/>
            <w:sz w:val="24"/>
            <w:szCs w:val="24"/>
          </w:rPr>
          <w:t xml:space="preserve">inux </w:t>
        </w:r>
        <w:r w:rsidR="007D2BED">
          <w:rPr>
            <w:rFonts w:ascii="Times New Roman" w:hAnsi="Times New Roman" w:hint="eastAsia"/>
            <w:sz w:val="24"/>
            <w:szCs w:val="24"/>
          </w:rPr>
          <w:t>后台开发常用调试工具</w:t>
        </w:r>
      </w:ins>
      <w:ins w:id="3465" w:author="3287215331@qq.com" w:date="2018-12-31T21:58:00Z">
        <w:r w:rsidR="007D2BED">
          <w:rPr>
            <w:rFonts w:ascii="Times New Roman" w:hAnsi="Times New Roman"/>
            <w:sz w:val="24"/>
            <w:szCs w:val="24"/>
          </w:rPr>
          <w:t xml:space="preserve"> </w:t>
        </w:r>
        <w:r w:rsidR="007D2BED" w:rsidRPr="007D2BED">
          <w:rPr>
            <w:rFonts w:ascii="Times New Roman" w:hAnsi="Times New Roman"/>
            <w:sz w:val="24"/>
            <w:szCs w:val="24"/>
          </w:rPr>
          <w:t>http://www.360doc.com/content/16/0414/16/478627_550597152.shtml</w:t>
        </w:r>
      </w:ins>
    </w:p>
    <w:p w14:paraId="6AF0C248" w14:textId="77777777" w:rsidR="007D2BED" w:rsidRDefault="007D2BED">
      <w:pPr>
        <w:pStyle w:val="a7"/>
        <w:adjustRightInd w:val="0"/>
        <w:snapToGrid w:val="0"/>
        <w:ind w:left="523" w:hangingChars="218" w:hanging="523"/>
        <w:rPr>
          <w:ins w:id="3466" w:author="3287215331@qq.com" w:date="2018-12-31T22:02:00Z"/>
          <w:rFonts w:ascii="Times New Roman" w:hAnsi="Times New Roman"/>
          <w:sz w:val="24"/>
          <w:szCs w:val="24"/>
        </w:rPr>
        <w:pPrChange w:id="3467" w:author="3287215331@qq.com" w:date="2018-12-31T22:00:00Z">
          <w:pPr>
            <w:pStyle w:val="a7"/>
            <w:adjustRightInd w:val="0"/>
            <w:snapToGrid w:val="0"/>
            <w:ind w:left="523" w:hangingChars="218" w:hanging="523"/>
            <w:jc w:val="left"/>
          </w:pPr>
        </w:pPrChange>
      </w:pPr>
      <w:ins w:id="3468" w:author="3287215331@qq.com" w:date="2018-12-31T21:59:00Z">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 xml:space="preserve">]  </w:t>
        </w:r>
      </w:ins>
      <w:proofErr w:type="gramStart"/>
      <w:ins w:id="3469" w:author="3287215331@qq.com" w:date="2018-12-31T22:01:00Z">
        <w:r>
          <w:rPr>
            <w:rFonts w:ascii="Times New Roman" w:hAnsi="Times New Roman" w:hint="eastAsia"/>
            <w:sz w:val="24"/>
            <w:szCs w:val="24"/>
          </w:rPr>
          <w:t>酷勤网</w:t>
        </w:r>
      </w:ins>
      <w:proofErr w:type="gramEnd"/>
      <w:ins w:id="3470" w:author="3287215331@qq.com" w:date="2018-12-31T21:59:00Z">
        <w:r>
          <w:rPr>
            <w:rFonts w:ascii="Times New Roman" w:hAnsi="Times New Roman"/>
            <w:sz w:val="24"/>
            <w:szCs w:val="24"/>
          </w:rPr>
          <w:t>.</w:t>
        </w:r>
      </w:ins>
      <w:ins w:id="3471" w:author="3287215331@qq.com" w:date="2018-12-31T22:01:00Z">
        <w:r>
          <w:rPr>
            <w:rFonts w:ascii="Times New Roman" w:hAnsi="Times New Roman"/>
            <w:sz w:val="24"/>
            <w:szCs w:val="24"/>
          </w:rPr>
          <w:t xml:space="preserve"> C</w:t>
        </w:r>
      </w:ins>
      <w:ins w:id="3472" w:author="3287215331@qq.com" w:date="2018-12-31T22:02:00Z">
        <w:r>
          <w:rPr>
            <w:rFonts w:ascii="Times New Roman" w:hAnsi="Times New Roman" w:hint="eastAsia"/>
            <w:sz w:val="24"/>
            <w:szCs w:val="24"/>
          </w:rPr>
          <w:t>语言预处理命令之条件编译</w:t>
        </w:r>
        <w:r>
          <w:rPr>
            <w:rFonts w:ascii="Times New Roman" w:hAnsi="Times New Roman" w:hint="eastAsia"/>
            <w:sz w:val="24"/>
            <w:szCs w:val="24"/>
          </w:rPr>
          <w:t>.</w:t>
        </w:r>
      </w:ins>
      <w:ins w:id="3473" w:author="3287215331@qq.com" w:date="2018-12-31T21:59:00Z">
        <w:r>
          <w:rPr>
            <w:rFonts w:ascii="Times New Roman" w:hAnsi="Times New Roman"/>
            <w:sz w:val="24"/>
            <w:szCs w:val="24"/>
          </w:rPr>
          <w:t xml:space="preserve"> </w:t>
        </w:r>
        <w:r>
          <w:rPr>
            <w:rFonts w:ascii="Times New Roman" w:hAnsi="Times New Roman" w:hint="eastAsia"/>
            <w:sz w:val="24"/>
            <w:szCs w:val="24"/>
          </w:rPr>
          <w:t>20</w:t>
        </w:r>
      </w:ins>
      <w:ins w:id="3474" w:author="3287215331@qq.com" w:date="2018-12-31T22:01:00Z">
        <w:r>
          <w:rPr>
            <w:rFonts w:ascii="Times New Roman" w:hAnsi="Times New Roman" w:hint="eastAsia"/>
            <w:sz w:val="24"/>
            <w:szCs w:val="24"/>
          </w:rPr>
          <w:t>09</w:t>
        </w:r>
      </w:ins>
      <w:ins w:id="3475" w:author="3287215331@qq.com" w:date="2018-12-31T21:59:00Z">
        <w:r>
          <w:rPr>
            <w:rFonts w:ascii="Times New Roman" w:hAnsi="Times New Roman"/>
            <w:sz w:val="24"/>
            <w:szCs w:val="24"/>
          </w:rPr>
          <w:t>：</w:t>
        </w:r>
      </w:ins>
      <w:ins w:id="3476" w:author="3287215331@qq.com" w:date="2018-12-31T22:01:00Z">
        <w:r>
          <w:rPr>
            <w:rFonts w:ascii="Times New Roman" w:hAnsi="Times New Roman" w:hint="eastAsia"/>
            <w:sz w:val="24"/>
            <w:szCs w:val="24"/>
          </w:rPr>
          <w:t>08</w:t>
        </w:r>
      </w:ins>
      <w:ins w:id="3477" w:author="3287215331@qq.com" w:date="2018-12-31T21:59:00Z">
        <w:r>
          <w:rPr>
            <w:rFonts w:ascii="Times New Roman" w:hAnsi="Times New Roman" w:hint="eastAsia"/>
            <w:sz w:val="24"/>
            <w:szCs w:val="24"/>
          </w:rPr>
          <w:t>-1</w:t>
        </w:r>
      </w:ins>
      <w:ins w:id="3478" w:author="3287215331@qq.com" w:date="2018-12-31T22:01:00Z">
        <w:r>
          <w:rPr>
            <w:rFonts w:ascii="Times New Roman" w:hAnsi="Times New Roman" w:hint="eastAsia"/>
            <w:sz w:val="24"/>
            <w:szCs w:val="24"/>
          </w:rPr>
          <w:t>6</w:t>
        </w:r>
      </w:ins>
      <w:ins w:id="3479" w:author="3287215331@qq.com" w:date="2018-12-31T21:59:00Z">
        <w:r>
          <w:rPr>
            <w:rFonts w:ascii="Times New Roman" w:hAnsi="Times New Roman"/>
            <w:sz w:val="24"/>
            <w:szCs w:val="24"/>
          </w:rPr>
          <w:t xml:space="preserve">. </w:t>
        </w:r>
      </w:ins>
      <w:ins w:id="3480" w:author="3287215331@qq.com" w:date="2018-12-31T22:00:00Z">
        <w:r w:rsidRPr="007D2BED">
          <w:rPr>
            <w:rFonts w:ascii="Times New Roman" w:hAnsi="Times New Roman"/>
            <w:sz w:val="24"/>
            <w:szCs w:val="24"/>
          </w:rPr>
          <w:t>http://www.kuqin.com/language/20090806/66164.html</w:t>
        </w:r>
      </w:ins>
    </w:p>
    <w:p w14:paraId="315A3B98" w14:textId="77777777" w:rsidR="00996615" w:rsidRDefault="007D2BED">
      <w:pPr>
        <w:pStyle w:val="a7"/>
        <w:adjustRightInd w:val="0"/>
        <w:snapToGrid w:val="0"/>
        <w:ind w:left="523" w:hangingChars="218" w:hanging="523"/>
        <w:rPr>
          <w:ins w:id="3481" w:author="3287215331@qq.com" w:date="2018-12-31T22:04:00Z"/>
          <w:rFonts w:ascii="Times New Roman" w:hAnsi="Times New Roman"/>
          <w:sz w:val="24"/>
          <w:szCs w:val="24"/>
        </w:rPr>
      </w:pPr>
      <w:ins w:id="3482" w:author="3287215331@qq.com" w:date="2018-12-31T22:02:00Z">
        <w:r>
          <w:rPr>
            <w:rFonts w:ascii="Times New Roman" w:hAnsi="Times New Roman"/>
            <w:sz w:val="24"/>
            <w:szCs w:val="24"/>
          </w:rPr>
          <w:t xml:space="preserve">[3]  </w:t>
        </w:r>
      </w:ins>
      <w:ins w:id="3483" w:author="3287215331@qq.com" w:date="2018-12-31T22:03:00Z">
        <w:r w:rsidR="00996615">
          <w:rPr>
            <w:rFonts w:ascii="Times New Roman" w:hAnsi="Times New Roman" w:hint="eastAsia"/>
            <w:sz w:val="24"/>
            <w:szCs w:val="24"/>
          </w:rPr>
          <w:t>乐于其中</w:t>
        </w:r>
        <w:r w:rsidR="00996615">
          <w:rPr>
            <w:rFonts w:ascii="Times New Roman" w:hAnsi="Times New Roman" w:hint="eastAsia"/>
            <w:sz w:val="24"/>
            <w:szCs w:val="24"/>
          </w:rPr>
          <w:t>.</w:t>
        </w:r>
        <w:r w:rsidR="00996615">
          <w:rPr>
            <w:rFonts w:ascii="Times New Roman" w:hAnsi="Times New Roman"/>
            <w:sz w:val="24"/>
            <w:szCs w:val="24"/>
          </w:rPr>
          <w:t xml:space="preserve"> </w:t>
        </w:r>
        <w:r w:rsidR="00996615">
          <w:rPr>
            <w:rFonts w:ascii="Times New Roman" w:hAnsi="Times New Roman" w:hint="eastAsia"/>
            <w:sz w:val="24"/>
            <w:szCs w:val="24"/>
          </w:rPr>
          <w:t>C</w:t>
        </w:r>
        <w:r w:rsidR="00996615">
          <w:rPr>
            <w:rFonts w:ascii="Times New Roman" w:hAnsi="Times New Roman"/>
            <w:sz w:val="24"/>
            <w:szCs w:val="24"/>
          </w:rPr>
          <w:t>SDN</w:t>
        </w:r>
      </w:ins>
      <w:ins w:id="3484" w:author="3287215331@qq.com" w:date="2018-12-31T22:02:00Z">
        <w:r>
          <w:rPr>
            <w:rFonts w:ascii="Times New Roman" w:hAnsi="Times New Roman"/>
            <w:sz w:val="24"/>
            <w:szCs w:val="24"/>
          </w:rPr>
          <w:t xml:space="preserve">. </w:t>
        </w:r>
      </w:ins>
      <w:ins w:id="3485" w:author="3287215331@qq.com" w:date="2018-12-31T22:03:00Z">
        <w:r w:rsidR="00996615">
          <w:rPr>
            <w:rFonts w:ascii="Times New Roman" w:hAnsi="Times New Roman" w:hint="eastAsia"/>
            <w:sz w:val="24"/>
            <w:szCs w:val="24"/>
          </w:rPr>
          <w:t>编译器工作流程详解</w:t>
        </w:r>
      </w:ins>
      <w:ins w:id="3486" w:author="3287215331@qq.com" w:date="2018-12-31T22:02:00Z">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20</w:t>
        </w:r>
      </w:ins>
      <w:ins w:id="3487" w:author="3287215331@qq.com" w:date="2018-12-31T22:03:00Z">
        <w:r w:rsidR="00996615">
          <w:rPr>
            <w:rFonts w:ascii="Times New Roman" w:hAnsi="Times New Roman"/>
            <w:sz w:val="24"/>
            <w:szCs w:val="24"/>
          </w:rPr>
          <w:t>14</w:t>
        </w:r>
      </w:ins>
      <w:ins w:id="3488" w:author="3287215331@qq.com" w:date="2018-12-31T22:02:00Z">
        <w:r>
          <w:rPr>
            <w:rFonts w:ascii="Times New Roman" w:hAnsi="Times New Roman"/>
            <w:sz w:val="24"/>
            <w:szCs w:val="24"/>
          </w:rPr>
          <w:t>：</w:t>
        </w:r>
        <w:r>
          <w:rPr>
            <w:rFonts w:ascii="Times New Roman" w:hAnsi="Times New Roman" w:hint="eastAsia"/>
            <w:sz w:val="24"/>
            <w:szCs w:val="24"/>
          </w:rPr>
          <w:t>0</w:t>
        </w:r>
      </w:ins>
      <w:ins w:id="3489" w:author="3287215331@qq.com" w:date="2018-12-31T22:03:00Z">
        <w:r w:rsidR="00996615">
          <w:rPr>
            <w:rFonts w:ascii="Times New Roman" w:hAnsi="Times New Roman"/>
            <w:sz w:val="24"/>
            <w:szCs w:val="24"/>
          </w:rPr>
          <w:t>4</w:t>
        </w:r>
      </w:ins>
      <w:ins w:id="3490" w:author="3287215331@qq.com" w:date="2018-12-31T22:02:00Z">
        <w:r>
          <w:rPr>
            <w:rFonts w:ascii="Times New Roman" w:hAnsi="Times New Roman" w:hint="eastAsia"/>
            <w:sz w:val="24"/>
            <w:szCs w:val="24"/>
          </w:rPr>
          <w:t>-</w:t>
        </w:r>
      </w:ins>
      <w:ins w:id="3491" w:author="3287215331@qq.com" w:date="2018-12-31T22:03:00Z">
        <w:r w:rsidR="00996615">
          <w:rPr>
            <w:rFonts w:ascii="Times New Roman" w:hAnsi="Times New Roman"/>
            <w:sz w:val="24"/>
            <w:szCs w:val="24"/>
          </w:rPr>
          <w:t>27</w:t>
        </w:r>
      </w:ins>
      <w:ins w:id="3492" w:author="3287215331@qq.com" w:date="2018-12-31T22:02:00Z">
        <w:r>
          <w:rPr>
            <w:rFonts w:ascii="Times New Roman" w:hAnsi="Times New Roman"/>
            <w:sz w:val="24"/>
            <w:szCs w:val="24"/>
          </w:rPr>
          <w:t xml:space="preserve">. </w:t>
        </w:r>
      </w:ins>
      <w:ins w:id="3493" w:author="3287215331@qq.com" w:date="2018-12-31T22:04:00Z">
        <w:r w:rsidR="00996615" w:rsidRPr="00996615">
          <w:rPr>
            <w:rFonts w:ascii="Times New Roman" w:hAnsi="Times New Roman"/>
            <w:sz w:val="24"/>
            <w:szCs w:val="24"/>
          </w:rPr>
          <w:t>https://blog.csdn.net/u012491514/article/details/24590467</w:t>
        </w:r>
      </w:ins>
      <w:ins w:id="3494" w:author="3287215331@qq.com" w:date="2018-12-31T21:59:00Z">
        <w:r w:rsidDel="007D2BED">
          <w:rPr>
            <w:rFonts w:ascii="Times New Roman" w:hAnsi="Times New Roman"/>
            <w:sz w:val="24"/>
            <w:szCs w:val="24"/>
          </w:rPr>
          <w:t xml:space="preserve"> </w:t>
        </w:r>
      </w:ins>
    </w:p>
    <w:p w14:paraId="6DACFE5F" w14:textId="77777777" w:rsidR="00996615" w:rsidRDefault="00996615" w:rsidP="00996615">
      <w:pPr>
        <w:pStyle w:val="a7"/>
        <w:adjustRightInd w:val="0"/>
        <w:snapToGrid w:val="0"/>
        <w:ind w:left="523" w:hangingChars="218" w:hanging="523"/>
        <w:rPr>
          <w:ins w:id="3495" w:author="3287215331@qq.com" w:date="2018-12-31T22:04:00Z"/>
          <w:rFonts w:ascii="Times New Roman" w:hAnsi="Times New Roman"/>
          <w:sz w:val="24"/>
          <w:szCs w:val="24"/>
        </w:rPr>
      </w:pPr>
      <w:ins w:id="3496" w:author="3287215331@qq.com" w:date="2018-12-31T22:04:00Z">
        <w:r>
          <w:rPr>
            <w:rFonts w:ascii="Times New Roman" w:hAnsi="Times New Roman"/>
            <w:sz w:val="24"/>
            <w:szCs w:val="24"/>
          </w:rPr>
          <w:t xml:space="preserve">[4]  </w:t>
        </w:r>
        <w:r>
          <w:rPr>
            <w:rFonts w:ascii="Times New Roman" w:hAnsi="Times New Roman" w:hint="eastAsia"/>
            <w:sz w:val="24"/>
            <w:szCs w:val="24"/>
          </w:rPr>
          <w:t>网络用户</w:t>
        </w:r>
        <w:r>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阿里云</w:t>
        </w:r>
        <w:r>
          <w:rPr>
            <w:rFonts w:ascii="Times New Roman" w:hAnsi="Times New Roman"/>
            <w:sz w:val="24"/>
            <w:szCs w:val="24"/>
          </w:rPr>
          <w:t xml:space="preserve">. </w:t>
        </w:r>
      </w:ins>
      <w:ins w:id="3497" w:author="3287215331@qq.com" w:date="2018-12-31T22:05:00Z">
        <w:r w:rsidRPr="00996615">
          <w:rPr>
            <w:rFonts w:ascii="Times New Roman" w:hAnsi="Times New Roman" w:hint="eastAsia"/>
            <w:sz w:val="24"/>
            <w:szCs w:val="24"/>
          </w:rPr>
          <w:t>ELF</w:t>
        </w:r>
        <w:r w:rsidRPr="00996615">
          <w:rPr>
            <w:rFonts w:ascii="Times New Roman" w:hAnsi="Times New Roman" w:hint="eastAsia"/>
            <w:sz w:val="24"/>
            <w:szCs w:val="24"/>
          </w:rPr>
          <w:t>格式文件</w:t>
        </w:r>
        <w:proofErr w:type="gramStart"/>
        <w:r w:rsidRPr="00996615">
          <w:rPr>
            <w:rFonts w:ascii="Times New Roman" w:hAnsi="Times New Roman" w:hint="eastAsia"/>
            <w:sz w:val="24"/>
            <w:szCs w:val="24"/>
          </w:rPr>
          <w:t>符号表全解析</w:t>
        </w:r>
        <w:proofErr w:type="gramEnd"/>
        <w:r w:rsidRPr="00996615">
          <w:rPr>
            <w:rFonts w:ascii="Times New Roman" w:hAnsi="Times New Roman" w:hint="eastAsia"/>
            <w:sz w:val="24"/>
            <w:szCs w:val="24"/>
          </w:rPr>
          <w:t>及</w:t>
        </w:r>
        <w:proofErr w:type="spellStart"/>
        <w:r w:rsidRPr="00996615">
          <w:rPr>
            <w:rFonts w:ascii="Times New Roman" w:hAnsi="Times New Roman" w:hint="eastAsia"/>
            <w:sz w:val="24"/>
            <w:szCs w:val="24"/>
          </w:rPr>
          <w:t>readelf</w:t>
        </w:r>
        <w:proofErr w:type="spellEnd"/>
        <w:r w:rsidRPr="00996615">
          <w:rPr>
            <w:rFonts w:ascii="Times New Roman" w:hAnsi="Times New Roman" w:hint="eastAsia"/>
            <w:sz w:val="24"/>
            <w:szCs w:val="24"/>
          </w:rPr>
          <w:t>命令使用方法</w:t>
        </w:r>
      </w:ins>
      <w:ins w:id="3498" w:author="3287215331@qq.com" w:date="2018-12-31T22:04:00Z">
        <w:r w:rsidRPr="00996615">
          <w:rPr>
            <w:rFonts w:ascii="Times New Roman" w:hAnsi="Times New Roman" w:hint="eastAsia"/>
            <w:sz w:val="24"/>
            <w:szCs w:val="24"/>
          </w:rPr>
          <w:t>.</w:t>
        </w:r>
        <w:r>
          <w:rPr>
            <w:rFonts w:ascii="Times New Roman" w:hAnsi="Times New Roman"/>
            <w:sz w:val="24"/>
            <w:szCs w:val="24"/>
          </w:rPr>
          <w:t xml:space="preserve"> </w:t>
        </w:r>
        <w:r>
          <w:rPr>
            <w:rFonts w:ascii="Times New Roman" w:hAnsi="Times New Roman" w:hint="eastAsia"/>
            <w:sz w:val="24"/>
            <w:szCs w:val="24"/>
          </w:rPr>
          <w:t>20</w:t>
        </w:r>
        <w:r>
          <w:rPr>
            <w:rFonts w:ascii="Times New Roman" w:hAnsi="Times New Roman"/>
            <w:sz w:val="24"/>
            <w:szCs w:val="24"/>
          </w:rPr>
          <w:t>1</w:t>
        </w:r>
      </w:ins>
      <w:ins w:id="3499" w:author="3287215331@qq.com" w:date="2018-12-31T22:05:00Z">
        <w:r>
          <w:rPr>
            <w:rFonts w:ascii="Times New Roman" w:hAnsi="Times New Roman" w:hint="eastAsia"/>
            <w:sz w:val="24"/>
            <w:szCs w:val="24"/>
          </w:rPr>
          <w:t>8</w:t>
        </w:r>
      </w:ins>
      <w:ins w:id="3500" w:author="3287215331@qq.com" w:date="2018-12-31T22:04:00Z">
        <w:r>
          <w:rPr>
            <w:rFonts w:ascii="Times New Roman" w:hAnsi="Times New Roman"/>
            <w:sz w:val="24"/>
            <w:szCs w:val="24"/>
          </w:rPr>
          <w:t>：</w:t>
        </w:r>
        <w:r>
          <w:rPr>
            <w:rFonts w:ascii="Times New Roman" w:hAnsi="Times New Roman" w:hint="eastAsia"/>
            <w:sz w:val="24"/>
            <w:szCs w:val="24"/>
          </w:rPr>
          <w:t>0</w:t>
        </w:r>
      </w:ins>
      <w:ins w:id="3501" w:author="3287215331@qq.com" w:date="2018-12-31T22:05:00Z">
        <w:r>
          <w:rPr>
            <w:rFonts w:ascii="Times New Roman" w:hAnsi="Times New Roman" w:hint="eastAsia"/>
            <w:sz w:val="24"/>
            <w:szCs w:val="24"/>
          </w:rPr>
          <w:t>7</w:t>
        </w:r>
      </w:ins>
      <w:ins w:id="3502" w:author="3287215331@qq.com" w:date="2018-12-31T22:04:00Z">
        <w:r>
          <w:rPr>
            <w:rFonts w:ascii="Times New Roman" w:hAnsi="Times New Roman" w:hint="eastAsia"/>
            <w:sz w:val="24"/>
            <w:szCs w:val="24"/>
          </w:rPr>
          <w:t>-</w:t>
        </w:r>
      </w:ins>
      <w:ins w:id="3503" w:author="3287215331@qq.com" w:date="2018-12-31T22:05:00Z">
        <w:r>
          <w:rPr>
            <w:rFonts w:ascii="Times New Roman" w:hAnsi="Times New Roman" w:hint="eastAsia"/>
            <w:sz w:val="24"/>
            <w:szCs w:val="24"/>
          </w:rPr>
          <w:t>19</w:t>
        </w:r>
      </w:ins>
      <w:ins w:id="3504" w:author="3287215331@qq.com" w:date="2018-12-31T22:04:00Z">
        <w:r>
          <w:rPr>
            <w:rFonts w:ascii="Times New Roman" w:hAnsi="Times New Roman"/>
            <w:sz w:val="24"/>
            <w:szCs w:val="24"/>
          </w:rPr>
          <w:t xml:space="preserve">. </w:t>
        </w:r>
        <w:r w:rsidRPr="00996615">
          <w:rPr>
            <w:rFonts w:ascii="Times New Roman" w:hAnsi="Times New Roman"/>
            <w:sz w:val="24"/>
            <w:szCs w:val="24"/>
          </w:rPr>
          <w:t>https://www.aliyun.com/zixun/wenji/1246586.html</w:t>
        </w:r>
        <w:r w:rsidDel="007D2BED">
          <w:rPr>
            <w:rFonts w:ascii="Times New Roman" w:hAnsi="Times New Roman"/>
            <w:sz w:val="24"/>
            <w:szCs w:val="24"/>
          </w:rPr>
          <w:t xml:space="preserve"> </w:t>
        </w:r>
      </w:ins>
    </w:p>
    <w:p w14:paraId="20A77FA5" w14:textId="77777777" w:rsidR="009C0B65" w:rsidRDefault="009C0B65">
      <w:pPr>
        <w:pStyle w:val="a7"/>
        <w:adjustRightInd w:val="0"/>
        <w:snapToGrid w:val="0"/>
        <w:ind w:left="523" w:hangingChars="218" w:hanging="523"/>
        <w:rPr>
          <w:ins w:id="3505" w:author="3287215331@qq.com" w:date="2018-12-31T22:07:00Z"/>
          <w:rFonts w:ascii="Times New Roman" w:hAnsi="Times New Roman"/>
          <w:sz w:val="24"/>
          <w:szCs w:val="24"/>
        </w:rPr>
      </w:pPr>
      <w:ins w:id="3506" w:author="3287215331@qq.com" w:date="2018-12-31T22:05:00Z">
        <w:r>
          <w:rPr>
            <w:rFonts w:ascii="Times New Roman" w:hAnsi="Times New Roman"/>
            <w:sz w:val="24"/>
            <w:szCs w:val="24"/>
          </w:rPr>
          <w:t>[</w:t>
        </w:r>
        <w:r>
          <w:rPr>
            <w:rFonts w:ascii="Times New Roman" w:hAnsi="Times New Roman" w:hint="eastAsia"/>
            <w:sz w:val="24"/>
            <w:szCs w:val="24"/>
          </w:rPr>
          <w:t>5</w:t>
        </w:r>
        <w:r>
          <w:rPr>
            <w:rFonts w:ascii="Times New Roman" w:hAnsi="Times New Roman"/>
            <w:sz w:val="24"/>
            <w:szCs w:val="24"/>
          </w:rPr>
          <w:t xml:space="preserve">] </w:t>
        </w:r>
      </w:ins>
      <w:ins w:id="3507" w:author="3287215331@qq.com" w:date="2018-12-31T22:07:00Z">
        <w:r>
          <w:rPr>
            <w:rFonts w:ascii="Times New Roman" w:hAnsi="Times New Roman"/>
            <w:sz w:val="24"/>
            <w:szCs w:val="24"/>
          </w:rPr>
          <w:t>ORACLE</w:t>
        </w:r>
      </w:ins>
      <w:ins w:id="3508" w:author="3287215331@qq.com" w:date="2018-12-31T22:05:00Z">
        <w:r>
          <w:rPr>
            <w:rFonts w:ascii="Times New Roman" w:hAnsi="Times New Roman"/>
            <w:sz w:val="24"/>
            <w:szCs w:val="24"/>
          </w:rPr>
          <w:t>.</w:t>
        </w:r>
      </w:ins>
      <w:ins w:id="3509" w:author="3287215331@qq.com" w:date="2018-12-31T22:06:00Z">
        <w:r>
          <w:rPr>
            <w:rFonts w:ascii="Times New Roman" w:hAnsi="Times New Roman" w:hint="eastAsia"/>
            <w:sz w:val="24"/>
            <w:szCs w:val="24"/>
          </w:rPr>
          <w:t>链接程序和库指南</w:t>
        </w:r>
      </w:ins>
      <w:ins w:id="3510" w:author="3287215331@qq.com" w:date="2018-12-31T22:05:00Z">
        <w:r w:rsidRPr="00996615">
          <w:rPr>
            <w:rFonts w:ascii="Times New Roman" w:hAnsi="Times New Roman" w:hint="eastAsia"/>
            <w:sz w:val="24"/>
            <w:szCs w:val="24"/>
          </w:rPr>
          <w:t>.</w:t>
        </w:r>
        <w:r>
          <w:rPr>
            <w:rFonts w:ascii="Times New Roman" w:hAnsi="Times New Roman"/>
            <w:sz w:val="24"/>
            <w:szCs w:val="24"/>
          </w:rPr>
          <w:t xml:space="preserve"> </w:t>
        </w:r>
      </w:ins>
      <w:ins w:id="3511" w:author="3287215331@qq.com" w:date="2018-12-31T22:06:00Z">
        <w:r w:rsidRPr="009C0B65">
          <w:rPr>
            <w:rFonts w:ascii="Times New Roman" w:hAnsi="Times New Roman"/>
            <w:sz w:val="24"/>
            <w:szCs w:val="24"/>
          </w:rPr>
          <w:t>https://docs.oracle.com/cd/E38902_01/html/E38861/chapter6-54839.html#gentextid-15180</w:t>
        </w:r>
      </w:ins>
      <w:ins w:id="3512" w:author="3287215331@qq.com" w:date="2018-12-31T22:05:00Z">
        <w:r w:rsidDel="007D2BED">
          <w:rPr>
            <w:rFonts w:ascii="Times New Roman" w:hAnsi="Times New Roman"/>
            <w:sz w:val="24"/>
            <w:szCs w:val="24"/>
          </w:rPr>
          <w:t xml:space="preserve"> </w:t>
        </w:r>
      </w:ins>
    </w:p>
    <w:p w14:paraId="54D89D9B" w14:textId="77777777" w:rsidR="009C0B65" w:rsidRDefault="00C42DA9" w:rsidP="009C0B65">
      <w:pPr>
        <w:pStyle w:val="a7"/>
        <w:adjustRightInd w:val="0"/>
        <w:snapToGrid w:val="0"/>
        <w:ind w:left="523" w:hangingChars="218" w:hanging="523"/>
        <w:rPr>
          <w:ins w:id="3513" w:author="3287215331@qq.com" w:date="2018-12-31T22:07:00Z"/>
          <w:rFonts w:ascii="Times New Roman" w:hAnsi="Times New Roman"/>
          <w:sz w:val="24"/>
          <w:szCs w:val="24"/>
        </w:rPr>
      </w:pPr>
      <w:ins w:id="3514" w:author="3287215331@qq.com" w:date="2018-12-31T22:07:00Z">
        <w:r>
          <w:rPr>
            <w:rFonts w:ascii="Times New Roman" w:hAnsi="Times New Roman"/>
            <w:sz w:val="24"/>
            <w:szCs w:val="24"/>
          </w:rPr>
          <w:t>[</w:t>
        </w:r>
      </w:ins>
      <w:ins w:id="3515" w:author="3287215331@qq.com" w:date="2018-12-31T22:09:00Z">
        <w:r>
          <w:rPr>
            <w:rFonts w:ascii="Times New Roman" w:hAnsi="Times New Roman" w:hint="eastAsia"/>
            <w:sz w:val="24"/>
            <w:szCs w:val="24"/>
          </w:rPr>
          <w:t>6</w:t>
        </w:r>
      </w:ins>
      <w:ins w:id="3516" w:author="3287215331@qq.com" w:date="2018-12-31T22:12:00Z">
        <w:r w:rsidR="008D58E7">
          <w:rPr>
            <w:rFonts w:ascii="Times New Roman" w:hAnsi="Times New Roman"/>
            <w:sz w:val="24"/>
            <w:szCs w:val="24"/>
          </w:rPr>
          <w:t>]</w:t>
        </w:r>
      </w:ins>
      <w:ins w:id="3517" w:author="3287215331@qq.com" w:date="2018-12-31T22:09:00Z">
        <w:r>
          <w:rPr>
            <w:rFonts w:ascii="Times New Roman" w:hAnsi="Times New Roman" w:hint="eastAsia"/>
            <w:sz w:val="24"/>
            <w:szCs w:val="24"/>
          </w:rPr>
          <w:t>冰凌块儿</w:t>
        </w:r>
      </w:ins>
      <w:ins w:id="3518" w:author="3287215331@qq.com" w:date="2018-12-31T22:07:00Z">
        <w:r w:rsidR="009C0B65">
          <w:rPr>
            <w:rFonts w:ascii="Times New Roman" w:hAnsi="Times New Roman"/>
            <w:sz w:val="24"/>
            <w:szCs w:val="24"/>
          </w:rPr>
          <w:t>.</w:t>
        </w:r>
      </w:ins>
      <w:ins w:id="3519" w:author="3287215331@qq.com" w:date="2018-12-31T22:08:00Z">
        <w:r>
          <w:rPr>
            <w:rFonts w:ascii="Times New Roman" w:hAnsi="Times New Roman" w:hint="eastAsia"/>
            <w:sz w:val="24"/>
            <w:szCs w:val="24"/>
          </w:rPr>
          <w:t>动态链接过程之重定位</w:t>
        </w:r>
      </w:ins>
      <w:ins w:id="3520" w:author="3287215331@qq.com" w:date="2018-12-31T22:07:00Z">
        <w:r w:rsidR="009C0B65" w:rsidRPr="00996615">
          <w:rPr>
            <w:rFonts w:ascii="Times New Roman" w:hAnsi="Times New Roman" w:hint="eastAsia"/>
            <w:sz w:val="24"/>
            <w:szCs w:val="24"/>
          </w:rPr>
          <w:t>.</w:t>
        </w:r>
        <w:r w:rsidR="009C0B65">
          <w:rPr>
            <w:rFonts w:ascii="Times New Roman" w:hAnsi="Times New Roman"/>
            <w:sz w:val="24"/>
            <w:szCs w:val="24"/>
          </w:rPr>
          <w:t xml:space="preserve">  </w:t>
        </w:r>
      </w:ins>
      <w:ins w:id="3521" w:author="3287215331@qq.com" w:date="2018-12-31T22:08:00Z">
        <w:r w:rsidR="009C0B65" w:rsidRPr="009C0B65">
          <w:rPr>
            <w:rFonts w:ascii="Times New Roman" w:hAnsi="Times New Roman"/>
            <w:sz w:val="24"/>
            <w:szCs w:val="24"/>
          </w:rPr>
          <w:t>http://blog.chinaunix.net/uid-24669930-id-4294759.html</w:t>
        </w:r>
      </w:ins>
      <w:ins w:id="3522" w:author="3287215331@qq.com" w:date="2018-12-31T22:07:00Z">
        <w:r w:rsidR="009C0B65" w:rsidDel="007D2BED">
          <w:rPr>
            <w:rFonts w:ascii="Times New Roman" w:hAnsi="Times New Roman"/>
            <w:sz w:val="24"/>
            <w:szCs w:val="24"/>
          </w:rPr>
          <w:t xml:space="preserve"> </w:t>
        </w:r>
      </w:ins>
    </w:p>
    <w:p w14:paraId="152313C9" w14:textId="77777777" w:rsidR="006E1CE8" w:rsidRDefault="00131410">
      <w:pPr>
        <w:pStyle w:val="a7"/>
        <w:adjustRightInd w:val="0"/>
        <w:snapToGrid w:val="0"/>
        <w:ind w:left="523" w:hangingChars="218" w:hanging="523"/>
        <w:rPr>
          <w:ins w:id="3523" w:author="3287215331@qq.com" w:date="2018-12-31T22:10:00Z"/>
          <w:rFonts w:ascii="Times New Roman" w:hAnsi="Times New Roman"/>
          <w:sz w:val="24"/>
          <w:szCs w:val="24"/>
        </w:rPr>
      </w:pPr>
      <w:ins w:id="3524" w:author="3287215331@qq.com" w:date="2018-12-31T22:09:00Z">
        <w:r>
          <w:rPr>
            <w:rFonts w:ascii="Times New Roman" w:hAnsi="Times New Roman"/>
            <w:sz w:val="24"/>
            <w:szCs w:val="24"/>
          </w:rPr>
          <w:t>[</w:t>
        </w:r>
      </w:ins>
      <w:ins w:id="3525" w:author="3287215331@qq.com" w:date="2018-12-31T22:10:00Z">
        <w:r w:rsidR="006E1CE8">
          <w:rPr>
            <w:rFonts w:ascii="Times New Roman" w:hAnsi="Times New Roman" w:hint="eastAsia"/>
            <w:sz w:val="24"/>
            <w:szCs w:val="24"/>
          </w:rPr>
          <w:t>7</w:t>
        </w:r>
      </w:ins>
      <w:ins w:id="3526" w:author="3287215331@qq.com" w:date="2018-12-31T22:09:00Z">
        <w:r>
          <w:rPr>
            <w:rFonts w:ascii="Times New Roman" w:hAnsi="Times New Roman"/>
            <w:sz w:val="24"/>
            <w:szCs w:val="24"/>
          </w:rPr>
          <w:t>]</w:t>
        </w:r>
      </w:ins>
      <w:proofErr w:type="spellStart"/>
      <w:ins w:id="3527" w:author="3287215331@qq.com" w:date="2018-12-31T22:10:00Z">
        <w:r w:rsidR="00E32177" w:rsidRPr="00E32177">
          <w:rPr>
            <w:rFonts w:ascii="Times New Roman" w:hAnsi="Times New Roman" w:hint="eastAsia"/>
            <w:sz w:val="24"/>
            <w:szCs w:val="24"/>
          </w:rPr>
          <w:t>printf</w:t>
        </w:r>
        <w:proofErr w:type="spellEnd"/>
        <w:r w:rsidR="00E32177" w:rsidRPr="00E32177">
          <w:rPr>
            <w:rFonts w:ascii="Times New Roman" w:hAnsi="Times New Roman" w:hint="eastAsia"/>
            <w:sz w:val="24"/>
            <w:szCs w:val="24"/>
          </w:rPr>
          <w:t xml:space="preserve"> </w:t>
        </w:r>
        <w:r w:rsidR="00E32177" w:rsidRPr="00E32177">
          <w:rPr>
            <w:rFonts w:ascii="Times New Roman" w:hAnsi="Times New Roman" w:hint="eastAsia"/>
            <w:sz w:val="24"/>
            <w:szCs w:val="24"/>
          </w:rPr>
          <w:t>函数实现的深入剖析</w:t>
        </w:r>
      </w:ins>
      <w:ins w:id="3528" w:author="3287215331@qq.com" w:date="2018-12-31T22:09:00Z">
        <w:r w:rsidRPr="00996615">
          <w:rPr>
            <w:rFonts w:ascii="Times New Roman" w:hAnsi="Times New Roman" w:hint="eastAsia"/>
            <w:sz w:val="24"/>
            <w:szCs w:val="24"/>
          </w:rPr>
          <w:t>.</w:t>
        </w:r>
        <w:r>
          <w:rPr>
            <w:rFonts w:ascii="Times New Roman" w:hAnsi="Times New Roman"/>
            <w:sz w:val="24"/>
            <w:szCs w:val="24"/>
          </w:rPr>
          <w:t xml:space="preserve">  </w:t>
        </w:r>
        <w:r w:rsidRPr="00131410">
          <w:rPr>
            <w:rFonts w:ascii="Times New Roman" w:hAnsi="Times New Roman"/>
            <w:sz w:val="24"/>
            <w:szCs w:val="24"/>
          </w:rPr>
          <w:t>https://www.cnblogs.com/pianist/p/3315801.html</w:t>
        </w:r>
      </w:ins>
    </w:p>
    <w:p w14:paraId="7DBABCA4" w14:textId="77777777" w:rsidR="000B6263" w:rsidRPr="007D2BED" w:rsidDel="007D2BED" w:rsidRDefault="006E1CE8">
      <w:pPr>
        <w:pStyle w:val="a7"/>
        <w:adjustRightInd w:val="0"/>
        <w:snapToGrid w:val="0"/>
        <w:ind w:left="523" w:hangingChars="218" w:hanging="523"/>
        <w:rPr>
          <w:del w:id="3529" w:author="3287215331@qq.com" w:date="2018-12-31T21:59:00Z"/>
          <w:rFonts w:ascii="Times New Roman" w:hAnsi="Times New Roman"/>
          <w:sz w:val="24"/>
          <w:szCs w:val="24"/>
          <w:rPrChange w:id="3530" w:author="3287215331@qq.com" w:date="2018-12-31T22:02:00Z">
            <w:rPr>
              <w:del w:id="3531" w:author="3287215331@qq.com" w:date="2018-12-31T21:59:00Z"/>
              <w:rFonts w:ascii="Times New Roman" w:hAnsi="Times New Roman"/>
              <w:kern w:val="0"/>
              <w:sz w:val="24"/>
              <w:szCs w:val="24"/>
            </w:rPr>
          </w:rPrChange>
        </w:rPr>
      </w:pPr>
      <w:ins w:id="3532" w:author="3287215331@qq.com" w:date="2018-12-31T22:10:00Z">
        <w:r>
          <w:rPr>
            <w:rFonts w:ascii="Times New Roman" w:hAnsi="Times New Roman"/>
            <w:sz w:val="24"/>
            <w:szCs w:val="24"/>
          </w:rPr>
          <w:t>[8]</w:t>
        </w:r>
      </w:ins>
      <w:ins w:id="3533" w:author="3287215331@qq.com" w:date="2018-12-31T22:16:00Z">
        <w:r w:rsidR="001E75F9">
          <w:rPr>
            <w:rFonts w:ascii="Times New Roman" w:hAnsi="Times New Roman"/>
            <w:sz w:val="24"/>
            <w:szCs w:val="24"/>
          </w:rPr>
          <w:t xml:space="preserve">Randal E. </w:t>
        </w:r>
        <w:r w:rsidR="001E75F9">
          <w:t>Bryant</w:t>
        </w:r>
      </w:ins>
      <w:ins w:id="3534" w:author="3287215331@qq.com" w:date="2018-12-31T22:17:00Z">
        <w:r w:rsidR="001E75F9">
          <w:t xml:space="preserve">, David R. </w:t>
        </w:r>
        <w:proofErr w:type="spellStart"/>
        <w:r w:rsidR="001E75F9">
          <w:t>O'Hallaon</w:t>
        </w:r>
      </w:ins>
      <w:proofErr w:type="spellEnd"/>
      <w:ins w:id="3535" w:author="3287215331@qq.com" w:date="2018-12-31T22:15:00Z">
        <w:r w:rsidR="001E75F9" w:rsidRPr="001E75F9">
          <w:rPr>
            <w:rFonts w:ascii="Times New Roman" w:hAnsi="Times New Roman" w:hint="eastAsia"/>
            <w:sz w:val="24"/>
            <w:szCs w:val="24"/>
          </w:rPr>
          <w:t xml:space="preserve">. </w:t>
        </w:r>
      </w:ins>
      <w:ins w:id="3536" w:author="3287215331@qq.com" w:date="2018-12-31T22:20:00Z">
        <w:r w:rsidR="002E7D3D">
          <w:rPr>
            <w:rFonts w:ascii="Times New Roman" w:hAnsi="Times New Roman" w:hint="eastAsia"/>
            <w:sz w:val="24"/>
            <w:szCs w:val="24"/>
          </w:rPr>
          <w:t>深入理解计算机系统</w:t>
        </w:r>
        <w:r w:rsidR="002E7D3D">
          <w:rPr>
            <w:rFonts w:ascii="Times New Roman" w:hAnsi="Times New Roman" w:hint="eastAsia"/>
            <w:sz w:val="24"/>
            <w:szCs w:val="24"/>
          </w:rPr>
          <w:t>.</w:t>
        </w:r>
      </w:ins>
      <w:ins w:id="3537" w:author="3287215331@qq.com" w:date="2018-12-31T22:21:00Z">
        <w:r w:rsidR="002E7D3D">
          <w:rPr>
            <w:rFonts w:ascii="Times New Roman" w:hAnsi="Times New Roman"/>
            <w:sz w:val="24"/>
            <w:szCs w:val="24"/>
          </w:rPr>
          <w:t xml:space="preserve"> </w:t>
        </w:r>
        <w:r w:rsidR="002E7D3D">
          <w:rPr>
            <w:rFonts w:ascii="Times New Roman" w:hAnsi="Times New Roman" w:hint="eastAsia"/>
            <w:sz w:val="24"/>
            <w:szCs w:val="24"/>
          </w:rPr>
          <w:t>第三版</w:t>
        </w:r>
        <w:r w:rsidR="002E7D3D">
          <w:rPr>
            <w:rFonts w:ascii="Times New Roman" w:hAnsi="Times New Roman" w:hint="eastAsia"/>
            <w:sz w:val="24"/>
            <w:szCs w:val="24"/>
          </w:rPr>
          <w:t>.</w:t>
        </w:r>
        <w:r w:rsidR="002E7D3D">
          <w:rPr>
            <w:rFonts w:ascii="Times New Roman" w:hAnsi="Times New Roman"/>
            <w:sz w:val="24"/>
            <w:szCs w:val="24"/>
          </w:rPr>
          <w:t xml:space="preserve"> </w:t>
        </w:r>
        <w:r w:rsidR="002E7D3D">
          <w:rPr>
            <w:rFonts w:ascii="Times New Roman" w:hAnsi="Times New Roman" w:hint="eastAsia"/>
            <w:sz w:val="24"/>
            <w:szCs w:val="24"/>
          </w:rPr>
          <w:t>北京市</w:t>
        </w:r>
        <w:r w:rsidR="00CF495E">
          <w:rPr>
            <w:rFonts w:ascii="Times New Roman" w:hAnsi="Times New Roman" w:hint="eastAsia"/>
            <w:sz w:val="24"/>
            <w:szCs w:val="24"/>
          </w:rPr>
          <w:t>：</w:t>
        </w:r>
      </w:ins>
      <w:ins w:id="3538" w:author="3287215331@qq.com" w:date="2018-12-31T22:18:00Z">
        <w:r w:rsidR="001E75F9">
          <w:rPr>
            <w:rFonts w:ascii="Times New Roman" w:hAnsi="Times New Roman" w:hint="eastAsia"/>
            <w:sz w:val="24"/>
            <w:szCs w:val="24"/>
          </w:rPr>
          <w:t>机械工业出版社</w:t>
        </w:r>
      </w:ins>
      <w:ins w:id="3539" w:author="3287215331@qq.com" w:date="2018-12-31T22:15:00Z">
        <w:r w:rsidR="002E7D3D">
          <w:rPr>
            <w:rFonts w:ascii="Times New Roman" w:hAnsi="Times New Roman" w:hint="eastAsia"/>
            <w:sz w:val="24"/>
            <w:szCs w:val="24"/>
          </w:rPr>
          <w:t>[</w:t>
        </w:r>
      </w:ins>
      <w:ins w:id="3540" w:author="3287215331@qq.com" w:date="2018-12-31T22:19:00Z">
        <w:r w:rsidR="002E7D3D">
          <w:rPr>
            <w:rFonts w:ascii="Times New Roman" w:hAnsi="Times New Roman" w:hint="eastAsia"/>
            <w:sz w:val="24"/>
            <w:szCs w:val="24"/>
          </w:rPr>
          <w:t>M</w:t>
        </w:r>
      </w:ins>
      <w:ins w:id="3541" w:author="3287215331@qq.com" w:date="2018-12-31T22:15:00Z">
        <w:r w:rsidR="001E75F9" w:rsidRPr="001E75F9">
          <w:rPr>
            <w:rFonts w:ascii="Times New Roman" w:hAnsi="Times New Roman" w:hint="eastAsia"/>
            <w:sz w:val="24"/>
            <w:szCs w:val="24"/>
          </w:rPr>
          <w:t>].</w:t>
        </w:r>
      </w:ins>
      <w:ins w:id="3542" w:author="3287215331@qq.com" w:date="2018-12-31T22:22:00Z">
        <w:r w:rsidR="004D3D75">
          <w:rPr>
            <w:rFonts w:ascii="Times New Roman" w:hAnsi="Times New Roman" w:hint="eastAsia"/>
            <w:sz w:val="24"/>
            <w:szCs w:val="24"/>
          </w:rPr>
          <w:t xml:space="preserve"> </w:t>
        </w:r>
        <w:r w:rsidR="00B86FB4">
          <w:rPr>
            <w:rFonts w:ascii="Times New Roman" w:hAnsi="Times New Roman" w:hint="eastAsia"/>
            <w:sz w:val="24"/>
            <w:szCs w:val="24"/>
          </w:rPr>
          <w:t>2018</w:t>
        </w:r>
      </w:ins>
      <w:ins w:id="3543" w:author="3287215331@qq.com" w:date="2018-12-31T22:15:00Z">
        <w:r w:rsidR="001E75F9" w:rsidRPr="001E75F9">
          <w:rPr>
            <w:rFonts w:ascii="Times New Roman" w:hAnsi="Times New Roman" w:hint="eastAsia"/>
            <w:sz w:val="24"/>
            <w:szCs w:val="24"/>
          </w:rPr>
          <w:t>：</w:t>
        </w:r>
        <w:r w:rsidR="00B86FB4">
          <w:rPr>
            <w:rFonts w:ascii="Times New Roman" w:hAnsi="Times New Roman" w:hint="eastAsia"/>
            <w:sz w:val="24"/>
            <w:szCs w:val="24"/>
          </w:rPr>
          <w:t xml:space="preserve"> </w:t>
        </w:r>
      </w:ins>
      <w:ins w:id="3544" w:author="3287215331@qq.com" w:date="2018-12-31T22:23:00Z">
        <w:r w:rsidR="00B86FB4">
          <w:rPr>
            <w:rFonts w:ascii="Times New Roman" w:hAnsi="Times New Roman" w:hint="eastAsia"/>
            <w:sz w:val="24"/>
            <w:szCs w:val="24"/>
          </w:rPr>
          <w:t>1-737</w:t>
        </w:r>
      </w:ins>
      <w:del w:id="3545" w:author="3287215331@qq.com" w:date="2018-12-31T21:59:00Z">
        <w:r w:rsidR="000B6263" w:rsidDel="007D2BED">
          <w:rPr>
            <w:rFonts w:ascii="Times New Roman" w:hAnsi="Times New Roman"/>
            <w:sz w:val="24"/>
            <w:szCs w:val="24"/>
          </w:rPr>
          <w:delText xml:space="preserve">[2]  </w:delText>
        </w:r>
        <w:r w:rsidR="000B6263" w:rsidDel="007D2BED">
          <w:rPr>
            <w:rFonts w:ascii="Times New Roman" w:hAnsi="Times New Roman"/>
            <w:kern w:val="0"/>
            <w:sz w:val="24"/>
            <w:szCs w:val="24"/>
          </w:rPr>
          <w:delText>辛希孟</w:delText>
        </w:r>
        <w:r w:rsidR="000B6263" w:rsidDel="007D2BED">
          <w:rPr>
            <w:rFonts w:ascii="Times New Roman" w:hAnsi="Times New Roman"/>
            <w:kern w:val="0"/>
            <w:sz w:val="24"/>
            <w:szCs w:val="24"/>
          </w:rPr>
          <w:delText>.</w:delText>
        </w:r>
        <w:r w:rsidR="000B6263" w:rsidDel="007D2BED">
          <w:rPr>
            <w:rFonts w:ascii="Times New Roman" w:hAnsi="Times New Roman" w:hint="eastAsia"/>
            <w:kern w:val="0"/>
            <w:sz w:val="24"/>
            <w:szCs w:val="24"/>
          </w:rPr>
          <w:delText xml:space="preserve"> </w:delText>
        </w:r>
        <w:r w:rsidR="000B6263" w:rsidDel="007D2BED">
          <w:rPr>
            <w:rFonts w:ascii="Times New Roman" w:hAnsi="Times New Roman"/>
            <w:kern w:val="0"/>
            <w:sz w:val="24"/>
            <w:szCs w:val="24"/>
          </w:rPr>
          <w:delText>信息技术与信息服务国际研讨会论文集：</w:delText>
        </w:r>
        <w:r w:rsidR="000B6263" w:rsidDel="007D2BED">
          <w:rPr>
            <w:rFonts w:ascii="Times New Roman" w:hAnsi="Times New Roman"/>
            <w:kern w:val="0"/>
            <w:sz w:val="24"/>
            <w:szCs w:val="24"/>
          </w:rPr>
          <w:delText>A</w:delText>
        </w:r>
        <w:r w:rsidR="000B6263" w:rsidDel="007D2BED">
          <w:rPr>
            <w:rFonts w:ascii="Times New Roman" w:hAnsi="Times New Roman"/>
            <w:kern w:val="0"/>
            <w:sz w:val="24"/>
            <w:szCs w:val="24"/>
          </w:rPr>
          <w:delText>集</w:delText>
        </w:r>
        <w:r w:rsidR="000B6263" w:rsidDel="007D2BED">
          <w:rPr>
            <w:rFonts w:ascii="Times New Roman" w:hAnsi="Times New Roman"/>
            <w:kern w:val="0"/>
            <w:sz w:val="24"/>
            <w:szCs w:val="24"/>
          </w:rPr>
          <w:delText>[C].</w:delText>
        </w:r>
        <w:r w:rsidR="000B6263" w:rsidDel="007D2BED">
          <w:rPr>
            <w:rFonts w:ascii="Times New Roman" w:hAnsi="Times New Roman" w:hint="eastAsia"/>
            <w:kern w:val="0"/>
            <w:sz w:val="24"/>
            <w:szCs w:val="24"/>
          </w:rPr>
          <w:delText xml:space="preserve"> </w:delText>
        </w:r>
        <w:r w:rsidR="000B6263" w:rsidDel="007D2BED">
          <w:rPr>
            <w:rFonts w:ascii="Times New Roman" w:hAnsi="Times New Roman"/>
            <w:kern w:val="0"/>
            <w:sz w:val="24"/>
            <w:szCs w:val="24"/>
          </w:rPr>
          <w:delText>北京：中国科学出版社，</w:delText>
        </w:r>
        <w:r w:rsidR="000B6263" w:rsidDel="007D2BED">
          <w:rPr>
            <w:rFonts w:ascii="Times New Roman" w:hAnsi="Times New Roman"/>
            <w:kern w:val="0"/>
            <w:sz w:val="24"/>
            <w:szCs w:val="24"/>
          </w:rPr>
          <w:delText>1999.</w:delText>
        </w:r>
      </w:del>
    </w:p>
    <w:p w14:paraId="7FE3C960" w14:textId="77777777" w:rsidR="000B6263" w:rsidDel="007D2BED" w:rsidRDefault="000B6263">
      <w:pPr>
        <w:pStyle w:val="a7"/>
        <w:adjustRightInd w:val="0"/>
        <w:snapToGrid w:val="0"/>
        <w:ind w:left="523" w:hangingChars="218" w:hanging="523"/>
        <w:rPr>
          <w:del w:id="3546" w:author="3287215331@qq.com" w:date="2018-12-31T21:59:00Z"/>
          <w:rFonts w:ascii="Times New Roman" w:hAnsi="Times New Roman"/>
          <w:sz w:val="24"/>
          <w:szCs w:val="24"/>
        </w:rPr>
      </w:pPr>
      <w:del w:id="3547" w:author="3287215331@qq.com" w:date="2018-12-31T21:59:00Z">
        <w:r w:rsidDel="007D2BED">
          <w:rPr>
            <w:rFonts w:ascii="Times New Roman" w:hAnsi="Times New Roman"/>
            <w:sz w:val="24"/>
            <w:szCs w:val="24"/>
          </w:rPr>
          <w:delText xml:space="preserve">[3]  </w:delText>
        </w:r>
        <w:r w:rsidDel="007D2BED">
          <w:rPr>
            <w:rFonts w:ascii="Times New Roman" w:hAnsi="Times New Roman"/>
            <w:sz w:val="24"/>
            <w:szCs w:val="24"/>
          </w:rPr>
          <w:delText>赵耀东</w:delText>
        </w:r>
        <w:r w:rsidDel="007D2BED">
          <w:rPr>
            <w:rFonts w:ascii="Times New Roman" w:hAnsi="Times New Roman"/>
            <w:sz w:val="24"/>
            <w:szCs w:val="24"/>
          </w:rPr>
          <w:delText xml:space="preserve">. </w:delText>
        </w:r>
        <w:r w:rsidDel="007D2BED">
          <w:rPr>
            <w:rFonts w:ascii="Times New Roman" w:hAnsi="Times New Roman"/>
            <w:sz w:val="24"/>
            <w:szCs w:val="24"/>
          </w:rPr>
          <w:delText>新时代的工业工程师</w:delText>
        </w:r>
        <w:r w:rsidDel="007D2BED">
          <w:rPr>
            <w:rFonts w:ascii="Times New Roman" w:hAnsi="Times New Roman"/>
            <w:sz w:val="24"/>
            <w:szCs w:val="24"/>
          </w:rPr>
          <w:delText xml:space="preserve">[M/OL]. </w:delText>
        </w:r>
        <w:r w:rsidDel="007D2BED">
          <w:rPr>
            <w:rFonts w:ascii="Times New Roman" w:hAnsi="Times New Roman"/>
            <w:sz w:val="24"/>
            <w:szCs w:val="24"/>
          </w:rPr>
          <w:delText>台北</w:delText>
        </w:r>
        <w:r w:rsidDel="007D2BED">
          <w:rPr>
            <w:rFonts w:ascii="Times New Roman" w:hAnsi="Times New Roman" w:hint="eastAsia"/>
            <w:sz w:val="24"/>
            <w:szCs w:val="24"/>
          </w:rPr>
          <w:delText>：</w:delText>
        </w:r>
        <w:r w:rsidDel="007D2BED">
          <w:rPr>
            <w:rFonts w:ascii="Times New Roman" w:hAnsi="Times New Roman"/>
            <w:sz w:val="24"/>
            <w:szCs w:val="24"/>
          </w:rPr>
          <w:delText>天下文化出版社</w:delText>
        </w:r>
        <w:r w:rsidDel="007D2BED">
          <w:rPr>
            <w:rFonts w:ascii="Times New Roman" w:hAnsi="Times New Roman" w:hint="eastAsia"/>
            <w:sz w:val="24"/>
            <w:szCs w:val="24"/>
          </w:rPr>
          <w:delText>，</w:delText>
        </w:r>
        <w:r w:rsidDel="007D2BED">
          <w:rPr>
            <w:rFonts w:ascii="Times New Roman" w:hAnsi="Times New Roman"/>
            <w:sz w:val="24"/>
            <w:szCs w:val="24"/>
          </w:rPr>
          <w:delText>1998</w:delText>
        </w:r>
        <w:r w:rsidDel="007D2BED">
          <w:rPr>
            <w:rFonts w:ascii="Times New Roman" w:hAnsi="Times New Roman" w:hint="eastAsia"/>
            <w:sz w:val="24"/>
            <w:szCs w:val="24"/>
          </w:rPr>
          <w:delText xml:space="preserve"> </w:delText>
        </w:r>
        <w:r w:rsidDel="007D2BED">
          <w:rPr>
            <w:rFonts w:ascii="Times New Roman" w:hAnsi="Times New Roman"/>
            <w:sz w:val="24"/>
            <w:szCs w:val="24"/>
          </w:rPr>
          <w:delText>[1998-09-26]. http://www.ie.nthu.edu.tw/info/ie.newie.htm</w:delText>
        </w:r>
        <w:r w:rsidDel="007D2BED">
          <w:rPr>
            <w:rFonts w:ascii="Times New Roman" w:hAnsi="Times New Roman"/>
            <w:sz w:val="24"/>
            <w:szCs w:val="24"/>
          </w:rPr>
          <w:delText>（</w:delText>
        </w:r>
        <w:r w:rsidDel="007D2BED">
          <w:rPr>
            <w:rFonts w:ascii="Times New Roman" w:hAnsi="Times New Roman"/>
            <w:sz w:val="24"/>
            <w:szCs w:val="24"/>
          </w:rPr>
          <w:delText>Big5</w:delText>
        </w:r>
        <w:r w:rsidDel="007D2BED">
          <w:rPr>
            <w:rFonts w:ascii="Times New Roman" w:hAnsi="Times New Roman"/>
            <w:sz w:val="24"/>
            <w:szCs w:val="24"/>
          </w:rPr>
          <w:delText>）</w:delText>
        </w:r>
        <w:r w:rsidDel="007D2BED">
          <w:rPr>
            <w:rFonts w:ascii="Times New Roman" w:hAnsi="Times New Roman"/>
            <w:sz w:val="24"/>
            <w:szCs w:val="24"/>
          </w:rPr>
          <w:delText>.</w:delText>
        </w:r>
      </w:del>
    </w:p>
    <w:p w14:paraId="60B153FF" w14:textId="77777777" w:rsidR="000B6263" w:rsidDel="007D2BED" w:rsidRDefault="000B6263">
      <w:pPr>
        <w:pStyle w:val="a7"/>
        <w:adjustRightInd w:val="0"/>
        <w:snapToGrid w:val="0"/>
        <w:ind w:left="523" w:hangingChars="218" w:hanging="523"/>
        <w:rPr>
          <w:del w:id="3548" w:author="3287215331@qq.com" w:date="2018-12-31T21:59:00Z"/>
          <w:rFonts w:ascii="Times New Roman" w:hAnsi="Times New Roman"/>
          <w:sz w:val="24"/>
          <w:szCs w:val="24"/>
        </w:rPr>
      </w:pPr>
      <w:del w:id="3549" w:author="3287215331@qq.com" w:date="2018-12-31T21:59:00Z">
        <w:r w:rsidDel="007D2BED">
          <w:rPr>
            <w:rFonts w:ascii="Times New Roman" w:hAnsi="Times New Roman" w:hint="eastAsia"/>
            <w:sz w:val="24"/>
            <w:szCs w:val="24"/>
          </w:rPr>
          <w:delText xml:space="preserve">[4]  </w:delText>
        </w:r>
        <w:r w:rsidDel="007D2BED">
          <w:rPr>
            <w:rFonts w:ascii="Times New Roman" w:hAnsi="Times New Roman"/>
            <w:sz w:val="24"/>
            <w:szCs w:val="24"/>
          </w:rPr>
          <w:delText>谌颖</w:delText>
        </w:r>
        <w:r w:rsidDel="007D2BED">
          <w:rPr>
            <w:rFonts w:ascii="Times New Roman" w:hAnsi="Times New Roman"/>
            <w:sz w:val="24"/>
            <w:szCs w:val="24"/>
          </w:rPr>
          <w:delText xml:space="preserve">. </w:delText>
        </w:r>
        <w:r w:rsidDel="007D2BED">
          <w:rPr>
            <w:rFonts w:ascii="Times New Roman" w:hAnsi="Times New Roman"/>
            <w:sz w:val="24"/>
            <w:szCs w:val="24"/>
          </w:rPr>
          <w:delText>空间交会控制理论与方法研究</w:delText>
        </w:r>
        <w:r w:rsidDel="007D2BED">
          <w:rPr>
            <w:rFonts w:ascii="Times New Roman" w:hAnsi="Times New Roman" w:hint="eastAsia"/>
            <w:sz w:val="24"/>
            <w:szCs w:val="24"/>
          </w:rPr>
          <w:delText>[D]</w:delText>
        </w:r>
        <w:r w:rsidDel="007D2BED">
          <w:rPr>
            <w:rFonts w:ascii="Times New Roman" w:hAnsi="Times New Roman"/>
            <w:sz w:val="24"/>
            <w:szCs w:val="24"/>
          </w:rPr>
          <w:delText xml:space="preserve">. </w:delText>
        </w:r>
        <w:r w:rsidDel="007D2BED">
          <w:rPr>
            <w:rFonts w:ascii="Times New Roman" w:hAnsi="Times New Roman" w:hint="eastAsia"/>
            <w:sz w:val="24"/>
            <w:szCs w:val="24"/>
          </w:rPr>
          <w:delText>哈尔滨：</w:delText>
        </w:r>
        <w:r w:rsidDel="007D2BED">
          <w:rPr>
            <w:rFonts w:ascii="Times New Roman" w:hAnsi="Times New Roman"/>
            <w:sz w:val="24"/>
            <w:szCs w:val="24"/>
          </w:rPr>
          <w:delText>哈尔滨工业大学</w:delText>
        </w:r>
        <w:r w:rsidDel="007D2BED">
          <w:rPr>
            <w:rFonts w:ascii="Times New Roman" w:hAnsi="Times New Roman" w:hint="eastAsia"/>
            <w:sz w:val="24"/>
            <w:szCs w:val="24"/>
          </w:rPr>
          <w:delText>，</w:delText>
        </w:r>
        <w:r w:rsidDel="007D2BED">
          <w:rPr>
            <w:rFonts w:ascii="Times New Roman" w:hAnsi="Times New Roman"/>
            <w:sz w:val="24"/>
            <w:szCs w:val="24"/>
          </w:rPr>
          <w:delText>1992</w:delText>
        </w:r>
        <w:r w:rsidDel="007D2BED">
          <w:rPr>
            <w:rFonts w:ascii="Times New Roman" w:hAnsi="Times New Roman" w:hint="eastAsia"/>
            <w:sz w:val="24"/>
            <w:szCs w:val="24"/>
          </w:rPr>
          <w:delText>：</w:delText>
        </w:r>
        <w:r w:rsidDel="007D2BED">
          <w:rPr>
            <w:rFonts w:ascii="Times New Roman" w:hAnsi="Times New Roman"/>
            <w:sz w:val="24"/>
            <w:szCs w:val="24"/>
          </w:rPr>
          <w:delText>8</w:delText>
        </w:r>
        <w:r w:rsidDel="007D2BED">
          <w:rPr>
            <w:rFonts w:ascii="Times New Roman" w:hAnsi="Times New Roman" w:hint="eastAsia"/>
            <w:sz w:val="24"/>
            <w:szCs w:val="24"/>
          </w:rPr>
          <w:delText>-</w:delText>
        </w:r>
        <w:r w:rsidDel="007D2BED">
          <w:rPr>
            <w:rFonts w:ascii="Times New Roman" w:hAnsi="Times New Roman"/>
            <w:sz w:val="24"/>
            <w:szCs w:val="24"/>
          </w:rPr>
          <w:delText>13</w:delText>
        </w:r>
        <w:r w:rsidDel="007D2BED">
          <w:rPr>
            <w:rFonts w:ascii="Times New Roman" w:hAnsi="Times New Roman" w:hint="eastAsia"/>
            <w:sz w:val="24"/>
            <w:szCs w:val="24"/>
          </w:rPr>
          <w:delText>.</w:delText>
        </w:r>
      </w:del>
    </w:p>
    <w:p w14:paraId="0DF03BAD" w14:textId="77777777" w:rsidR="000B6263" w:rsidDel="007D2BED" w:rsidRDefault="000B6263">
      <w:pPr>
        <w:pStyle w:val="a7"/>
        <w:adjustRightInd w:val="0"/>
        <w:snapToGrid w:val="0"/>
        <w:ind w:left="523" w:hangingChars="218" w:hanging="523"/>
        <w:rPr>
          <w:del w:id="3550" w:author="3287215331@qq.com" w:date="2018-12-31T21:59:00Z"/>
          <w:rFonts w:ascii="Times New Roman" w:hAnsi="Times New Roman"/>
          <w:sz w:val="24"/>
          <w:szCs w:val="24"/>
        </w:rPr>
      </w:pPr>
      <w:del w:id="3551" w:author="3287215331@qq.com" w:date="2018-12-31T21:59:00Z">
        <w:r w:rsidDel="007D2BED">
          <w:rPr>
            <w:rFonts w:ascii="Times New Roman" w:hAnsi="Times New Roman" w:hint="eastAsia"/>
            <w:sz w:val="24"/>
            <w:szCs w:val="24"/>
          </w:rPr>
          <w:delText>[5]</w:delText>
        </w:r>
        <w:r w:rsidDel="007D2BED">
          <w:rPr>
            <w:rFonts w:ascii="Times New Roman" w:hAnsi="Times New Roman"/>
            <w:sz w:val="24"/>
            <w:szCs w:val="24"/>
          </w:rPr>
          <w:delText xml:space="preserve">  KANAMORI H</w:delText>
        </w:r>
        <w:r w:rsidDel="007D2BED">
          <w:rPr>
            <w:rFonts w:ascii="Times New Roman" w:hAnsi="Times New Roman" w:hint="eastAsia"/>
            <w:sz w:val="24"/>
            <w:szCs w:val="24"/>
          </w:rPr>
          <w:delText xml:space="preserve">. </w:delText>
        </w:r>
        <w:r w:rsidDel="007D2BED">
          <w:rPr>
            <w:rFonts w:ascii="Times New Roman" w:hAnsi="Times New Roman"/>
            <w:sz w:val="24"/>
            <w:szCs w:val="24"/>
          </w:rPr>
          <w:delText>Shaking Without Quaking</w:delText>
        </w:r>
        <w:r w:rsidDel="007D2BED">
          <w:rPr>
            <w:rFonts w:ascii="Times New Roman" w:hAnsi="Times New Roman" w:hint="eastAsia"/>
            <w:sz w:val="24"/>
            <w:szCs w:val="24"/>
          </w:rPr>
          <w:delText>[</w:delText>
        </w:r>
        <w:r w:rsidDel="007D2BED">
          <w:rPr>
            <w:rFonts w:ascii="Times New Roman" w:hAnsi="Times New Roman"/>
            <w:sz w:val="24"/>
            <w:szCs w:val="24"/>
          </w:rPr>
          <w:delText>J</w:delText>
        </w:r>
        <w:r w:rsidDel="007D2BED">
          <w:rPr>
            <w:rFonts w:ascii="Times New Roman" w:hAnsi="Times New Roman" w:hint="eastAsia"/>
            <w:sz w:val="24"/>
            <w:szCs w:val="24"/>
          </w:rPr>
          <w:delText xml:space="preserve">]. </w:delText>
        </w:r>
        <w:r w:rsidDel="007D2BED">
          <w:rPr>
            <w:rFonts w:ascii="Times New Roman" w:hAnsi="Times New Roman"/>
            <w:sz w:val="24"/>
            <w:szCs w:val="24"/>
          </w:rPr>
          <w:delText>Science</w:delText>
        </w:r>
        <w:r w:rsidDel="007D2BED">
          <w:rPr>
            <w:rFonts w:ascii="Times New Roman" w:hAnsi="宋体" w:hint="eastAsia"/>
            <w:kern w:val="0"/>
            <w:sz w:val="24"/>
            <w:szCs w:val="24"/>
          </w:rPr>
          <w:delText>，</w:delText>
        </w:r>
        <w:r w:rsidDel="007D2BED">
          <w:rPr>
            <w:rFonts w:ascii="Times New Roman" w:hAnsi="Times New Roman"/>
            <w:sz w:val="24"/>
            <w:szCs w:val="24"/>
          </w:rPr>
          <w:delText>1998</w:delText>
        </w:r>
        <w:r w:rsidDel="007D2BED">
          <w:rPr>
            <w:rFonts w:ascii="Times New Roman" w:hAnsi="宋体" w:hint="eastAsia"/>
            <w:kern w:val="0"/>
            <w:sz w:val="24"/>
            <w:szCs w:val="24"/>
          </w:rPr>
          <w:delText>，</w:delText>
        </w:r>
        <w:r w:rsidDel="007D2BED">
          <w:rPr>
            <w:rFonts w:ascii="Times New Roman" w:hAnsi="Times New Roman"/>
            <w:sz w:val="24"/>
            <w:szCs w:val="24"/>
          </w:rPr>
          <w:delText>279</w:delText>
        </w:r>
        <w:r w:rsidDel="007D2BED">
          <w:rPr>
            <w:rFonts w:ascii="Times New Roman" w:hAnsi="Times New Roman" w:hint="eastAsia"/>
            <w:sz w:val="24"/>
            <w:szCs w:val="24"/>
          </w:rPr>
          <w:delText>（</w:delText>
        </w:r>
        <w:r w:rsidDel="007D2BED">
          <w:rPr>
            <w:rFonts w:ascii="Times New Roman" w:hAnsi="Times New Roman"/>
            <w:sz w:val="24"/>
            <w:szCs w:val="24"/>
          </w:rPr>
          <w:delText>5359</w:delText>
        </w:r>
        <w:r w:rsidDel="007D2BED">
          <w:rPr>
            <w:rFonts w:ascii="Times New Roman" w:hAnsi="Times New Roman" w:hint="eastAsia"/>
            <w:sz w:val="24"/>
            <w:szCs w:val="24"/>
          </w:rPr>
          <w:delText>）：</w:delText>
        </w:r>
        <w:r w:rsidDel="007D2BED">
          <w:rPr>
            <w:rFonts w:ascii="Times New Roman" w:hAnsi="Times New Roman"/>
            <w:sz w:val="24"/>
            <w:szCs w:val="24"/>
          </w:rPr>
          <w:delText>2063-2064.</w:delText>
        </w:r>
      </w:del>
    </w:p>
    <w:p w14:paraId="542E0DC0" w14:textId="77777777" w:rsidR="000B6263" w:rsidDel="007D2BED" w:rsidRDefault="000B6263">
      <w:pPr>
        <w:pStyle w:val="a7"/>
        <w:adjustRightInd w:val="0"/>
        <w:snapToGrid w:val="0"/>
        <w:ind w:left="523" w:hangingChars="218" w:hanging="523"/>
        <w:rPr>
          <w:del w:id="3552" w:author="3287215331@qq.com" w:date="2018-12-31T21:59:00Z"/>
          <w:rFonts w:ascii="Times New Roman" w:hAnsi="Times New Roman"/>
          <w:sz w:val="24"/>
          <w:szCs w:val="24"/>
        </w:rPr>
      </w:pPr>
      <w:del w:id="3553" w:author="3287215331@qq.com" w:date="2018-12-31T21:59:00Z">
        <w:r w:rsidDel="007D2BED">
          <w:rPr>
            <w:rFonts w:ascii="Times New Roman" w:hAnsi="Times New Roman"/>
            <w:sz w:val="24"/>
            <w:szCs w:val="24"/>
          </w:rPr>
          <w:delText>[6]</w:delText>
        </w:r>
        <w:r w:rsidDel="007D2BED">
          <w:rPr>
            <w:rFonts w:ascii="Times New Roman" w:hAnsi="Times New Roman" w:hint="eastAsia"/>
            <w:sz w:val="24"/>
            <w:szCs w:val="24"/>
          </w:rPr>
          <w:delText xml:space="preserve">  </w:delText>
        </w:r>
        <w:r w:rsidDel="007D2BED">
          <w:rPr>
            <w:rFonts w:ascii="Times New Roman" w:hAnsi="Times New Roman"/>
            <w:spacing w:val="-2"/>
            <w:sz w:val="24"/>
            <w:szCs w:val="24"/>
          </w:rPr>
          <w:delText xml:space="preserve">CHRISTINE M. Plant </w:delText>
        </w:r>
        <w:r w:rsidDel="007D2BED">
          <w:rPr>
            <w:rFonts w:ascii="Times New Roman" w:hAnsi="Times New Roman" w:hint="eastAsia"/>
            <w:spacing w:val="-2"/>
            <w:sz w:val="24"/>
            <w:szCs w:val="24"/>
          </w:rPr>
          <w:delText>P</w:delText>
        </w:r>
        <w:r w:rsidDel="007D2BED">
          <w:rPr>
            <w:rFonts w:ascii="Times New Roman" w:hAnsi="Times New Roman"/>
            <w:spacing w:val="-2"/>
            <w:sz w:val="24"/>
            <w:szCs w:val="24"/>
          </w:rPr>
          <w:delText xml:space="preserve">hysiology: </w:delText>
        </w:r>
        <w:r w:rsidDel="007D2BED">
          <w:rPr>
            <w:rFonts w:ascii="Times New Roman" w:hAnsi="Times New Roman" w:hint="eastAsia"/>
            <w:spacing w:val="-2"/>
            <w:sz w:val="24"/>
            <w:szCs w:val="24"/>
          </w:rPr>
          <w:delText>P</w:delText>
        </w:r>
        <w:r w:rsidDel="007D2BED">
          <w:rPr>
            <w:rFonts w:ascii="Times New Roman" w:hAnsi="Times New Roman"/>
            <w:spacing w:val="-2"/>
            <w:sz w:val="24"/>
            <w:szCs w:val="24"/>
          </w:rPr>
          <w:delText xml:space="preserve">lant </w:delText>
        </w:r>
        <w:r w:rsidDel="007D2BED">
          <w:rPr>
            <w:rFonts w:ascii="Times New Roman" w:hAnsi="Times New Roman" w:hint="eastAsia"/>
            <w:spacing w:val="-2"/>
            <w:sz w:val="24"/>
            <w:szCs w:val="24"/>
          </w:rPr>
          <w:delText>B</w:delText>
        </w:r>
        <w:r w:rsidDel="007D2BED">
          <w:rPr>
            <w:rFonts w:ascii="Times New Roman" w:hAnsi="Times New Roman"/>
            <w:spacing w:val="-2"/>
            <w:sz w:val="24"/>
            <w:szCs w:val="24"/>
          </w:rPr>
          <w:delText>iology in the Genome Era[J/OL].</w:delText>
        </w:r>
        <w:r w:rsidDel="007D2BED">
          <w:rPr>
            <w:rFonts w:ascii="Times New Roman" w:hAnsi="Times New Roman" w:hint="eastAsia"/>
            <w:spacing w:val="-2"/>
            <w:sz w:val="24"/>
            <w:szCs w:val="24"/>
          </w:rPr>
          <w:delText xml:space="preserve"> </w:delText>
        </w:r>
        <w:r w:rsidDel="007D2BED">
          <w:rPr>
            <w:rFonts w:ascii="Times New Roman" w:hAnsi="Times New Roman"/>
            <w:sz w:val="24"/>
            <w:szCs w:val="24"/>
          </w:rPr>
          <w:delText>Science</w:delText>
        </w:r>
        <w:r w:rsidDel="007D2BED">
          <w:rPr>
            <w:rFonts w:ascii="Times New Roman" w:hAnsi="Times New Roman"/>
            <w:sz w:val="24"/>
            <w:szCs w:val="24"/>
          </w:rPr>
          <w:delText>，</w:delText>
        </w:r>
        <w:r w:rsidDel="007D2BED">
          <w:rPr>
            <w:rFonts w:ascii="Times New Roman" w:hAnsi="Times New Roman"/>
            <w:sz w:val="24"/>
            <w:szCs w:val="24"/>
          </w:rPr>
          <w:delText>1998</w:delText>
        </w:r>
        <w:r w:rsidDel="007D2BED">
          <w:rPr>
            <w:rFonts w:ascii="Times New Roman" w:hAnsi="Times New Roman"/>
            <w:sz w:val="24"/>
            <w:szCs w:val="24"/>
          </w:rPr>
          <w:delText>，</w:delText>
        </w:r>
        <w:r w:rsidDel="007D2BED">
          <w:rPr>
            <w:rFonts w:ascii="Times New Roman" w:hAnsi="Times New Roman"/>
            <w:sz w:val="24"/>
            <w:szCs w:val="24"/>
          </w:rPr>
          <w:delText>281</w:delText>
        </w:r>
        <w:r w:rsidDel="007D2BED">
          <w:rPr>
            <w:rFonts w:ascii="Times New Roman" w:hAnsi="Times New Roman"/>
            <w:sz w:val="24"/>
            <w:szCs w:val="24"/>
          </w:rPr>
          <w:delText>：</w:delText>
        </w:r>
        <w:r w:rsidDel="007D2BED">
          <w:rPr>
            <w:rFonts w:ascii="Times New Roman" w:hAnsi="Times New Roman"/>
            <w:sz w:val="24"/>
            <w:szCs w:val="24"/>
          </w:rPr>
          <w:delText>331-332[1998-09-23]. http://www.sciencemag.org/cgi/</w:delText>
        </w:r>
        <w:r w:rsidDel="007D2BED">
          <w:rPr>
            <w:rFonts w:ascii="Times New Roman" w:hAnsi="Times New Roman" w:hint="eastAsia"/>
            <w:sz w:val="24"/>
            <w:szCs w:val="24"/>
          </w:rPr>
          <w:delText xml:space="preserve"> </w:delText>
        </w:r>
        <w:r w:rsidDel="007D2BED">
          <w:rPr>
            <w:rFonts w:ascii="Times New Roman" w:hAnsi="Times New Roman"/>
            <w:sz w:val="24"/>
            <w:szCs w:val="24"/>
          </w:rPr>
          <w:delText>collection/anatmorp.</w:delText>
        </w:r>
      </w:del>
    </w:p>
    <w:p w14:paraId="05D2578B" w14:textId="77777777" w:rsidR="000B6263" w:rsidDel="007D2BED" w:rsidRDefault="000B6263">
      <w:pPr>
        <w:rPr>
          <w:del w:id="3554" w:author="3287215331@qq.com" w:date="2018-12-31T21:59:00Z"/>
        </w:rPr>
        <w:pPrChange w:id="3555" w:author="3287215331@qq.com" w:date="2018-12-31T22:07:00Z">
          <w:pPr>
            <w:jc w:val="center"/>
          </w:pPr>
        </w:pPrChange>
      </w:pPr>
      <w:del w:id="3556" w:author="3287215331@qq.com" w:date="2018-12-31T21:59:00Z">
        <w:r w:rsidDel="007D2BED">
          <w:rPr>
            <w:rFonts w:hAnsi="宋体" w:hint="eastAsia"/>
            <w:b/>
            <w:bCs/>
            <w:color w:val="FF0000"/>
          </w:rPr>
          <w:delText>（参考文献</w:delText>
        </w:r>
        <w:r w:rsidDel="007D2BED">
          <w:rPr>
            <w:rFonts w:hAnsi="宋体" w:hint="eastAsia"/>
            <w:b/>
            <w:bCs/>
            <w:color w:val="FF0000"/>
          </w:rPr>
          <w:delText>0</w:delText>
        </w:r>
        <w:r w:rsidDel="007D2BED">
          <w:rPr>
            <w:rFonts w:hAnsi="宋体" w:hint="eastAsia"/>
            <w:b/>
            <w:bCs/>
            <w:color w:val="FF0000"/>
          </w:rPr>
          <w:delText>分，缺失</w:delText>
        </w:r>
        <w:r w:rsidDel="007D2BED">
          <w:rPr>
            <w:rFonts w:hAnsi="宋体" w:hint="eastAsia"/>
            <w:b/>
            <w:bCs/>
            <w:color w:val="FF0000"/>
          </w:rPr>
          <w:delText xml:space="preserve"> -1</w:delText>
        </w:r>
        <w:r w:rsidDel="007D2BED">
          <w:rPr>
            <w:rFonts w:hAnsi="宋体" w:hint="eastAsia"/>
            <w:b/>
            <w:bCs/>
            <w:color w:val="FF0000"/>
          </w:rPr>
          <w:delText>分）</w:delText>
        </w:r>
      </w:del>
    </w:p>
    <w:p w14:paraId="71752C56" w14:textId="77777777" w:rsidR="000B6263" w:rsidRDefault="000B6263">
      <w:pPr>
        <w:pStyle w:val="a7"/>
        <w:adjustRightInd w:val="0"/>
        <w:snapToGrid w:val="0"/>
        <w:ind w:left="523" w:hangingChars="218" w:hanging="523"/>
        <w:rPr>
          <w:rFonts w:ascii="Times New Roman" w:hAnsi="Times New Roman"/>
          <w:sz w:val="24"/>
          <w:szCs w:val="24"/>
        </w:rPr>
      </w:pPr>
    </w:p>
    <w:sectPr w:rsidR="000B6263">
      <w:headerReference w:type="even" r:id="rId103"/>
      <w:headerReference w:type="default" r:id="rId104"/>
      <w:footerReference w:type="default" r:id="rId105"/>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30B21" w14:textId="77777777" w:rsidR="002B73C5" w:rsidRDefault="002B73C5">
      <w:r>
        <w:separator/>
      </w:r>
    </w:p>
  </w:endnote>
  <w:endnote w:type="continuationSeparator" w:id="0">
    <w:p w14:paraId="213000F7" w14:textId="77777777" w:rsidR="002B73C5" w:rsidRDefault="002B7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395EB" w14:textId="77777777" w:rsidR="009C0B65" w:rsidRDefault="009C0B65">
    <w:pPr>
      <w:pStyle w:val="af1"/>
      <w:ind w:right="360" w:firstLine="360"/>
      <w:jc w:val="center"/>
    </w:pPr>
    <w:r>
      <w:fldChar w:fldCharType="begin"/>
    </w:r>
    <w:r>
      <w:rPr>
        <w:rStyle w:val="a5"/>
      </w:rPr>
      <w:instrText xml:space="preserve"> PAGE </w:instrText>
    </w:r>
    <w:r>
      <w:fldChar w:fldCharType="separate"/>
    </w:r>
    <w:r w:rsidR="00CC4F8D">
      <w:rPr>
        <w:rStyle w:val="a5"/>
        <w:noProof/>
      </w:rPr>
      <w:t>- 3 -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B827BE" w14:textId="77777777" w:rsidR="002B73C5" w:rsidRDefault="002B73C5">
      <w:r>
        <w:separator/>
      </w:r>
    </w:p>
  </w:footnote>
  <w:footnote w:type="continuationSeparator" w:id="0">
    <w:p w14:paraId="45FAE1C0" w14:textId="77777777" w:rsidR="002B73C5" w:rsidRDefault="002B73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6DDA1" w14:textId="77777777" w:rsidR="009C0B65" w:rsidRDefault="009C0B65">
    <w:pPr>
      <w:pStyle w:val="af"/>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55111459" w14:textId="77777777" w:rsidR="009C0B65" w:rsidRDefault="009C0B65">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E1462" w14:textId="77777777" w:rsidR="009C0B65" w:rsidRDefault="009C0B65">
    <w:pPr>
      <w:pStyle w:val="af"/>
      <w:pBdr>
        <w:bottom w:val="thinThickSmallGap" w:sz="24" w:space="0" w:color="auto"/>
      </w:pBdr>
      <w:tabs>
        <w:tab w:val="clear" w:pos="4153"/>
        <w:tab w:val="clear" w:pos="8306"/>
        <w:tab w:val="left" w:pos="4320"/>
        <w:tab w:val="right" w:pos="8880"/>
      </w:tabs>
      <w:ind w:leftChars="9" w:left="22" w:rightChars="1" w:right="2"/>
    </w:pPr>
    <w:del w:id="3557" w:author="admin" w:date="2020-06-05T11:26:00Z">
      <w:r w:rsidDel="007A2FD3">
        <w:rPr>
          <w:rFonts w:hint="eastAsia"/>
        </w:rPr>
        <w:delText>计算机系统课程报告</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32BED"/>
    <w:multiLevelType w:val="hybridMultilevel"/>
    <w:tmpl w:val="AFDE4FEC"/>
    <w:lvl w:ilvl="0" w:tplc="6F883728">
      <w:start w:val="1"/>
      <w:numFmt w:val="decimal"/>
      <w:lvlText w:val="3.3.%1"/>
      <w:lvlJc w:val="left"/>
      <w:pPr>
        <w:ind w:left="126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B405A3B"/>
    <w:multiLevelType w:val="hybridMultilevel"/>
    <w:tmpl w:val="EE6C6E64"/>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 w15:restartNumberingAfterBreak="0">
    <w:nsid w:val="0D9E256C"/>
    <w:multiLevelType w:val="hybridMultilevel"/>
    <w:tmpl w:val="7BD2BDCC"/>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3" w15:restartNumberingAfterBreak="0">
    <w:nsid w:val="0F7D5CC3"/>
    <w:multiLevelType w:val="hybridMultilevel"/>
    <w:tmpl w:val="DB5CE77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26262F2"/>
    <w:multiLevelType w:val="hybridMultilevel"/>
    <w:tmpl w:val="37AC4E0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AE17F1"/>
    <w:multiLevelType w:val="multilevel"/>
    <w:tmpl w:val="55A86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FE55B4"/>
    <w:multiLevelType w:val="hybridMultilevel"/>
    <w:tmpl w:val="4A2A7DFC"/>
    <w:lvl w:ilvl="0" w:tplc="04090001">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7" w15:restartNumberingAfterBreak="0">
    <w:nsid w:val="1A544D72"/>
    <w:multiLevelType w:val="multilevel"/>
    <w:tmpl w:val="41446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94470A"/>
    <w:multiLevelType w:val="hybridMultilevel"/>
    <w:tmpl w:val="98EACEB8"/>
    <w:lvl w:ilvl="0" w:tplc="04090001">
      <w:start w:val="1"/>
      <w:numFmt w:val="bullet"/>
      <w:lvlText w:val=""/>
      <w:lvlJc w:val="left"/>
      <w:pPr>
        <w:ind w:left="2160" w:hanging="420"/>
      </w:pPr>
      <w:rPr>
        <w:rFonts w:ascii="Wingdings" w:hAnsi="Wingdings" w:hint="default"/>
      </w:rPr>
    </w:lvl>
    <w:lvl w:ilvl="1" w:tplc="04090003" w:tentative="1">
      <w:start w:val="1"/>
      <w:numFmt w:val="bullet"/>
      <w:lvlText w:val=""/>
      <w:lvlJc w:val="left"/>
      <w:pPr>
        <w:ind w:left="2580" w:hanging="420"/>
      </w:pPr>
      <w:rPr>
        <w:rFonts w:ascii="Wingdings" w:hAnsi="Wingdings" w:hint="default"/>
      </w:rPr>
    </w:lvl>
    <w:lvl w:ilvl="2" w:tplc="04090005" w:tentative="1">
      <w:start w:val="1"/>
      <w:numFmt w:val="bullet"/>
      <w:lvlText w:val=""/>
      <w:lvlJc w:val="left"/>
      <w:pPr>
        <w:ind w:left="3000" w:hanging="420"/>
      </w:pPr>
      <w:rPr>
        <w:rFonts w:ascii="Wingdings" w:hAnsi="Wingdings" w:hint="default"/>
      </w:rPr>
    </w:lvl>
    <w:lvl w:ilvl="3" w:tplc="04090001" w:tentative="1">
      <w:start w:val="1"/>
      <w:numFmt w:val="bullet"/>
      <w:lvlText w:val=""/>
      <w:lvlJc w:val="left"/>
      <w:pPr>
        <w:ind w:left="3420" w:hanging="420"/>
      </w:pPr>
      <w:rPr>
        <w:rFonts w:ascii="Wingdings" w:hAnsi="Wingdings" w:hint="default"/>
      </w:rPr>
    </w:lvl>
    <w:lvl w:ilvl="4" w:tplc="04090003" w:tentative="1">
      <w:start w:val="1"/>
      <w:numFmt w:val="bullet"/>
      <w:lvlText w:val=""/>
      <w:lvlJc w:val="left"/>
      <w:pPr>
        <w:ind w:left="3840" w:hanging="420"/>
      </w:pPr>
      <w:rPr>
        <w:rFonts w:ascii="Wingdings" w:hAnsi="Wingdings" w:hint="default"/>
      </w:rPr>
    </w:lvl>
    <w:lvl w:ilvl="5" w:tplc="04090005" w:tentative="1">
      <w:start w:val="1"/>
      <w:numFmt w:val="bullet"/>
      <w:lvlText w:val=""/>
      <w:lvlJc w:val="left"/>
      <w:pPr>
        <w:ind w:left="4260" w:hanging="420"/>
      </w:pPr>
      <w:rPr>
        <w:rFonts w:ascii="Wingdings" w:hAnsi="Wingdings" w:hint="default"/>
      </w:rPr>
    </w:lvl>
    <w:lvl w:ilvl="6" w:tplc="04090001" w:tentative="1">
      <w:start w:val="1"/>
      <w:numFmt w:val="bullet"/>
      <w:lvlText w:val=""/>
      <w:lvlJc w:val="left"/>
      <w:pPr>
        <w:ind w:left="4680" w:hanging="420"/>
      </w:pPr>
      <w:rPr>
        <w:rFonts w:ascii="Wingdings" w:hAnsi="Wingdings" w:hint="default"/>
      </w:rPr>
    </w:lvl>
    <w:lvl w:ilvl="7" w:tplc="04090003" w:tentative="1">
      <w:start w:val="1"/>
      <w:numFmt w:val="bullet"/>
      <w:lvlText w:val=""/>
      <w:lvlJc w:val="left"/>
      <w:pPr>
        <w:ind w:left="5100" w:hanging="420"/>
      </w:pPr>
      <w:rPr>
        <w:rFonts w:ascii="Wingdings" w:hAnsi="Wingdings" w:hint="default"/>
      </w:rPr>
    </w:lvl>
    <w:lvl w:ilvl="8" w:tplc="04090005" w:tentative="1">
      <w:start w:val="1"/>
      <w:numFmt w:val="bullet"/>
      <w:lvlText w:val=""/>
      <w:lvlJc w:val="left"/>
      <w:pPr>
        <w:ind w:left="5520" w:hanging="420"/>
      </w:pPr>
      <w:rPr>
        <w:rFonts w:ascii="Wingdings" w:hAnsi="Wingdings" w:hint="default"/>
      </w:rPr>
    </w:lvl>
  </w:abstractNum>
  <w:abstractNum w:abstractNumId="9" w15:restartNumberingAfterBreak="0">
    <w:nsid w:val="221B23C2"/>
    <w:multiLevelType w:val="hybridMultilevel"/>
    <w:tmpl w:val="0DCC9640"/>
    <w:lvl w:ilvl="0" w:tplc="6F883728">
      <w:start w:val="1"/>
      <w:numFmt w:val="decimal"/>
      <w:lvlText w:val="3.3.%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A938C2"/>
    <w:multiLevelType w:val="hybridMultilevel"/>
    <w:tmpl w:val="50A2C4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62A4C39"/>
    <w:multiLevelType w:val="hybridMultilevel"/>
    <w:tmpl w:val="4EF22968"/>
    <w:lvl w:ilvl="0" w:tplc="6F883728">
      <w:start w:val="1"/>
      <w:numFmt w:val="decimal"/>
      <w:lvlText w:val="3.3.%1"/>
      <w:lvlJc w:val="left"/>
      <w:pPr>
        <w:ind w:left="2440" w:hanging="420"/>
      </w:pPr>
      <w:rPr>
        <w:rFonts w:hint="eastAsia"/>
      </w:rPr>
    </w:lvl>
    <w:lvl w:ilvl="1" w:tplc="04090019" w:tentative="1">
      <w:start w:val="1"/>
      <w:numFmt w:val="lowerLetter"/>
      <w:lvlText w:val="%2)"/>
      <w:lvlJc w:val="left"/>
      <w:pPr>
        <w:ind w:left="2360" w:hanging="420"/>
      </w:pPr>
    </w:lvl>
    <w:lvl w:ilvl="2" w:tplc="0409001B" w:tentative="1">
      <w:start w:val="1"/>
      <w:numFmt w:val="lowerRoman"/>
      <w:lvlText w:val="%3."/>
      <w:lvlJc w:val="right"/>
      <w:pPr>
        <w:ind w:left="2780" w:hanging="420"/>
      </w:pPr>
    </w:lvl>
    <w:lvl w:ilvl="3" w:tplc="0409000F" w:tentative="1">
      <w:start w:val="1"/>
      <w:numFmt w:val="decimal"/>
      <w:lvlText w:val="%4."/>
      <w:lvlJc w:val="left"/>
      <w:pPr>
        <w:ind w:left="3200" w:hanging="420"/>
      </w:pPr>
    </w:lvl>
    <w:lvl w:ilvl="4" w:tplc="04090019" w:tentative="1">
      <w:start w:val="1"/>
      <w:numFmt w:val="lowerLetter"/>
      <w:lvlText w:val="%5)"/>
      <w:lvlJc w:val="left"/>
      <w:pPr>
        <w:ind w:left="3620" w:hanging="420"/>
      </w:pPr>
    </w:lvl>
    <w:lvl w:ilvl="5" w:tplc="0409001B" w:tentative="1">
      <w:start w:val="1"/>
      <w:numFmt w:val="lowerRoman"/>
      <w:lvlText w:val="%6."/>
      <w:lvlJc w:val="right"/>
      <w:pPr>
        <w:ind w:left="4040" w:hanging="420"/>
      </w:pPr>
    </w:lvl>
    <w:lvl w:ilvl="6" w:tplc="0409000F" w:tentative="1">
      <w:start w:val="1"/>
      <w:numFmt w:val="decimal"/>
      <w:lvlText w:val="%7."/>
      <w:lvlJc w:val="left"/>
      <w:pPr>
        <w:ind w:left="4460" w:hanging="420"/>
      </w:pPr>
    </w:lvl>
    <w:lvl w:ilvl="7" w:tplc="04090019" w:tentative="1">
      <w:start w:val="1"/>
      <w:numFmt w:val="lowerLetter"/>
      <w:lvlText w:val="%8)"/>
      <w:lvlJc w:val="left"/>
      <w:pPr>
        <w:ind w:left="4880" w:hanging="420"/>
      </w:pPr>
    </w:lvl>
    <w:lvl w:ilvl="8" w:tplc="0409001B" w:tentative="1">
      <w:start w:val="1"/>
      <w:numFmt w:val="lowerRoman"/>
      <w:lvlText w:val="%9."/>
      <w:lvlJc w:val="right"/>
      <w:pPr>
        <w:ind w:left="5300" w:hanging="420"/>
      </w:pPr>
    </w:lvl>
  </w:abstractNum>
  <w:abstractNum w:abstractNumId="12" w15:restartNumberingAfterBreak="0">
    <w:nsid w:val="2E010C07"/>
    <w:multiLevelType w:val="multilevel"/>
    <w:tmpl w:val="41446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D64672"/>
    <w:multiLevelType w:val="hybridMultilevel"/>
    <w:tmpl w:val="A552CE64"/>
    <w:lvl w:ilvl="0" w:tplc="6F883728">
      <w:start w:val="1"/>
      <w:numFmt w:val="decimal"/>
      <w:lvlText w:val="3.3.%1"/>
      <w:lvlJc w:val="left"/>
      <w:pPr>
        <w:ind w:left="126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7FF76AD"/>
    <w:multiLevelType w:val="multilevel"/>
    <w:tmpl w:val="4AFAC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E91703"/>
    <w:multiLevelType w:val="hybridMultilevel"/>
    <w:tmpl w:val="1A42A1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49D52B60"/>
    <w:multiLevelType w:val="multilevel"/>
    <w:tmpl w:val="95324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55361F"/>
    <w:multiLevelType w:val="hybridMultilevel"/>
    <w:tmpl w:val="1BBAF03E"/>
    <w:lvl w:ilvl="0" w:tplc="6F883728">
      <w:start w:val="1"/>
      <w:numFmt w:val="decimal"/>
      <w:lvlText w:val="3.3.%1"/>
      <w:lvlJc w:val="left"/>
      <w:pPr>
        <w:ind w:left="132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EDC09E8"/>
    <w:multiLevelType w:val="hybridMultilevel"/>
    <w:tmpl w:val="6374C09E"/>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9" w15:restartNumberingAfterBreak="0">
    <w:nsid w:val="56B40474"/>
    <w:multiLevelType w:val="multilevel"/>
    <w:tmpl w:val="F700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132B56"/>
    <w:multiLevelType w:val="multilevel"/>
    <w:tmpl w:val="55A86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7D12E4"/>
    <w:multiLevelType w:val="hybridMultilevel"/>
    <w:tmpl w:val="E5D607D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74352D9"/>
    <w:multiLevelType w:val="hybridMultilevel"/>
    <w:tmpl w:val="1C625E1A"/>
    <w:lvl w:ilvl="0" w:tplc="04090001">
      <w:start w:val="1"/>
      <w:numFmt w:val="bullet"/>
      <w:lvlText w:val=""/>
      <w:lvlJc w:val="left"/>
      <w:pPr>
        <w:ind w:left="1960" w:hanging="420"/>
      </w:pPr>
      <w:rPr>
        <w:rFonts w:ascii="Wingdings" w:hAnsi="Wingdings" w:hint="default"/>
      </w:rPr>
    </w:lvl>
    <w:lvl w:ilvl="1" w:tplc="04090003" w:tentative="1">
      <w:start w:val="1"/>
      <w:numFmt w:val="bullet"/>
      <w:lvlText w:val=""/>
      <w:lvlJc w:val="left"/>
      <w:pPr>
        <w:ind w:left="2380" w:hanging="420"/>
      </w:pPr>
      <w:rPr>
        <w:rFonts w:ascii="Wingdings" w:hAnsi="Wingdings" w:hint="default"/>
      </w:rPr>
    </w:lvl>
    <w:lvl w:ilvl="2" w:tplc="04090005" w:tentative="1">
      <w:start w:val="1"/>
      <w:numFmt w:val="bullet"/>
      <w:lvlText w:val=""/>
      <w:lvlJc w:val="left"/>
      <w:pPr>
        <w:ind w:left="2800" w:hanging="420"/>
      </w:pPr>
      <w:rPr>
        <w:rFonts w:ascii="Wingdings" w:hAnsi="Wingdings" w:hint="default"/>
      </w:rPr>
    </w:lvl>
    <w:lvl w:ilvl="3" w:tplc="04090001" w:tentative="1">
      <w:start w:val="1"/>
      <w:numFmt w:val="bullet"/>
      <w:lvlText w:val=""/>
      <w:lvlJc w:val="left"/>
      <w:pPr>
        <w:ind w:left="3220" w:hanging="420"/>
      </w:pPr>
      <w:rPr>
        <w:rFonts w:ascii="Wingdings" w:hAnsi="Wingdings" w:hint="default"/>
      </w:rPr>
    </w:lvl>
    <w:lvl w:ilvl="4" w:tplc="04090003" w:tentative="1">
      <w:start w:val="1"/>
      <w:numFmt w:val="bullet"/>
      <w:lvlText w:val=""/>
      <w:lvlJc w:val="left"/>
      <w:pPr>
        <w:ind w:left="3640" w:hanging="420"/>
      </w:pPr>
      <w:rPr>
        <w:rFonts w:ascii="Wingdings" w:hAnsi="Wingdings" w:hint="default"/>
      </w:rPr>
    </w:lvl>
    <w:lvl w:ilvl="5" w:tplc="04090005" w:tentative="1">
      <w:start w:val="1"/>
      <w:numFmt w:val="bullet"/>
      <w:lvlText w:val=""/>
      <w:lvlJc w:val="left"/>
      <w:pPr>
        <w:ind w:left="4060" w:hanging="420"/>
      </w:pPr>
      <w:rPr>
        <w:rFonts w:ascii="Wingdings" w:hAnsi="Wingdings" w:hint="default"/>
      </w:rPr>
    </w:lvl>
    <w:lvl w:ilvl="6" w:tplc="04090001" w:tentative="1">
      <w:start w:val="1"/>
      <w:numFmt w:val="bullet"/>
      <w:lvlText w:val=""/>
      <w:lvlJc w:val="left"/>
      <w:pPr>
        <w:ind w:left="4480" w:hanging="420"/>
      </w:pPr>
      <w:rPr>
        <w:rFonts w:ascii="Wingdings" w:hAnsi="Wingdings" w:hint="default"/>
      </w:rPr>
    </w:lvl>
    <w:lvl w:ilvl="7" w:tplc="04090003" w:tentative="1">
      <w:start w:val="1"/>
      <w:numFmt w:val="bullet"/>
      <w:lvlText w:val=""/>
      <w:lvlJc w:val="left"/>
      <w:pPr>
        <w:ind w:left="4900" w:hanging="420"/>
      </w:pPr>
      <w:rPr>
        <w:rFonts w:ascii="Wingdings" w:hAnsi="Wingdings" w:hint="default"/>
      </w:rPr>
    </w:lvl>
    <w:lvl w:ilvl="8" w:tplc="04090005" w:tentative="1">
      <w:start w:val="1"/>
      <w:numFmt w:val="bullet"/>
      <w:lvlText w:val=""/>
      <w:lvlJc w:val="left"/>
      <w:pPr>
        <w:ind w:left="5320" w:hanging="420"/>
      </w:pPr>
      <w:rPr>
        <w:rFonts w:ascii="Wingdings" w:hAnsi="Wingdings" w:hint="default"/>
      </w:rPr>
    </w:lvl>
  </w:abstractNum>
  <w:abstractNum w:abstractNumId="23" w15:restartNumberingAfterBreak="0">
    <w:nsid w:val="70D73E91"/>
    <w:multiLevelType w:val="hybridMultilevel"/>
    <w:tmpl w:val="69566D2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78966445"/>
    <w:multiLevelType w:val="multilevel"/>
    <w:tmpl w:val="CA629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21"/>
  </w:num>
  <w:num w:numId="4">
    <w:abstractNumId w:val="3"/>
  </w:num>
  <w:num w:numId="5">
    <w:abstractNumId w:val="9"/>
  </w:num>
  <w:num w:numId="6">
    <w:abstractNumId w:val="17"/>
  </w:num>
  <w:num w:numId="7">
    <w:abstractNumId w:val="0"/>
  </w:num>
  <w:num w:numId="8">
    <w:abstractNumId w:val="13"/>
  </w:num>
  <w:num w:numId="9">
    <w:abstractNumId w:val="11"/>
  </w:num>
  <w:num w:numId="10">
    <w:abstractNumId w:val="18"/>
  </w:num>
  <w:num w:numId="11">
    <w:abstractNumId w:val="22"/>
  </w:num>
  <w:num w:numId="12">
    <w:abstractNumId w:val="12"/>
  </w:num>
  <w:num w:numId="13">
    <w:abstractNumId w:val="5"/>
  </w:num>
  <w:num w:numId="14">
    <w:abstractNumId w:val="7"/>
  </w:num>
  <w:num w:numId="15">
    <w:abstractNumId w:val="20"/>
  </w:num>
  <w:num w:numId="16">
    <w:abstractNumId w:val="23"/>
  </w:num>
  <w:num w:numId="17">
    <w:abstractNumId w:val="2"/>
  </w:num>
  <w:num w:numId="18">
    <w:abstractNumId w:val="15"/>
  </w:num>
  <w:num w:numId="19">
    <w:abstractNumId w:val="1"/>
  </w:num>
  <w:num w:numId="20">
    <w:abstractNumId w:val="6"/>
  </w:num>
  <w:num w:numId="21">
    <w:abstractNumId w:val="8"/>
  </w:num>
  <w:num w:numId="22">
    <w:abstractNumId w:val="24"/>
  </w:num>
  <w:num w:numId="23">
    <w:abstractNumId w:val="16"/>
  </w:num>
  <w:num w:numId="24">
    <w:abstractNumId w:val="19"/>
  </w:num>
  <w:num w:numId="25">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dmin">
    <w15:presenceInfo w15:providerId="None" w15:userId="admin"/>
  </w15:person>
  <w15:person w15:author="张 家林">
    <w15:presenceInfo w15:providerId="Windows Live" w15:userId="728dd417ae6ced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HorizontalSpacing w:val="2"/>
  <w:drawingGridVerticalSpacing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59CA"/>
    <w:rsid w:val="00001819"/>
    <w:rsid w:val="00001D98"/>
    <w:rsid w:val="00004AC8"/>
    <w:rsid w:val="0000575D"/>
    <w:rsid w:val="00006664"/>
    <w:rsid w:val="000069E8"/>
    <w:rsid w:val="00007097"/>
    <w:rsid w:val="000078D9"/>
    <w:rsid w:val="00010205"/>
    <w:rsid w:val="00010512"/>
    <w:rsid w:val="00010589"/>
    <w:rsid w:val="00010B03"/>
    <w:rsid w:val="00011DF9"/>
    <w:rsid w:val="000144AD"/>
    <w:rsid w:val="00016378"/>
    <w:rsid w:val="00016427"/>
    <w:rsid w:val="000176BA"/>
    <w:rsid w:val="000179CD"/>
    <w:rsid w:val="00020C78"/>
    <w:rsid w:val="00023663"/>
    <w:rsid w:val="00024610"/>
    <w:rsid w:val="00024927"/>
    <w:rsid w:val="00025DBD"/>
    <w:rsid w:val="00027C54"/>
    <w:rsid w:val="00032876"/>
    <w:rsid w:val="00032A4C"/>
    <w:rsid w:val="00033686"/>
    <w:rsid w:val="00033F31"/>
    <w:rsid w:val="00035983"/>
    <w:rsid w:val="000409A7"/>
    <w:rsid w:val="00041EB0"/>
    <w:rsid w:val="00041F36"/>
    <w:rsid w:val="00042C58"/>
    <w:rsid w:val="00042CFB"/>
    <w:rsid w:val="000450E7"/>
    <w:rsid w:val="000451F4"/>
    <w:rsid w:val="00046EDA"/>
    <w:rsid w:val="000515AB"/>
    <w:rsid w:val="00051841"/>
    <w:rsid w:val="0005230B"/>
    <w:rsid w:val="00052927"/>
    <w:rsid w:val="00053017"/>
    <w:rsid w:val="00053460"/>
    <w:rsid w:val="0005361B"/>
    <w:rsid w:val="00053825"/>
    <w:rsid w:val="00056572"/>
    <w:rsid w:val="0005722A"/>
    <w:rsid w:val="00057995"/>
    <w:rsid w:val="00057DF0"/>
    <w:rsid w:val="00062554"/>
    <w:rsid w:val="000648BD"/>
    <w:rsid w:val="00064B25"/>
    <w:rsid w:val="00064C37"/>
    <w:rsid w:val="00066602"/>
    <w:rsid w:val="0006668E"/>
    <w:rsid w:val="0006681C"/>
    <w:rsid w:val="00067972"/>
    <w:rsid w:val="00070709"/>
    <w:rsid w:val="00071409"/>
    <w:rsid w:val="000726D0"/>
    <w:rsid w:val="00073CD7"/>
    <w:rsid w:val="00077806"/>
    <w:rsid w:val="000847EE"/>
    <w:rsid w:val="00084A56"/>
    <w:rsid w:val="00085A6B"/>
    <w:rsid w:val="00090286"/>
    <w:rsid w:val="00090A7C"/>
    <w:rsid w:val="00091BDE"/>
    <w:rsid w:val="00093CB7"/>
    <w:rsid w:val="00095937"/>
    <w:rsid w:val="0009705B"/>
    <w:rsid w:val="000A31A6"/>
    <w:rsid w:val="000A348E"/>
    <w:rsid w:val="000A400F"/>
    <w:rsid w:val="000A492D"/>
    <w:rsid w:val="000A71AA"/>
    <w:rsid w:val="000A771F"/>
    <w:rsid w:val="000B25F7"/>
    <w:rsid w:val="000B6263"/>
    <w:rsid w:val="000B66F0"/>
    <w:rsid w:val="000B6E65"/>
    <w:rsid w:val="000B729A"/>
    <w:rsid w:val="000C1531"/>
    <w:rsid w:val="000C1EC7"/>
    <w:rsid w:val="000C2E41"/>
    <w:rsid w:val="000C4568"/>
    <w:rsid w:val="000C6F15"/>
    <w:rsid w:val="000C762C"/>
    <w:rsid w:val="000C7E7F"/>
    <w:rsid w:val="000D2202"/>
    <w:rsid w:val="000D286A"/>
    <w:rsid w:val="000D3D75"/>
    <w:rsid w:val="000D400F"/>
    <w:rsid w:val="000D412F"/>
    <w:rsid w:val="000D7736"/>
    <w:rsid w:val="000D7EE6"/>
    <w:rsid w:val="000E0024"/>
    <w:rsid w:val="000E0E4B"/>
    <w:rsid w:val="000E4865"/>
    <w:rsid w:val="000E5BCB"/>
    <w:rsid w:val="000F032E"/>
    <w:rsid w:val="000F05C9"/>
    <w:rsid w:val="000F0882"/>
    <w:rsid w:val="000F301E"/>
    <w:rsid w:val="000F3669"/>
    <w:rsid w:val="000F37C1"/>
    <w:rsid w:val="000F632F"/>
    <w:rsid w:val="0010041D"/>
    <w:rsid w:val="00101A45"/>
    <w:rsid w:val="001027E3"/>
    <w:rsid w:val="00105FA0"/>
    <w:rsid w:val="00106F38"/>
    <w:rsid w:val="00110622"/>
    <w:rsid w:val="0011177F"/>
    <w:rsid w:val="00112FE1"/>
    <w:rsid w:val="0011453B"/>
    <w:rsid w:val="00115524"/>
    <w:rsid w:val="00117199"/>
    <w:rsid w:val="001206D3"/>
    <w:rsid w:val="00121BF7"/>
    <w:rsid w:val="001229A8"/>
    <w:rsid w:val="001229BE"/>
    <w:rsid w:val="0012523E"/>
    <w:rsid w:val="00125ECC"/>
    <w:rsid w:val="00126421"/>
    <w:rsid w:val="001269D5"/>
    <w:rsid w:val="00131410"/>
    <w:rsid w:val="0013232F"/>
    <w:rsid w:val="001330A5"/>
    <w:rsid w:val="00133708"/>
    <w:rsid w:val="001346D0"/>
    <w:rsid w:val="00134BB8"/>
    <w:rsid w:val="00135E9F"/>
    <w:rsid w:val="00136CA2"/>
    <w:rsid w:val="00137FF5"/>
    <w:rsid w:val="00140F16"/>
    <w:rsid w:val="00141359"/>
    <w:rsid w:val="00142409"/>
    <w:rsid w:val="00142D09"/>
    <w:rsid w:val="0014368A"/>
    <w:rsid w:val="00143EEA"/>
    <w:rsid w:val="00145AC0"/>
    <w:rsid w:val="001477B6"/>
    <w:rsid w:val="001509F6"/>
    <w:rsid w:val="00150ABC"/>
    <w:rsid w:val="00152E33"/>
    <w:rsid w:val="00153BBC"/>
    <w:rsid w:val="001574BA"/>
    <w:rsid w:val="00162A29"/>
    <w:rsid w:val="00162D78"/>
    <w:rsid w:val="00162D9F"/>
    <w:rsid w:val="00163020"/>
    <w:rsid w:val="0016451E"/>
    <w:rsid w:val="0016526A"/>
    <w:rsid w:val="001654CB"/>
    <w:rsid w:val="00167AE3"/>
    <w:rsid w:val="00171902"/>
    <w:rsid w:val="00172AC2"/>
    <w:rsid w:val="001746A6"/>
    <w:rsid w:val="00174BB0"/>
    <w:rsid w:val="001759D4"/>
    <w:rsid w:val="00175C41"/>
    <w:rsid w:val="00175E4D"/>
    <w:rsid w:val="001763FD"/>
    <w:rsid w:val="0017667C"/>
    <w:rsid w:val="0018071E"/>
    <w:rsid w:val="001851F0"/>
    <w:rsid w:val="001858E6"/>
    <w:rsid w:val="00186648"/>
    <w:rsid w:val="0019111C"/>
    <w:rsid w:val="00194917"/>
    <w:rsid w:val="001956D5"/>
    <w:rsid w:val="0019573A"/>
    <w:rsid w:val="0019588E"/>
    <w:rsid w:val="001958A2"/>
    <w:rsid w:val="0019666A"/>
    <w:rsid w:val="001A0816"/>
    <w:rsid w:val="001A11AF"/>
    <w:rsid w:val="001A187A"/>
    <w:rsid w:val="001A39D2"/>
    <w:rsid w:val="001A3D05"/>
    <w:rsid w:val="001A5C94"/>
    <w:rsid w:val="001A6179"/>
    <w:rsid w:val="001A6C8E"/>
    <w:rsid w:val="001A7F49"/>
    <w:rsid w:val="001B69E5"/>
    <w:rsid w:val="001B6C81"/>
    <w:rsid w:val="001C0C26"/>
    <w:rsid w:val="001C0E29"/>
    <w:rsid w:val="001C100D"/>
    <w:rsid w:val="001C2F30"/>
    <w:rsid w:val="001C32BF"/>
    <w:rsid w:val="001C40A0"/>
    <w:rsid w:val="001C46CC"/>
    <w:rsid w:val="001C4C12"/>
    <w:rsid w:val="001C54E8"/>
    <w:rsid w:val="001C7EC5"/>
    <w:rsid w:val="001D2687"/>
    <w:rsid w:val="001D2CD3"/>
    <w:rsid w:val="001D42CD"/>
    <w:rsid w:val="001D709A"/>
    <w:rsid w:val="001D711E"/>
    <w:rsid w:val="001E05F4"/>
    <w:rsid w:val="001E13DA"/>
    <w:rsid w:val="001E2199"/>
    <w:rsid w:val="001E26CC"/>
    <w:rsid w:val="001E30B8"/>
    <w:rsid w:val="001E315E"/>
    <w:rsid w:val="001E4A1B"/>
    <w:rsid w:val="001E5E83"/>
    <w:rsid w:val="001E75F9"/>
    <w:rsid w:val="001F0F8E"/>
    <w:rsid w:val="001F33A1"/>
    <w:rsid w:val="001F4906"/>
    <w:rsid w:val="001F53FF"/>
    <w:rsid w:val="001F6DFA"/>
    <w:rsid w:val="00201535"/>
    <w:rsid w:val="002015B7"/>
    <w:rsid w:val="00201E9D"/>
    <w:rsid w:val="00201EC9"/>
    <w:rsid w:val="00204501"/>
    <w:rsid w:val="0020632D"/>
    <w:rsid w:val="0020695D"/>
    <w:rsid w:val="002076D1"/>
    <w:rsid w:val="0020794A"/>
    <w:rsid w:val="002205D2"/>
    <w:rsid w:val="00220B02"/>
    <w:rsid w:val="00220EB9"/>
    <w:rsid w:val="00220FD7"/>
    <w:rsid w:val="00220FEA"/>
    <w:rsid w:val="00221EA8"/>
    <w:rsid w:val="002244A3"/>
    <w:rsid w:val="00224998"/>
    <w:rsid w:val="00227467"/>
    <w:rsid w:val="00230100"/>
    <w:rsid w:val="002310F9"/>
    <w:rsid w:val="00231474"/>
    <w:rsid w:val="002319D8"/>
    <w:rsid w:val="00232B9F"/>
    <w:rsid w:val="00235C12"/>
    <w:rsid w:val="00235E75"/>
    <w:rsid w:val="00236FE0"/>
    <w:rsid w:val="00240A2C"/>
    <w:rsid w:val="00241746"/>
    <w:rsid w:val="00242ECF"/>
    <w:rsid w:val="00243AC3"/>
    <w:rsid w:val="00245644"/>
    <w:rsid w:val="00246D4F"/>
    <w:rsid w:val="00247E2E"/>
    <w:rsid w:val="00250046"/>
    <w:rsid w:val="00252B12"/>
    <w:rsid w:val="002532C5"/>
    <w:rsid w:val="00253881"/>
    <w:rsid w:val="0025401F"/>
    <w:rsid w:val="002550AA"/>
    <w:rsid w:val="00255E08"/>
    <w:rsid w:val="00262105"/>
    <w:rsid w:val="00265935"/>
    <w:rsid w:val="00265D16"/>
    <w:rsid w:val="00267EFA"/>
    <w:rsid w:val="00270BA1"/>
    <w:rsid w:val="0027132F"/>
    <w:rsid w:val="002736FA"/>
    <w:rsid w:val="00274661"/>
    <w:rsid w:val="002767A2"/>
    <w:rsid w:val="00276BE5"/>
    <w:rsid w:val="0028102D"/>
    <w:rsid w:val="00281567"/>
    <w:rsid w:val="00282C4D"/>
    <w:rsid w:val="00286091"/>
    <w:rsid w:val="002945A6"/>
    <w:rsid w:val="002959EB"/>
    <w:rsid w:val="0029716A"/>
    <w:rsid w:val="002A0358"/>
    <w:rsid w:val="002A0392"/>
    <w:rsid w:val="002A1A2F"/>
    <w:rsid w:val="002A239D"/>
    <w:rsid w:val="002A28E1"/>
    <w:rsid w:val="002A4195"/>
    <w:rsid w:val="002A4A0C"/>
    <w:rsid w:val="002A4C0F"/>
    <w:rsid w:val="002A5916"/>
    <w:rsid w:val="002A5E6B"/>
    <w:rsid w:val="002A5FEF"/>
    <w:rsid w:val="002A606B"/>
    <w:rsid w:val="002A6338"/>
    <w:rsid w:val="002A6D1E"/>
    <w:rsid w:val="002A7808"/>
    <w:rsid w:val="002A78A0"/>
    <w:rsid w:val="002B0C07"/>
    <w:rsid w:val="002B1566"/>
    <w:rsid w:val="002B3CAE"/>
    <w:rsid w:val="002B5024"/>
    <w:rsid w:val="002B5061"/>
    <w:rsid w:val="002B59AE"/>
    <w:rsid w:val="002B73C5"/>
    <w:rsid w:val="002C0190"/>
    <w:rsid w:val="002C3882"/>
    <w:rsid w:val="002C404B"/>
    <w:rsid w:val="002C4520"/>
    <w:rsid w:val="002C4A6E"/>
    <w:rsid w:val="002C58F0"/>
    <w:rsid w:val="002C5E4A"/>
    <w:rsid w:val="002C7514"/>
    <w:rsid w:val="002D0EE0"/>
    <w:rsid w:val="002D21B4"/>
    <w:rsid w:val="002D3312"/>
    <w:rsid w:val="002D343C"/>
    <w:rsid w:val="002D6462"/>
    <w:rsid w:val="002E05CE"/>
    <w:rsid w:val="002E072E"/>
    <w:rsid w:val="002E0CD8"/>
    <w:rsid w:val="002E14F3"/>
    <w:rsid w:val="002E1594"/>
    <w:rsid w:val="002E343A"/>
    <w:rsid w:val="002E38AF"/>
    <w:rsid w:val="002E3EA5"/>
    <w:rsid w:val="002E4D5A"/>
    <w:rsid w:val="002E50D6"/>
    <w:rsid w:val="002E522C"/>
    <w:rsid w:val="002E5A06"/>
    <w:rsid w:val="002E7BDF"/>
    <w:rsid w:val="002E7D3D"/>
    <w:rsid w:val="002F0769"/>
    <w:rsid w:val="002F2EDF"/>
    <w:rsid w:val="002F4174"/>
    <w:rsid w:val="002F4D88"/>
    <w:rsid w:val="002F5572"/>
    <w:rsid w:val="002F5A78"/>
    <w:rsid w:val="002F6E0C"/>
    <w:rsid w:val="00300408"/>
    <w:rsid w:val="00300453"/>
    <w:rsid w:val="00301F96"/>
    <w:rsid w:val="00305282"/>
    <w:rsid w:val="00306A4C"/>
    <w:rsid w:val="0030772A"/>
    <w:rsid w:val="003079A5"/>
    <w:rsid w:val="003106BA"/>
    <w:rsid w:val="00310E3F"/>
    <w:rsid w:val="00310F02"/>
    <w:rsid w:val="00311369"/>
    <w:rsid w:val="00311B30"/>
    <w:rsid w:val="00311B91"/>
    <w:rsid w:val="00314C15"/>
    <w:rsid w:val="00316431"/>
    <w:rsid w:val="003165D3"/>
    <w:rsid w:val="003169BB"/>
    <w:rsid w:val="00325B10"/>
    <w:rsid w:val="00326758"/>
    <w:rsid w:val="00334FCB"/>
    <w:rsid w:val="00335D67"/>
    <w:rsid w:val="003363A4"/>
    <w:rsid w:val="0033763A"/>
    <w:rsid w:val="00344696"/>
    <w:rsid w:val="00345616"/>
    <w:rsid w:val="003461D4"/>
    <w:rsid w:val="00346766"/>
    <w:rsid w:val="0035265B"/>
    <w:rsid w:val="00353D46"/>
    <w:rsid w:val="003543A6"/>
    <w:rsid w:val="00357A90"/>
    <w:rsid w:val="00360527"/>
    <w:rsid w:val="00360A24"/>
    <w:rsid w:val="00362146"/>
    <w:rsid w:val="0036255D"/>
    <w:rsid w:val="003626E0"/>
    <w:rsid w:val="00363BCC"/>
    <w:rsid w:val="003659B5"/>
    <w:rsid w:val="00365DA4"/>
    <w:rsid w:val="00366604"/>
    <w:rsid w:val="00367468"/>
    <w:rsid w:val="003675E5"/>
    <w:rsid w:val="003677C6"/>
    <w:rsid w:val="00367DE9"/>
    <w:rsid w:val="00373538"/>
    <w:rsid w:val="00373991"/>
    <w:rsid w:val="00374C17"/>
    <w:rsid w:val="00375431"/>
    <w:rsid w:val="00375E5B"/>
    <w:rsid w:val="00376737"/>
    <w:rsid w:val="00377757"/>
    <w:rsid w:val="003800B5"/>
    <w:rsid w:val="00380C15"/>
    <w:rsid w:val="00381161"/>
    <w:rsid w:val="003829AF"/>
    <w:rsid w:val="003849A6"/>
    <w:rsid w:val="0038788A"/>
    <w:rsid w:val="0039178B"/>
    <w:rsid w:val="00392A94"/>
    <w:rsid w:val="0039332B"/>
    <w:rsid w:val="0039383E"/>
    <w:rsid w:val="00395444"/>
    <w:rsid w:val="003A3F96"/>
    <w:rsid w:val="003A4064"/>
    <w:rsid w:val="003A60A6"/>
    <w:rsid w:val="003A7A12"/>
    <w:rsid w:val="003B0203"/>
    <w:rsid w:val="003B14D5"/>
    <w:rsid w:val="003B1CFA"/>
    <w:rsid w:val="003B2E94"/>
    <w:rsid w:val="003B3267"/>
    <w:rsid w:val="003B3C6B"/>
    <w:rsid w:val="003B48CF"/>
    <w:rsid w:val="003B51E6"/>
    <w:rsid w:val="003B6320"/>
    <w:rsid w:val="003B7A2C"/>
    <w:rsid w:val="003C39C7"/>
    <w:rsid w:val="003C4000"/>
    <w:rsid w:val="003C7928"/>
    <w:rsid w:val="003D12A5"/>
    <w:rsid w:val="003D18F9"/>
    <w:rsid w:val="003D1AE0"/>
    <w:rsid w:val="003D2201"/>
    <w:rsid w:val="003D225C"/>
    <w:rsid w:val="003D2A0B"/>
    <w:rsid w:val="003D37AB"/>
    <w:rsid w:val="003D4C47"/>
    <w:rsid w:val="003E2DA4"/>
    <w:rsid w:val="003E3290"/>
    <w:rsid w:val="003E3D88"/>
    <w:rsid w:val="003E4F8E"/>
    <w:rsid w:val="003E52E0"/>
    <w:rsid w:val="003E53CF"/>
    <w:rsid w:val="003E583D"/>
    <w:rsid w:val="003E6724"/>
    <w:rsid w:val="003E7D00"/>
    <w:rsid w:val="003F154E"/>
    <w:rsid w:val="003F1C42"/>
    <w:rsid w:val="003F2294"/>
    <w:rsid w:val="003F6364"/>
    <w:rsid w:val="003F7D0E"/>
    <w:rsid w:val="004003DA"/>
    <w:rsid w:val="00400651"/>
    <w:rsid w:val="00400A30"/>
    <w:rsid w:val="00401073"/>
    <w:rsid w:val="004014C1"/>
    <w:rsid w:val="00401728"/>
    <w:rsid w:val="00401D0B"/>
    <w:rsid w:val="0040219A"/>
    <w:rsid w:val="00405ACA"/>
    <w:rsid w:val="00406E4A"/>
    <w:rsid w:val="0041072D"/>
    <w:rsid w:val="00410C2F"/>
    <w:rsid w:val="0041149B"/>
    <w:rsid w:val="004138AF"/>
    <w:rsid w:val="00414F6E"/>
    <w:rsid w:val="004154F8"/>
    <w:rsid w:val="00415C79"/>
    <w:rsid w:val="00417B7A"/>
    <w:rsid w:val="004201D5"/>
    <w:rsid w:val="00420721"/>
    <w:rsid w:val="0042353A"/>
    <w:rsid w:val="00425896"/>
    <w:rsid w:val="00425AD5"/>
    <w:rsid w:val="004267F8"/>
    <w:rsid w:val="004279D3"/>
    <w:rsid w:val="00432B1A"/>
    <w:rsid w:val="00432BE7"/>
    <w:rsid w:val="00432C17"/>
    <w:rsid w:val="00432C51"/>
    <w:rsid w:val="0043367E"/>
    <w:rsid w:val="00437654"/>
    <w:rsid w:val="0044052C"/>
    <w:rsid w:val="00440C3A"/>
    <w:rsid w:val="0044245E"/>
    <w:rsid w:val="004460F7"/>
    <w:rsid w:val="0044679F"/>
    <w:rsid w:val="00451A99"/>
    <w:rsid w:val="004541DC"/>
    <w:rsid w:val="00454C08"/>
    <w:rsid w:val="004566D0"/>
    <w:rsid w:val="004572FE"/>
    <w:rsid w:val="00461D5E"/>
    <w:rsid w:val="00462667"/>
    <w:rsid w:val="004663B4"/>
    <w:rsid w:val="00471ADE"/>
    <w:rsid w:val="00471B28"/>
    <w:rsid w:val="00471F9D"/>
    <w:rsid w:val="00472938"/>
    <w:rsid w:val="0047407E"/>
    <w:rsid w:val="00474DBF"/>
    <w:rsid w:val="00475158"/>
    <w:rsid w:val="00475275"/>
    <w:rsid w:val="004763A7"/>
    <w:rsid w:val="004764F4"/>
    <w:rsid w:val="00476A3E"/>
    <w:rsid w:val="004807AC"/>
    <w:rsid w:val="00480C89"/>
    <w:rsid w:val="00480E3F"/>
    <w:rsid w:val="00482202"/>
    <w:rsid w:val="004846C5"/>
    <w:rsid w:val="00484DB3"/>
    <w:rsid w:val="00494166"/>
    <w:rsid w:val="00494256"/>
    <w:rsid w:val="004A0EDF"/>
    <w:rsid w:val="004A2267"/>
    <w:rsid w:val="004A229F"/>
    <w:rsid w:val="004A25AE"/>
    <w:rsid w:val="004A3C6C"/>
    <w:rsid w:val="004A65B6"/>
    <w:rsid w:val="004A7726"/>
    <w:rsid w:val="004B0A7F"/>
    <w:rsid w:val="004B30E4"/>
    <w:rsid w:val="004B4DE3"/>
    <w:rsid w:val="004B5113"/>
    <w:rsid w:val="004B75E1"/>
    <w:rsid w:val="004C501A"/>
    <w:rsid w:val="004C6679"/>
    <w:rsid w:val="004D0C9C"/>
    <w:rsid w:val="004D1693"/>
    <w:rsid w:val="004D2CEF"/>
    <w:rsid w:val="004D3D75"/>
    <w:rsid w:val="004E24EF"/>
    <w:rsid w:val="004E43E5"/>
    <w:rsid w:val="004E5159"/>
    <w:rsid w:val="004E7385"/>
    <w:rsid w:val="004E74C7"/>
    <w:rsid w:val="004E7601"/>
    <w:rsid w:val="004F0265"/>
    <w:rsid w:val="004F137C"/>
    <w:rsid w:val="004F15B6"/>
    <w:rsid w:val="004F1CB2"/>
    <w:rsid w:val="004F211D"/>
    <w:rsid w:val="004F2D95"/>
    <w:rsid w:val="004F48A7"/>
    <w:rsid w:val="004F63D1"/>
    <w:rsid w:val="004F6502"/>
    <w:rsid w:val="004F6EE2"/>
    <w:rsid w:val="00501678"/>
    <w:rsid w:val="005036AB"/>
    <w:rsid w:val="005041EA"/>
    <w:rsid w:val="0050465E"/>
    <w:rsid w:val="00504C13"/>
    <w:rsid w:val="00506202"/>
    <w:rsid w:val="0051129A"/>
    <w:rsid w:val="00512423"/>
    <w:rsid w:val="00512B61"/>
    <w:rsid w:val="00513674"/>
    <w:rsid w:val="00513A2C"/>
    <w:rsid w:val="005153C5"/>
    <w:rsid w:val="005156E5"/>
    <w:rsid w:val="00520C4A"/>
    <w:rsid w:val="00521223"/>
    <w:rsid w:val="00521E01"/>
    <w:rsid w:val="005238D5"/>
    <w:rsid w:val="005249D9"/>
    <w:rsid w:val="00524CF8"/>
    <w:rsid w:val="0052510D"/>
    <w:rsid w:val="00527946"/>
    <w:rsid w:val="005300F5"/>
    <w:rsid w:val="005305E7"/>
    <w:rsid w:val="005315CD"/>
    <w:rsid w:val="00532129"/>
    <w:rsid w:val="00532D62"/>
    <w:rsid w:val="00533224"/>
    <w:rsid w:val="0053668D"/>
    <w:rsid w:val="00536927"/>
    <w:rsid w:val="00537A28"/>
    <w:rsid w:val="005414C5"/>
    <w:rsid w:val="00541500"/>
    <w:rsid w:val="005423AD"/>
    <w:rsid w:val="00542A3C"/>
    <w:rsid w:val="00542EEE"/>
    <w:rsid w:val="00544709"/>
    <w:rsid w:val="00545107"/>
    <w:rsid w:val="005451B3"/>
    <w:rsid w:val="0054708F"/>
    <w:rsid w:val="00550CD5"/>
    <w:rsid w:val="005510C7"/>
    <w:rsid w:val="00552289"/>
    <w:rsid w:val="0055333E"/>
    <w:rsid w:val="0055365B"/>
    <w:rsid w:val="00553EEC"/>
    <w:rsid w:val="00555416"/>
    <w:rsid w:val="00555DAA"/>
    <w:rsid w:val="005561EB"/>
    <w:rsid w:val="00556EC0"/>
    <w:rsid w:val="00561338"/>
    <w:rsid w:val="005623EA"/>
    <w:rsid w:val="00562ADB"/>
    <w:rsid w:val="005637F8"/>
    <w:rsid w:val="00563ADB"/>
    <w:rsid w:val="0056480F"/>
    <w:rsid w:val="00564B80"/>
    <w:rsid w:val="00571013"/>
    <w:rsid w:val="005711BE"/>
    <w:rsid w:val="005713BE"/>
    <w:rsid w:val="00572AF0"/>
    <w:rsid w:val="00574EB3"/>
    <w:rsid w:val="0057786B"/>
    <w:rsid w:val="0058174C"/>
    <w:rsid w:val="00581834"/>
    <w:rsid w:val="00581E96"/>
    <w:rsid w:val="00583FEA"/>
    <w:rsid w:val="005852A7"/>
    <w:rsid w:val="0058582D"/>
    <w:rsid w:val="00585DA6"/>
    <w:rsid w:val="00587522"/>
    <w:rsid w:val="00587B93"/>
    <w:rsid w:val="00591C75"/>
    <w:rsid w:val="00592316"/>
    <w:rsid w:val="005931A0"/>
    <w:rsid w:val="00593E4C"/>
    <w:rsid w:val="005967C4"/>
    <w:rsid w:val="00596F3F"/>
    <w:rsid w:val="005A0BA4"/>
    <w:rsid w:val="005A1A8C"/>
    <w:rsid w:val="005A2A07"/>
    <w:rsid w:val="005A35A5"/>
    <w:rsid w:val="005A4AA1"/>
    <w:rsid w:val="005A6239"/>
    <w:rsid w:val="005A6307"/>
    <w:rsid w:val="005A75E9"/>
    <w:rsid w:val="005B058B"/>
    <w:rsid w:val="005B0E62"/>
    <w:rsid w:val="005B1723"/>
    <w:rsid w:val="005B1760"/>
    <w:rsid w:val="005B1D7A"/>
    <w:rsid w:val="005B2F0A"/>
    <w:rsid w:val="005B4EC8"/>
    <w:rsid w:val="005C02B0"/>
    <w:rsid w:val="005C15AC"/>
    <w:rsid w:val="005C2391"/>
    <w:rsid w:val="005C2935"/>
    <w:rsid w:val="005C415A"/>
    <w:rsid w:val="005C4D49"/>
    <w:rsid w:val="005C58BA"/>
    <w:rsid w:val="005C5FA0"/>
    <w:rsid w:val="005D16BF"/>
    <w:rsid w:val="005D2F0E"/>
    <w:rsid w:val="005D4025"/>
    <w:rsid w:val="005D429C"/>
    <w:rsid w:val="005D4A0B"/>
    <w:rsid w:val="005D577E"/>
    <w:rsid w:val="005E0134"/>
    <w:rsid w:val="005E03E7"/>
    <w:rsid w:val="005E2CA9"/>
    <w:rsid w:val="005E4B5E"/>
    <w:rsid w:val="005E52EE"/>
    <w:rsid w:val="005F0808"/>
    <w:rsid w:val="005F0E5A"/>
    <w:rsid w:val="005F1C34"/>
    <w:rsid w:val="005F28DD"/>
    <w:rsid w:val="005F2D4F"/>
    <w:rsid w:val="005F388C"/>
    <w:rsid w:val="005F7ADC"/>
    <w:rsid w:val="00600CE8"/>
    <w:rsid w:val="00600F28"/>
    <w:rsid w:val="0060188F"/>
    <w:rsid w:val="0060377E"/>
    <w:rsid w:val="00603AE2"/>
    <w:rsid w:val="00603EE7"/>
    <w:rsid w:val="00604469"/>
    <w:rsid w:val="00605A44"/>
    <w:rsid w:val="00605AAC"/>
    <w:rsid w:val="006071E6"/>
    <w:rsid w:val="0060726B"/>
    <w:rsid w:val="00611447"/>
    <w:rsid w:val="00612024"/>
    <w:rsid w:val="00613184"/>
    <w:rsid w:val="006148DE"/>
    <w:rsid w:val="00614F33"/>
    <w:rsid w:val="0061563A"/>
    <w:rsid w:val="00615B11"/>
    <w:rsid w:val="006168A2"/>
    <w:rsid w:val="006175CB"/>
    <w:rsid w:val="006219E0"/>
    <w:rsid w:val="00624E8D"/>
    <w:rsid w:val="006274F7"/>
    <w:rsid w:val="00630861"/>
    <w:rsid w:val="006311D7"/>
    <w:rsid w:val="0063166B"/>
    <w:rsid w:val="0063293A"/>
    <w:rsid w:val="00634441"/>
    <w:rsid w:val="006359CA"/>
    <w:rsid w:val="00635E91"/>
    <w:rsid w:val="00636D88"/>
    <w:rsid w:val="00637986"/>
    <w:rsid w:val="00640EA8"/>
    <w:rsid w:val="00640F02"/>
    <w:rsid w:val="006428EF"/>
    <w:rsid w:val="00643D1E"/>
    <w:rsid w:val="00643FF0"/>
    <w:rsid w:val="006508D4"/>
    <w:rsid w:val="0065136D"/>
    <w:rsid w:val="00654A3B"/>
    <w:rsid w:val="00655A4C"/>
    <w:rsid w:val="00655B34"/>
    <w:rsid w:val="00655B41"/>
    <w:rsid w:val="006566CF"/>
    <w:rsid w:val="00657970"/>
    <w:rsid w:val="00660C7D"/>
    <w:rsid w:val="006624E9"/>
    <w:rsid w:val="00663DFD"/>
    <w:rsid w:val="006640D9"/>
    <w:rsid w:val="0066507E"/>
    <w:rsid w:val="00672663"/>
    <w:rsid w:val="0067368F"/>
    <w:rsid w:val="006744A0"/>
    <w:rsid w:val="006753DB"/>
    <w:rsid w:val="00677EC2"/>
    <w:rsid w:val="00681E1D"/>
    <w:rsid w:val="00685406"/>
    <w:rsid w:val="0068604C"/>
    <w:rsid w:val="00687669"/>
    <w:rsid w:val="006879D6"/>
    <w:rsid w:val="00693155"/>
    <w:rsid w:val="00693BA8"/>
    <w:rsid w:val="0069427A"/>
    <w:rsid w:val="00697850"/>
    <w:rsid w:val="00697D9A"/>
    <w:rsid w:val="006A0EF0"/>
    <w:rsid w:val="006A121A"/>
    <w:rsid w:val="006A2C4F"/>
    <w:rsid w:val="006A3236"/>
    <w:rsid w:val="006A3FE6"/>
    <w:rsid w:val="006A5BF5"/>
    <w:rsid w:val="006A6CA9"/>
    <w:rsid w:val="006B02C8"/>
    <w:rsid w:val="006B1719"/>
    <w:rsid w:val="006B2DC3"/>
    <w:rsid w:val="006B6737"/>
    <w:rsid w:val="006C10C9"/>
    <w:rsid w:val="006C2719"/>
    <w:rsid w:val="006C2CF0"/>
    <w:rsid w:val="006C2F7A"/>
    <w:rsid w:val="006C3E15"/>
    <w:rsid w:val="006C4254"/>
    <w:rsid w:val="006C4A8F"/>
    <w:rsid w:val="006C54A5"/>
    <w:rsid w:val="006C5A96"/>
    <w:rsid w:val="006D22B5"/>
    <w:rsid w:val="006D232C"/>
    <w:rsid w:val="006D2A36"/>
    <w:rsid w:val="006D3927"/>
    <w:rsid w:val="006D418B"/>
    <w:rsid w:val="006D6E69"/>
    <w:rsid w:val="006E16E1"/>
    <w:rsid w:val="006E18CD"/>
    <w:rsid w:val="006E1CE8"/>
    <w:rsid w:val="006E3848"/>
    <w:rsid w:val="006E3BAB"/>
    <w:rsid w:val="006E4AED"/>
    <w:rsid w:val="006E5CE8"/>
    <w:rsid w:val="006F3AEE"/>
    <w:rsid w:val="006F4327"/>
    <w:rsid w:val="006F447D"/>
    <w:rsid w:val="006F53B9"/>
    <w:rsid w:val="006F6082"/>
    <w:rsid w:val="006F7556"/>
    <w:rsid w:val="007017D7"/>
    <w:rsid w:val="00703B7D"/>
    <w:rsid w:val="00703D86"/>
    <w:rsid w:val="00705C5F"/>
    <w:rsid w:val="0070668C"/>
    <w:rsid w:val="00706B25"/>
    <w:rsid w:val="00710116"/>
    <w:rsid w:val="00711B04"/>
    <w:rsid w:val="007124DE"/>
    <w:rsid w:val="0071513C"/>
    <w:rsid w:val="00715F33"/>
    <w:rsid w:val="0071793F"/>
    <w:rsid w:val="0072213D"/>
    <w:rsid w:val="00722EC7"/>
    <w:rsid w:val="007230E8"/>
    <w:rsid w:val="007231D6"/>
    <w:rsid w:val="00724D55"/>
    <w:rsid w:val="007254D4"/>
    <w:rsid w:val="00725FA4"/>
    <w:rsid w:val="00730875"/>
    <w:rsid w:val="007313A2"/>
    <w:rsid w:val="007325DF"/>
    <w:rsid w:val="007355A7"/>
    <w:rsid w:val="00735662"/>
    <w:rsid w:val="00740A18"/>
    <w:rsid w:val="00742CA8"/>
    <w:rsid w:val="0074370E"/>
    <w:rsid w:val="00746DF8"/>
    <w:rsid w:val="00746F48"/>
    <w:rsid w:val="00747C8F"/>
    <w:rsid w:val="00754073"/>
    <w:rsid w:val="0075427E"/>
    <w:rsid w:val="00754437"/>
    <w:rsid w:val="007560A0"/>
    <w:rsid w:val="0076050E"/>
    <w:rsid w:val="00760DD1"/>
    <w:rsid w:val="00763179"/>
    <w:rsid w:val="0076386E"/>
    <w:rsid w:val="007639A3"/>
    <w:rsid w:val="00766463"/>
    <w:rsid w:val="00767176"/>
    <w:rsid w:val="00767C45"/>
    <w:rsid w:val="00772384"/>
    <w:rsid w:val="00772941"/>
    <w:rsid w:val="0077306F"/>
    <w:rsid w:val="00774E62"/>
    <w:rsid w:val="00776B38"/>
    <w:rsid w:val="007812B0"/>
    <w:rsid w:val="00781C8F"/>
    <w:rsid w:val="00781D50"/>
    <w:rsid w:val="0078351F"/>
    <w:rsid w:val="00785F5A"/>
    <w:rsid w:val="0078784A"/>
    <w:rsid w:val="00791084"/>
    <w:rsid w:val="007A0DDD"/>
    <w:rsid w:val="007A2337"/>
    <w:rsid w:val="007A2AA6"/>
    <w:rsid w:val="007A2FD3"/>
    <w:rsid w:val="007A427E"/>
    <w:rsid w:val="007A4A4D"/>
    <w:rsid w:val="007A4B4A"/>
    <w:rsid w:val="007B00AB"/>
    <w:rsid w:val="007B10D0"/>
    <w:rsid w:val="007B226D"/>
    <w:rsid w:val="007B22E8"/>
    <w:rsid w:val="007B3321"/>
    <w:rsid w:val="007B542E"/>
    <w:rsid w:val="007B656A"/>
    <w:rsid w:val="007C0865"/>
    <w:rsid w:val="007C19F8"/>
    <w:rsid w:val="007C2523"/>
    <w:rsid w:val="007C4EC7"/>
    <w:rsid w:val="007D00AB"/>
    <w:rsid w:val="007D0CC1"/>
    <w:rsid w:val="007D1268"/>
    <w:rsid w:val="007D1D2C"/>
    <w:rsid w:val="007D2BED"/>
    <w:rsid w:val="007D38AB"/>
    <w:rsid w:val="007D53FD"/>
    <w:rsid w:val="007D54E3"/>
    <w:rsid w:val="007D5970"/>
    <w:rsid w:val="007D598B"/>
    <w:rsid w:val="007D66F3"/>
    <w:rsid w:val="007E07DE"/>
    <w:rsid w:val="007E0EA5"/>
    <w:rsid w:val="007E1EF2"/>
    <w:rsid w:val="007E4EB3"/>
    <w:rsid w:val="007E79CD"/>
    <w:rsid w:val="007F23C8"/>
    <w:rsid w:val="007F24D8"/>
    <w:rsid w:val="007F4421"/>
    <w:rsid w:val="00800815"/>
    <w:rsid w:val="00801FC1"/>
    <w:rsid w:val="008046C1"/>
    <w:rsid w:val="00804F35"/>
    <w:rsid w:val="0080536A"/>
    <w:rsid w:val="00807A6C"/>
    <w:rsid w:val="00807AA6"/>
    <w:rsid w:val="00810362"/>
    <w:rsid w:val="008132B3"/>
    <w:rsid w:val="00813C42"/>
    <w:rsid w:val="00815B1A"/>
    <w:rsid w:val="00815DED"/>
    <w:rsid w:val="0082002D"/>
    <w:rsid w:val="00820BCF"/>
    <w:rsid w:val="00820F4C"/>
    <w:rsid w:val="008217FC"/>
    <w:rsid w:val="008228D3"/>
    <w:rsid w:val="008251F7"/>
    <w:rsid w:val="008271C7"/>
    <w:rsid w:val="00827A04"/>
    <w:rsid w:val="00827FE3"/>
    <w:rsid w:val="00830601"/>
    <w:rsid w:val="008314CD"/>
    <w:rsid w:val="00831966"/>
    <w:rsid w:val="00834BE2"/>
    <w:rsid w:val="00836E19"/>
    <w:rsid w:val="00836FC4"/>
    <w:rsid w:val="00840640"/>
    <w:rsid w:val="00841055"/>
    <w:rsid w:val="0084387B"/>
    <w:rsid w:val="00843FE7"/>
    <w:rsid w:val="00845B0B"/>
    <w:rsid w:val="00847981"/>
    <w:rsid w:val="00851657"/>
    <w:rsid w:val="00853892"/>
    <w:rsid w:val="0085443F"/>
    <w:rsid w:val="00855980"/>
    <w:rsid w:val="00856DDF"/>
    <w:rsid w:val="0086055C"/>
    <w:rsid w:val="0086301A"/>
    <w:rsid w:val="00863F95"/>
    <w:rsid w:val="00867EBF"/>
    <w:rsid w:val="008706DB"/>
    <w:rsid w:val="00870DBA"/>
    <w:rsid w:val="008716D4"/>
    <w:rsid w:val="008722DC"/>
    <w:rsid w:val="008738D5"/>
    <w:rsid w:val="008742EA"/>
    <w:rsid w:val="00874F3F"/>
    <w:rsid w:val="00875324"/>
    <w:rsid w:val="00876BF3"/>
    <w:rsid w:val="00877FC9"/>
    <w:rsid w:val="00880290"/>
    <w:rsid w:val="0088196F"/>
    <w:rsid w:val="00881C76"/>
    <w:rsid w:val="00882C7D"/>
    <w:rsid w:val="00882D39"/>
    <w:rsid w:val="008830BE"/>
    <w:rsid w:val="00883BC2"/>
    <w:rsid w:val="008855D8"/>
    <w:rsid w:val="00886618"/>
    <w:rsid w:val="0089196E"/>
    <w:rsid w:val="00895229"/>
    <w:rsid w:val="00895AD8"/>
    <w:rsid w:val="0089614C"/>
    <w:rsid w:val="008968D6"/>
    <w:rsid w:val="008A1844"/>
    <w:rsid w:val="008A4B69"/>
    <w:rsid w:val="008A61C0"/>
    <w:rsid w:val="008B2630"/>
    <w:rsid w:val="008B33D5"/>
    <w:rsid w:val="008B4C82"/>
    <w:rsid w:val="008B4D92"/>
    <w:rsid w:val="008B57EC"/>
    <w:rsid w:val="008B65AF"/>
    <w:rsid w:val="008B67CB"/>
    <w:rsid w:val="008C0067"/>
    <w:rsid w:val="008C1F62"/>
    <w:rsid w:val="008C358E"/>
    <w:rsid w:val="008C453B"/>
    <w:rsid w:val="008C4BDD"/>
    <w:rsid w:val="008C615E"/>
    <w:rsid w:val="008C6C90"/>
    <w:rsid w:val="008C7673"/>
    <w:rsid w:val="008D4195"/>
    <w:rsid w:val="008D4472"/>
    <w:rsid w:val="008D45F7"/>
    <w:rsid w:val="008D544D"/>
    <w:rsid w:val="008D58E7"/>
    <w:rsid w:val="008E01A9"/>
    <w:rsid w:val="008E045F"/>
    <w:rsid w:val="008E57F6"/>
    <w:rsid w:val="008E5AB1"/>
    <w:rsid w:val="008E646D"/>
    <w:rsid w:val="008E68EA"/>
    <w:rsid w:val="008E788C"/>
    <w:rsid w:val="008F26B0"/>
    <w:rsid w:val="008F2E63"/>
    <w:rsid w:val="008F3796"/>
    <w:rsid w:val="008F417A"/>
    <w:rsid w:val="008F5CDB"/>
    <w:rsid w:val="008F6ECF"/>
    <w:rsid w:val="008F7A54"/>
    <w:rsid w:val="00902233"/>
    <w:rsid w:val="009027B5"/>
    <w:rsid w:val="00904A53"/>
    <w:rsid w:val="00904A6D"/>
    <w:rsid w:val="00904AC0"/>
    <w:rsid w:val="0090564F"/>
    <w:rsid w:val="00910D55"/>
    <w:rsid w:val="00911683"/>
    <w:rsid w:val="009118EF"/>
    <w:rsid w:val="00911EE9"/>
    <w:rsid w:val="00911F6B"/>
    <w:rsid w:val="00912425"/>
    <w:rsid w:val="00912ACE"/>
    <w:rsid w:val="0091347B"/>
    <w:rsid w:val="00913FF5"/>
    <w:rsid w:val="00914641"/>
    <w:rsid w:val="00915F7E"/>
    <w:rsid w:val="00920CD7"/>
    <w:rsid w:val="009216A3"/>
    <w:rsid w:val="00922B72"/>
    <w:rsid w:val="00923541"/>
    <w:rsid w:val="00923D18"/>
    <w:rsid w:val="00924264"/>
    <w:rsid w:val="0092459F"/>
    <w:rsid w:val="00926F17"/>
    <w:rsid w:val="00930D2E"/>
    <w:rsid w:val="00931701"/>
    <w:rsid w:val="009319D8"/>
    <w:rsid w:val="009321BE"/>
    <w:rsid w:val="009329C4"/>
    <w:rsid w:val="00932A8B"/>
    <w:rsid w:val="00932E2A"/>
    <w:rsid w:val="00932F11"/>
    <w:rsid w:val="00934151"/>
    <w:rsid w:val="009347FE"/>
    <w:rsid w:val="009357DA"/>
    <w:rsid w:val="00935848"/>
    <w:rsid w:val="00935A33"/>
    <w:rsid w:val="00936C07"/>
    <w:rsid w:val="00937A13"/>
    <w:rsid w:val="009500CC"/>
    <w:rsid w:val="00953549"/>
    <w:rsid w:val="00955F8F"/>
    <w:rsid w:val="00960170"/>
    <w:rsid w:val="0096287A"/>
    <w:rsid w:val="00963039"/>
    <w:rsid w:val="0096324E"/>
    <w:rsid w:val="00965155"/>
    <w:rsid w:val="00966807"/>
    <w:rsid w:val="00966ADF"/>
    <w:rsid w:val="00967895"/>
    <w:rsid w:val="00972DAC"/>
    <w:rsid w:val="00973062"/>
    <w:rsid w:val="00973E00"/>
    <w:rsid w:val="00974031"/>
    <w:rsid w:val="0097450A"/>
    <w:rsid w:val="009752D3"/>
    <w:rsid w:val="009754D5"/>
    <w:rsid w:val="009805BC"/>
    <w:rsid w:val="00980FAE"/>
    <w:rsid w:val="0098134F"/>
    <w:rsid w:val="00981D23"/>
    <w:rsid w:val="00983A74"/>
    <w:rsid w:val="0098528D"/>
    <w:rsid w:val="009863E8"/>
    <w:rsid w:val="0098650F"/>
    <w:rsid w:val="0098758D"/>
    <w:rsid w:val="009907E1"/>
    <w:rsid w:val="0099192C"/>
    <w:rsid w:val="00992F0C"/>
    <w:rsid w:val="009932A0"/>
    <w:rsid w:val="00993C2E"/>
    <w:rsid w:val="009951E1"/>
    <w:rsid w:val="00995F17"/>
    <w:rsid w:val="00996615"/>
    <w:rsid w:val="009968A2"/>
    <w:rsid w:val="009A1517"/>
    <w:rsid w:val="009A2195"/>
    <w:rsid w:val="009A5AED"/>
    <w:rsid w:val="009A7086"/>
    <w:rsid w:val="009B4CE8"/>
    <w:rsid w:val="009B5015"/>
    <w:rsid w:val="009B5E0A"/>
    <w:rsid w:val="009C0570"/>
    <w:rsid w:val="009C0B65"/>
    <w:rsid w:val="009C2B42"/>
    <w:rsid w:val="009C2B82"/>
    <w:rsid w:val="009C342C"/>
    <w:rsid w:val="009C3562"/>
    <w:rsid w:val="009C5AC0"/>
    <w:rsid w:val="009C5DF4"/>
    <w:rsid w:val="009D2163"/>
    <w:rsid w:val="009D346B"/>
    <w:rsid w:val="009D46CE"/>
    <w:rsid w:val="009D5A53"/>
    <w:rsid w:val="009D5B91"/>
    <w:rsid w:val="009D7703"/>
    <w:rsid w:val="009E2F72"/>
    <w:rsid w:val="009E32FD"/>
    <w:rsid w:val="009E3CA1"/>
    <w:rsid w:val="009E45F9"/>
    <w:rsid w:val="009E4F0F"/>
    <w:rsid w:val="009E56AD"/>
    <w:rsid w:val="009F2EB8"/>
    <w:rsid w:val="009F65CD"/>
    <w:rsid w:val="009F7741"/>
    <w:rsid w:val="00A00F09"/>
    <w:rsid w:val="00A01ABA"/>
    <w:rsid w:val="00A01FC2"/>
    <w:rsid w:val="00A025C1"/>
    <w:rsid w:val="00A05ACF"/>
    <w:rsid w:val="00A07C5E"/>
    <w:rsid w:val="00A10181"/>
    <w:rsid w:val="00A10288"/>
    <w:rsid w:val="00A119F4"/>
    <w:rsid w:val="00A120A8"/>
    <w:rsid w:val="00A12E0F"/>
    <w:rsid w:val="00A12EC7"/>
    <w:rsid w:val="00A14711"/>
    <w:rsid w:val="00A15CFD"/>
    <w:rsid w:val="00A20A23"/>
    <w:rsid w:val="00A21499"/>
    <w:rsid w:val="00A21EAF"/>
    <w:rsid w:val="00A2266E"/>
    <w:rsid w:val="00A22B0F"/>
    <w:rsid w:val="00A22C20"/>
    <w:rsid w:val="00A239CA"/>
    <w:rsid w:val="00A248AB"/>
    <w:rsid w:val="00A2566E"/>
    <w:rsid w:val="00A27C87"/>
    <w:rsid w:val="00A31018"/>
    <w:rsid w:val="00A3184B"/>
    <w:rsid w:val="00A32CCC"/>
    <w:rsid w:val="00A3304A"/>
    <w:rsid w:val="00A34398"/>
    <w:rsid w:val="00A345DB"/>
    <w:rsid w:val="00A372EB"/>
    <w:rsid w:val="00A37A73"/>
    <w:rsid w:val="00A431D6"/>
    <w:rsid w:val="00A44107"/>
    <w:rsid w:val="00A45EAF"/>
    <w:rsid w:val="00A46699"/>
    <w:rsid w:val="00A47A17"/>
    <w:rsid w:val="00A50F21"/>
    <w:rsid w:val="00A52B5B"/>
    <w:rsid w:val="00A53171"/>
    <w:rsid w:val="00A53D97"/>
    <w:rsid w:val="00A54572"/>
    <w:rsid w:val="00A5538E"/>
    <w:rsid w:val="00A55920"/>
    <w:rsid w:val="00A5631D"/>
    <w:rsid w:val="00A570B4"/>
    <w:rsid w:val="00A575ED"/>
    <w:rsid w:val="00A576D6"/>
    <w:rsid w:val="00A61C7E"/>
    <w:rsid w:val="00A635D6"/>
    <w:rsid w:val="00A63681"/>
    <w:rsid w:val="00A63B92"/>
    <w:rsid w:val="00A65250"/>
    <w:rsid w:val="00A66300"/>
    <w:rsid w:val="00A66BE4"/>
    <w:rsid w:val="00A71914"/>
    <w:rsid w:val="00A71973"/>
    <w:rsid w:val="00A71A3F"/>
    <w:rsid w:val="00A74143"/>
    <w:rsid w:val="00A74464"/>
    <w:rsid w:val="00A76CF0"/>
    <w:rsid w:val="00A817ED"/>
    <w:rsid w:val="00A81920"/>
    <w:rsid w:val="00A8304B"/>
    <w:rsid w:val="00A85AC1"/>
    <w:rsid w:val="00A85CD5"/>
    <w:rsid w:val="00A91B68"/>
    <w:rsid w:val="00A92304"/>
    <w:rsid w:val="00A9412A"/>
    <w:rsid w:val="00A94D9D"/>
    <w:rsid w:val="00A95728"/>
    <w:rsid w:val="00A9638A"/>
    <w:rsid w:val="00A96711"/>
    <w:rsid w:val="00A97611"/>
    <w:rsid w:val="00A97B28"/>
    <w:rsid w:val="00AA0952"/>
    <w:rsid w:val="00AA0E00"/>
    <w:rsid w:val="00AA21A1"/>
    <w:rsid w:val="00AA2C92"/>
    <w:rsid w:val="00AA7B80"/>
    <w:rsid w:val="00AB09BB"/>
    <w:rsid w:val="00AB3286"/>
    <w:rsid w:val="00AB4D67"/>
    <w:rsid w:val="00AB554B"/>
    <w:rsid w:val="00AB63E6"/>
    <w:rsid w:val="00AB6621"/>
    <w:rsid w:val="00AB692E"/>
    <w:rsid w:val="00AC0B29"/>
    <w:rsid w:val="00AC3203"/>
    <w:rsid w:val="00AC3856"/>
    <w:rsid w:val="00AC3A91"/>
    <w:rsid w:val="00AC40CD"/>
    <w:rsid w:val="00AC4A95"/>
    <w:rsid w:val="00AC4BED"/>
    <w:rsid w:val="00AC4F9D"/>
    <w:rsid w:val="00AC5660"/>
    <w:rsid w:val="00AC721E"/>
    <w:rsid w:val="00AD176D"/>
    <w:rsid w:val="00AD4556"/>
    <w:rsid w:val="00AD5958"/>
    <w:rsid w:val="00AD6BF9"/>
    <w:rsid w:val="00AD79BE"/>
    <w:rsid w:val="00AE1915"/>
    <w:rsid w:val="00AE248A"/>
    <w:rsid w:val="00AE35CB"/>
    <w:rsid w:val="00AE3706"/>
    <w:rsid w:val="00AE5313"/>
    <w:rsid w:val="00AE5591"/>
    <w:rsid w:val="00AE6BAA"/>
    <w:rsid w:val="00AE7D5F"/>
    <w:rsid w:val="00AF021F"/>
    <w:rsid w:val="00AF0A38"/>
    <w:rsid w:val="00AF0E61"/>
    <w:rsid w:val="00AF2330"/>
    <w:rsid w:val="00AF37C3"/>
    <w:rsid w:val="00AF4F47"/>
    <w:rsid w:val="00B02BFE"/>
    <w:rsid w:val="00B02C45"/>
    <w:rsid w:val="00B03B9E"/>
    <w:rsid w:val="00B062C5"/>
    <w:rsid w:val="00B06D01"/>
    <w:rsid w:val="00B06F46"/>
    <w:rsid w:val="00B07BC0"/>
    <w:rsid w:val="00B1052B"/>
    <w:rsid w:val="00B11E18"/>
    <w:rsid w:val="00B1642C"/>
    <w:rsid w:val="00B166E4"/>
    <w:rsid w:val="00B226BA"/>
    <w:rsid w:val="00B228A6"/>
    <w:rsid w:val="00B22C18"/>
    <w:rsid w:val="00B256C3"/>
    <w:rsid w:val="00B26040"/>
    <w:rsid w:val="00B26991"/>
    <w:rsid w:val="00B26D44"/>
    <w:rsid w:val="00B30E8B"/>
    <w:rsid w:val="00B3211E"/>
    <w:rsid w:val="00B32DEA"/>
    <w:rsid w:val="00B3403F"/>
    <w:rsid w:val="00B360CA"/>
    <w:rsid w:val="00B364BA"/>
    <w:rsid w:val="00B368EB"/>
    <w:rsid w:val="00B36930"/>
    <w:rsid w:val="00B36BA1"/>
    <w:rsid w:val="00B41EE0"/>
    <w:rsid w:val="00B42611"/>
    <w:rsid w:val="00B4369B"/>
    <w:rsid w:val="00B45115"/>
    <w:rsid w:val="00B45702"/>
    <w:rsid w:val="00B47002"/>
    <w:rsid w:val="00B4765D"/>
    <w:rsid w:val="00B47BD0"/>
    <w:rsid w:val="00B513B0"/>
    <w:rsid w:val="00B520F3"/>
    <w:rsid w:val="00B5323C"/>
    <w:rsid w:val="00B542FC"/>
    <w:rsid w:val="00B5525B"/>
    <w:rsid w:val="00B554EE"/>
    <w:rsid w:val="00B57B4C"/>
    <w:rsid w:val="00B57F42"/>
    <w:rsid w:val="00B600BD"/>
    <w:rsid w:val="00B6129F"/>
    <w:rsid w:val="00B61AF3"/>
    <w:rsid w:val="00B63290"/>
    <w:rsid w:val="00B63D52"/>
    <w:rsid w:val="00B64A37"/>
    <w:rsid w:val="00B66B9B"/>
    <w:rsid w:val="00B67EA8"/>
    <w:rsid w:val="00B71583"/>
    <w:rsid w:val="00B71F42"/>
    <w:rsid w:val="00B721FC"/>
    <w:rsid w:val="00B74FD7"/>
    <w:rsid w:val="00B76A32"/>
    <w:rsid w:val="00B77BCE"/>
    <w:rsid w:val="00B808D4"/>
    <w:rsid w:val="00B813BF"/>
    <w:rsid w:val="00B81D0C"/>
    <w:rsid w:val="00B81E47"/>
    <w:rsid w:val="00B82DA7"/>
    <w:rsid w:val="00B82E1F"/>
    <w:rsid w:val="00B85F09"/>
    <w:rsid w:val="00B8686C"/>
    <w:rsid w:val="00B86FB4"/>
    <w:rsid w:val="00B874ED"/>
    <w:rsid w:val="00B87927"/>
    <w:rsid w:val="00B90D48"/>
    <w:rsid w:val="00B92B43"/>
    <w:rsid w:val="00B92FC2"/>
    <w:rsid w:val="00B939B3"/>
    <w:rsid w:val="00B93D25"/>
    <w:rsid w:val="00B94732"/>
    <w:rsid w:val="00B94DC7"/>
    <w:rsid w:val="00B94FD1"/>
    <w:rsid w:val="00B95581"/>
    <w:rsid w:val="00B969A0"/>
    <w:rsid w:val="00BA09F3"/>
    <w:rsid w:val="00BA190C"/>
    <w:rsid w:val="00BA1BD4"/>
    <w:rsid w:val="00BA1C98"/>
    <w:rsid w:val="00BA303A"/>
    <w:rsid w:val="00BA329F"/>
    <w:rsid w:val="00BA486B"/>
    <w:rsid w:val="00BA6069"/>
    <w:rsid w:val="00BA7F28"/>
    <w:rsid w:val="00BB2281"/>
    <w:rsid w:val="00BB2A2D"/>
    <w:rsid w:val="00BB2C5A"/>
    <w:rsid w:val="00BB4CFD"/>
    <w:rsid w:val="00BC0258"/>
    <w:rsid w:val="00BC13C0"/>
    <w:rsid w:val="00BC194F"/>
    <w:rsid w:val="00BC76EC"/>
    <w:rsid w:val="00BC7FF3"/>
    <w:rsid w:val="00BD07C6"/>
    <w:rsid w:val="00BD1228"/>
    <w:rsid w:val="00BD261E"/>
    <w:rsid w:val="00BD3F1C"/>
    <w:rsid w:val="00BD4009"/>
    <w:rsid w:val="00BD4A71"/>
    <w:rsid w:val="00BD67E5"/>
    <w:rsid w:val="00BD7557"/>
    <w:rsid w:val="00BD7641"/>
    <w:rsid w:val="00BE1152"/>
    <w:rsid w:val="00BE1BFB"/>
    <w:rsid w:val="00BE2327"/>
    <w:rsid w:val="00BE58CD"/>
    <w:rsid w:val="00BE673F"/>
    <w:rsid w:val="00BF5129"/>
    <w:rsid w:val="00BF515B"/>
    <w:rsid w:val="00BF608E"/>
    <w:rsid w:val="00BF67A8"/>
    <w:rsid w:val="00BF6B1A"/>
    <w:rsid w:val="00BF7F1A"/>
    <w:rsid w:val="00C00C9A"/>
    <w:rsid w:val="00C01226"/>
    <w:rsid w:val="00C01FF7"/>
    <w:rsid w:val="00C0244A"/>
    <w:rsid w:val="00C050F6"/>
    <w:rsid w:val="00C053A2"/>
    <w:rsid w:val="00C062AE"/>
    <w:rsid w:val="00C075D7"/>
    <w:rsid w:val="00C119C6"/>
    <w:rsid w:val="00C140FF"/>
    <w:rsid w:val="00C14584"/>
    <w:rsid w:val="00C15EBD"/>
    <w:rsid w:val="00C1744A"/>
    <w:rsid w:val="00C21A38"/>
    <w:rsid w:val="00C23378"/>
    <w:rsid w:val="00C237C0"/>
    <w:rsid w:val="00C24B0F"/>
    <w:rsid w:val="00C25751"/>
    <w:rsid w:val="00C273A4"/>
    <w:rsid w:val="00C30296"/>
    <w:rsid w:val="00C3092A"/>
    <w:rsid w:val="00C30E2F"/>
    <w:rsid w:val="00C31AC4"/>
    <w:rsid w:val="00C31DC2"/>
    <w:rsid w:val="00C33F12"/>
    <w:rsid w:val="00C34AA9"/>
    <w:rsid w:val="00C3775D"/>
    <w:rsid w:val="00C379D9"/>
    <w:rsid w:val="00C41368"/>
    <w:rsid w:val="00C4173C"/>
    <w:rsid w:val="00C42DA9"/>
    <w:rsid w:val="00C43000"/>
    <w:rsid w:val="00C45FFC"/>
    <w:rsid w:val="00C4671C"/>
    <w:rsid w:val="00C5037B"/>
    <w:rsid w:val="00C5258D"/>
    <w:rsid w:val="00C548A8"/>
    <w:rsid w:val="00C54AB3"/>
    <w:rsid w:val="00C5713F"/>
    <w:rsid w:val="00C5742A"/>
    <w:rsid w:val="00C608B0"/>
    <w:rsid w:val="00C61E71"/>
    <w:rsid w:val="00C630FD"/>
    <w:rsid w:val="00C63AEE"/>
    <w:rsid w:val="00C63D9F"/>
    <w:rsid w:val="00C642DD"/>
    <w:rsid w:val="00C64B58"/>
    <w:rsid w:val="00C656B4"/>
    <w:rsid w:val="00C6644B"/>
    <w:rsid w:val="00C66959"/>
    <w:rsid w:val="00C66AFF"/>
    <w:rsid w:val="00C66F94"/>
    <w:rsid w:val="00C704BE"/>
    <w:rsid w:val="00C71622"/>
    <w:rsid w:val="00C721F8"/>
    <w:rsid w:val="00C7236E"/>
    <w:rsid w:val="00C728D0"/>
    <w:rsid w:val="00C72AD2"/>
    <w:rsid w:val="00C7465D"/>
    <w:rsid w:val="00C74A66"/>
    <w:rsid w:val="00C76215"/>
    <w:rsid w:val="00C7624F"/>
    <w:rsid w:val="00C769CF"/>
    <w:rsid w:val="00C76BAF"/>
    <w:rsid w:val="00C76BE1"/>
    <w:rsid w:val="00C77963"/>
    <w:rsid w:val="00C77E34"/>
    <w:rsid w:val="00C805D2"/>
    <w:rsid w:val="00C81B21"/>
    <w:rsid w:val="00C82A25"/>
    <w:rsid w:val="00C82BA9"/>
    <w:rsid w:val="00C84133"/>
    <w:rsid w:val="00C84928"/>
    <w:rsid w:val="00C86EF2"/>
    <w:rsid w:val="00C91793"/>
    <w:rsid w:val="00C921A7"/>
    <w:rsid w:val="00C92AE8"/>
    <w:rsid w:val="00C9346E"/>
    <w:rsid w:val="00C94ACB"/>
    <w:rsid w:val="00C95122"/>
    <w:rsid w:val="00C95207"/>
    <w:rsid w:val="00C95924"/>
    <w:rsid w:val="00CA00F3"/>
    <w:rsid w:val="00CA1493"/>
    <w:rsid w:val="00CA3490"/>
    <w:rsid w:val="00CA4724"/>
    <w:rsid w:val="00CA5073"/>
    <w:rsid w:val="00CA59DC"/>
    <w:rsid w:val="00CA6299"/>
    <w:rsid w:val="00CA7356"/>
    <w:rsid w:val="00CB0409"/>
    <w:rsid w:val="00CB1062"/>
    <w:rsid w:val="00CB3AD6"/>
    <w:rsid w:val="00CB45B5"/>
    <w:rsid w:val="00CB626F"/>
    <w:rsid w:val="00CB6FB8"/>
    <w:rsid w:val="00CB7F98"/>
    <w:rsid w:val="00CC0B22"/>
    <w:rsid w:val="00CC393B"/>
    <w:rsid w:val="00CC4F8D"/>
    <w:rsid w:val="00CC5235"/>
    <w:rsid w:val="00CC6A4D"/>
    <w:rsid w:val="00CC7D4A"/>
    <w:rsid w:val="00CD4B09"/>
    <w:rsid w:val="00CD6CB9"/>
    <w:rsid w:val="00CD7072"/>
    <w:rsid w:val="00CE2CBC"/>
    <w:rsid w:val="00CE4845"/>
    <w:rsid w:val="00CE645F"/>
    <w:rsid w:val="00CF08AD"/>
    <w:rsid w:val="00CF0E95"/>
    <w:rsid w:val="00CF197B"/>
    <w:rsid w:val="00CF2E9B"/>
    <w:rsid w:val="00CF495E"/>
    <w:rsid w:val="00CF508A"/>
    <w:rsid w:val="00CF6783"/>
    <w:rsid w:val="00CF79AF"/>
    <w:rsid w:val="00D01FFC"/>
    <w:rsid w:val="00D026C1"/>
    <w:rsid w:val="00D02BEB"/>
    <w:rsid w:val="00D048BA"/>
    <w:rsid w:val="00D05A08"/>
    <w:rsid w:val="00D07BBE"/>
    <w:rsid w:val="00D11048"/>
    <w:rsid w:val="00D1124C"/>
    <w:rsid w:val="00D12579"/>
    <w:rsid w:val="00D12A0E"/>
    <w:rsid w:val="00D13AD7"/>
    <w:rsid w:val="00D14FC0"/>
    <w:rsid w:val="00D154F6"/>
    <w:rsid w:val="00D16D64"/>
    <w:rsid w:val="00D20A4D"/>
    <w:rsid w:val="00D2117F"/>
    <w:rsid w:val="00D21585"/>
    <w:rsid w:val="00D21651"/>
    <w:rsid w:val="00D23EAF"/>
    <w:rsid w:val="00D2415B"/>
    <w:rsid w:val="00D26B09"/>
    <w:rsid w:val="00D30103"/>
    <w:rsid w:val="00D32AE6"/>
    <w:rsid w:val="00D33268"/>
    <w:rsid w:val="00D33544"/>
    <w:rsid w:val="00D34A6D"/>
    <w:rsid w:val="00D359CE"/>
    <w:rsid w:val="00D35CDC"/>
    <w:rsid w:val="00D3653E"/>
    <w:rsid w:val="00D367B3"/>
    <w:rsid w:val="00D36830"/>
    <w:rsid w:val="00D3750E"/>
    <w:rsid w:val="00D408EE"/>
    <w:rsid w:val="00D4108B"/>
    <w:rsid w:val="00D4266E"/>
    <w:rsid w:val="00D4377E"/>
    <w:rsid w:val="00D455E1"/>
    <w:rsid w:val="00D45DAF"/>
    <w:rsid w:val="00D46601"/>
    <w:rsid w:val="00D47412"/>
    <w:rsid w:val="00D475FC"/>
    <w:rsid w:val="00D5102C"/>
    <w:rsid w:val="00D51EF8"/>
    <w:rsid w:val="00D52046"/>
    <w:rsid w:val="00D5313D"/>
    <w:rsid w:val="00D537DF"/>
    <w:rsid w:val="00D54507"/>
    <w:rsid w:val="00D5681D"/>
    <w:rsid w:val="00D571A8"/>
    <w:rsid w:val="00D6082E"/>
    <w:rsid w:val="00D6239C"/>
    <w:rsid w:val="00D63A8F"/>
    <w:rsid w:val="00D64ECB"/>
    <w:rsid w:val="00D64F8A"/>
    <w:rsid w:val="00D64F90"/>
    <w:rsid w:val="00D656F0"/>
    <w:rsid w:val="00D676C3"/>
    <w:rsid w:val="00D70C05"/>
    <w:rsid w:val="00D7242A"/>
    <w:rsid w:val="00D7698C"/>
    <w:rsid w:val="00D76B11"/>
    <w:rsid w:val="00D80B65"/>
    <w:rsid w:val="00D811CC"/>
    <w:rsid w:val="00D81724"/>
    <w:rsid w:val="00D82AE6"/>
    <w:rsid w:val="00D8707A"/>
    <w:rsid w:val="00D87F27"/>
    <w:rsid w:val="00D902A9"/>
    <w:rsid w:val="00D90973"/>
    <w:rsid w:val="00D910DA"/>
    <w:rsid w:val="00D93048"/>
    <w:rsid w:val="00D9316C"/>
    <w:rsid w:val="00D94416"/>
    <w:rsid w:val="00D958AA"/>
    <w:rsid w:val="00D95A88"/>
    <w:rsid w:val="00D9688E"/>
    <w:rsid w:val="00D97AD9"/>
    <w:rsid w:val="00DA03AA"/>
    <w:rsid w:val="00DA0530"/>
    <w:rsid w:val="00DA0C59"/>
    <w:rsid w:val="00DA15F6"/>
    <w:rsid w:val="00DA3113"/>
    <w:rsid w:val="00DA3AC8"/>
    <w:rsid w:val="00DA56D1"/>
    <w:rsid w:val="00DA6502"/>
    <w:rsid w:val="00DA66DB"/>
    <w:rsid w:val="00DA7D78"/>
    <w:rsid w:val="00DB073E"/>
    <w:rsid w:val="00DB21C2"/>
    <w:rsid w:val="00DB21DE"/>
    <w:rsid w:val="00DB2675"/>
    <w:rsid w:val="00DB31E6"/>
    <w:rsid w:val="00DB3B88"/>
    <w:rsid w:val="00DB575B"/>
    <w:rsid w:val="00DB5A30"/>
    <w:rsid w:val="00DB65FB"/>
    <w:rsid w:val="00DB713E"/>
    <w:rsid w:val="00DC09E8"/>
    <w:rsid w:val="00DC1A44"/>
    <w:rsid w:val="00DC21E2"/>
    <w:rsid w:val="00DC301F"/>
    <w:rsid w:val="00DC3520"/>
    <w:rsid w:val="00DD131E"/>
    <w:rsid w:val="00DD45D0"/>
    <w:rsid w:val="00DD64E3"/>
    <w:rsid w:val="00DD7CEE"/>
    <w:rsid w:val="00DE0DBD"/>
    <w:rsid w:val="00DE1158"/>
    <w:rsid w:val="00DE15DD"/>
    <w:rsid w:val="00DE1A09"/>
    <w:rsid w:val="00DE1C6A"/>
    <w:rsid w:val="00DE2371"/>
    <w:rsid w:val="00DE312D"/>
    <w:rsid w:val="00DE4782"/>
    <w:rsid w:val="00DE59E7"/>
    <w:rsid w:val="00DE6A38"/>
    <w:rsid w:val="00DE7899"/>
    <w:rsid w:val="00DE7A66"/>
    <w:rsid w:val="00DF0D1F"/>
    <w:rsid w:val="00DF1D9A"/>
    <w:rsid w:val="00DF220B"/>
    <w:rsid w:val="00DF28E5"/>
    <w:rsid w:val="00DF3054"/>
    <w:rsid w:val="00DF41E1"/>
    <w:rsid w:val="00DF55EB"/>
    <w:rsid w:val="00DF6762"/>
    <w:rsid w:val="00DF7FC9"/>
    <w:rsid w:val="00E021EE"/>
    <w:rsid w:val="00E03D90"/>
    <w:rsid w:val="00E04270"/>
    <w:rsid w:val="00E054C5"/>
    <w:rsid w:val="00E05C17"/>
    <w:rsid w:val="00E1172C"/>
    <w:rsid w:val="00E13014"/>
    <w:rsid w:val="00E13146"/>
    <w:rsid w:val="00E1558C"/>
    <w:rsid w:val="00E17747"/>
    <w:rsid w:val="00E177F4"/>
    <w:rsid w:val="00E20387"/>
    <w:rsid w:val="00E23C9B"/>
    <w:rsid w:val="00E24D57"/>
    <w:rsid w:val="00E25221"/>
    <w:rsid w:val="00E25760"/>
    <w:rsid w:val="00E278D6"/>
    <w:rsid w:val="00E32177"/>
    <w:rsid w:val="00E32A03"/>
    <w:rsid w:val="00E352ED"/>
    <w:rsid w:val="00E360AC"/>
    <w:rsid w:val="00E36173"/>
    <w:rsid w:val="00E37060"/>
    <w:rsid w:val="00E40360"/>
    <w:rsid w:val="00E40DC0"/>
    <w:rsid w:val="00E43A41"/>
    <w:rsid w:val="00E44F28"/>
    <w:rsid w:val="00E45867"/>
    <w:rsid w:val="00E46B1B"/>
    <w:rsid w:val="00E4715B"/>
    <w:rsid w:val="00E47302"/>
    <w:rsid w:val="00E514D2"/>
    <w:rsid w:val="00E515EA"/>
    <w:rsid w:val="00E51E3A"/>
    <w:rsid w:val="00E51E56"/>
    <w:rsid w:val="00E52194"/>
    <w:rsid w:val="00E56B7A"/>
    <w:rsid w:val="00E57509"/>
    <w:rsid w:val="00E60D51"/>
    <w:rsid w:val="00E612CF"/>
    <w:rsid w:val="00E62417"/>
    <w:rsid w:val="00E63BC4"/>
    <w:rsid w:val="00E65242"/>
    <w:rsid w:val="00E6622A"/>
    <w:rsid w:val="00E67321"/>
    <w:rsid w:val="00E70B80"/>
    <w:rsid w:val="00E73290"/>
    <w:rsid w:val="00E744A2"/>
    <w:rsid w:val="00E75957"/>
    <w:rsid w:val="00E76336"/>
    <w:rsid w:val="00E7650B"/>
    <w:rsid w:val="00E806C4"/>
    <w:rsid w:val="00E80874"/>
    <w:rsid w:val="00E81440"/>
    <w:rsid w:val="00E826CD"/>
    <w:rsid w:val="00E82770"/>
    <w:rsid w:val="00E82FED"/>
    <w:rsid w:val="00E8404A"/>
    <w:rsid w:val="00E8610F"/>
    <w:rsid w:val="00E86EB6"/>
    <w:rsid w:val="00E86F5D"/>
    <w:rsid w:val="00E8724B"/>
    <w:rsid w:val="00E9141F"/>
    <w:rsid w:val="00E91E18"/>
    <w:rsid w:val="00E926E9"/>
    <w:rsid w:val="00E93F7C"/>
    <w:rsid w:val="00E94D00"/>
    <w:rsid w:val="00E950A8"/>
    <w:rsid w:val="00E973FA"/>
    <w:rsid w:val="00EA0225"/>
    <w:rsid w:val="00EA0A83"/>
    <w:rsid w:val="00EA4ED9"/>
    <w:rsid w:val="00EA4F79"/>
    <w:rsid w:val="00EA5B11"/>
    <w:rsid w:val="00EA6399"/>
    <w:rsid w:val="00EA74EE"/>
    <w:rsid w:val="00EA793E"/>
    <w:rsid w:val="00EB0048"/>
    <w:rsid w:val="00EB05F2"/>
    <w:rsid w:val="00EB0664"/>
    <w:rsid w:val="00EB1218"/>
    <w:rsid w:val="00EB2BC0"/>
    <w:rsid w:val="00EB3195"/>
    <w:rsid w:val="00EB4077"/>
    <w:rsid w:val="00EB540D"/>
    <w:rsid w:val="00EB6047"/>
    <w:rsid w:val="00EB7929"/>
    <w:rsid w:val="00EC3126"/>
    <w:rsid w:val="00EC3F3C"/>
    <w:rsid w:val="00EC408D"/>
    <w:rsid w:val="00EC560E"/>
    <w:rsid w:val="00EC62A0"/>
    <w:rsid w:val="00EC6C19"/>
    <w:rsid w:val="00EC7047"/>
    <w:rsid w:val="00EC723B"/>
    <w:rsid w:val="00ED092F"/>
    <w:rsid w:val="00ED09F5"/>
    <w:rsid w:val="00ED1367"/>
    <w:rsid w:val="00ED1E46"/>
    <w:rsid w:val="00ED49DD"/>
    <w:rsid w:val="00EE09C6"/>
    <w:rsid w:val="00EE45E2"/>
    <w:rsid w:val="00EE562B"/>
    <w:rsid w:val="00EE5B0C"/>
    <w:rsid w:val="00EE62C9"/>
    <w:rsid w:val="00EE6590"/>
    <w:rsid w:val="00EE68ED"/>
    <w:rsid w:val="00EE6F23"/>
    <w:rsid w:val="00EF11C8"/>
    <w:rsid w:val="00EF190C"/>
    <w:rsid w:val="00EF25EC"/>
    <w:rsid w:val="00EF3FF6"/>
    <w:rsid w:val="00EF4C6D"/>
    <w:rsid w:val="00EF6625"/>
    <w:rsid w:val="00EF67B4"/>
    <w:rsid w:val="00EF783F"/>
    <w:rsid w:val="00F00340"/>
    <w:rsid w:val="00F00C19"/>
    <w:rsid w:val="00F00D8C"/>
    <w:rsid w:val="00F0170A"/>
    <w:rsid w:val="00F01C2B"/>
    <w:rsid w:val="00F02441"/>
    <w:rsid w:val="00F02574"/>
    <w:rsid w:val="00F025EC"/>
    <w:rsid w:val="00F033C6"/>
    <w:rsid w:val="00F04259"/>
    <w:rsid w:val="00F0554E"/>
    <w:rsid w:val="00F05C71"/>
    <w:rsid w:val="00F06576"/>
    <w:rsid w:val="00F07106"/>
    <w:rsid w:val="00F10DA9"/>
    <w:rsid w:val="00F119FA"/>
    <w:rsid w:val="00F127F9"/>
    <w:rsid w:val="00F14A09"/>
    <w:rsid w:val="00F14E21"/>
    <w:rsid w:val="00F1630A"/>
    <w:rsid w:val="00F21FBF"/>
    <w:rsid w:val="00F2234B"/>
    <w:rsid w:val="00F224A1"/>
    <w:rsid w:val="00F22643"/>
    <w:rsid w:val="00F23B30"/>
    <w:rsid w:val="00F24BE6"/>
    <w:rsid w:val="00F24EFE"/>
    <w:rsid w:val="00F25FCB"/>
    <w:rsid w:val="00F264A5"/>
    <w:rsid w:val="00F26B03"/>
    <w:rsid w:val="00F271AF"/>
    <w:rsid w:val="00F27721"/>
    <w:rsid w:val="00F31D1A"/>
    <w:rsid w:val="00F33F89"/>
    <w:rsid w:val="00F34085"/>
    <w:rsid w:val="00F343AC"/>
    <w:rsid w:val="00F37F8E"/>
    <w:rsid w:val="00F40802"/>
    <w:rsid w:val="00F40CA5"/>
    <w:rsid w:val="00F41CCD"/>
    <w:rsid w:val="00F44326"/>
    <w:rsid w:val="00F443F3"/>
    <w:rsid w:val="00F45033"/>
    <w:rsid w:val="00F45755"/>
    <w:rsid w:val="00F45FF6"/>
    <w:rsid w:val="00F46F4A"/>
    <w:rsid w:val="00F5135A"/>
    <w:rsid w:val="00F51B33"/>
    <w:rsid w:val="00F52C5D"/>
    <w:rsid w:val="00F55721"/>
    <w:rsid w:val="00F56683"/>
    <w:rsid w:val="00F6054A"/>
    <w:rsid w:val="00F61678"/>
    <w:rsid w:val="00F61D11"/>
    <w:rsid w:val="00F622E2"/>
    <w:rsid w:val="00F652A6"/>
    <w:rsid w:val="00F66D5C"/>
    <w:rsid w:val="00F719D6"/>
    <w:rsid w:val="00F72D6A"/>
    <w:rsid w:val="00F73482"/>
    <w:rsid w:val="00F73C68"/>
    <w:rsid w:val="00F7460C"/>
    <w:rsid w:val="00F74A8B"/>
    <w:rsid w:val="00F74D16"/>
    <w:rsid w:val="00F75483"/>
    <w:rsid w:val="00F76D92"/>
    <w:rsid w:val="00F82ECC"/>
    <w:rsid w:val="00F84418"/>
    <w:rsid w:val="00F84B53"/>
    <w:rsid w:val="00F8566A"/>
    <w:rsid w:val="00F87109"/>
    <w:rsid w:val="00F913ED"/>
    <w:rsid w:val="00F9603B"/>
    <w:rsid w:val="00F97846"/>
    <w:rsid w:val="00FA11EA"/>
    <w:rsid w:val="00FA16DC"/>
    <w:rsid w:val="00FA21FD"/>
    <w:rsid w:val="00FA52AE"/>
    <w:rsid w:val="00FA5528"/>
    <w:rsid w:val="00FA59A0"/>
    <w:rsid w:val="00FA5AB4"/>
    <w:rsid w:val="00FA5E7B"/>
    <w:rsid w:val="00FA7403"/>
    <w:rsid w:val="00FA7732"/>
    <w:rsid w:val="00FB1014"/>
    <w:rsid w:val="00FB10B6"/>
    <w:rsid w:val="00FB4212"/>
    <w:rsid w:val="00FB69DE"/>
    <w:rsid w:val="00FB6DA6"/>
    <w:rsid w:val="00FB7291"/>
    <w:rsid w:val="00FB72CC"/>
    <w:rsid w:val="00FB7490"/>
    <w:rsid w:val="00FC19CA"/>
    <w:rsid w:val="00FC2BB8"/>
    <w:rsid w:val="00FC5837"/>
    <w:rsid w:val="00FC66B8"/>
    <w:rsid w:val="00FC6718"/>
    <w:rsid w:val="00FD1614"/>
    <w:rsid w:val="00FD6C6C"/>
    <w:rsid w:val="00FE10FA"/>
    <w:rsid w:val="00FE13D6"/>
    <w:rsid w:val="00FE2BDB"/>
    <w:rsid w:val="00FE3CBC"/>
    <w:rsid w:val="00FE463B"/>
    <w:rsid w:val="00FE501C"/>
    <w:rsid w:val="00FE5855"/>
    <w:rsid w:val="00FE61C7"/>
    <w:rsid w:val="00FE6CF6"/>
    <w:rsid w:val="00FE6EE1"/>
    <w:rsid w:val="00FF07A9"/>
    <w:rsid w:val="00FF15CC"/>
    <w:rsid w:val="00FF72D5"/>
    <w:rsid w:val="00FF7501"/>
    <w:rsid w:val="107F0730"/>
    <w:rsid w:val="13F803C9"/>
    <w:rsid w:val="1507796C"/>
    <w:rsid w:val="1BA003C5"/>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622916"/>
  <w15:chartTrackingRefBased/>
  <w15:docId w15:val="{86AA8E5F-E951-4EBF-B55B-A8BF770E5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00" w:lineRule="auto"/>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spacing w:before="100" w:beforeAutospacing="1" w:after="100" w:afterAutospacing="1"/>
      <w:jc w:val="left"/>
    </w:pPr>
    <w:rPr>
      <w:rFonts w:ascii="宋体" w:hAnsi="宋体" w:cs="宋体"/>
      <w:kern w:val="0"/>
    </w:rPr>
  </w:style>
  <w:style w:type="paragraph" w:styleId="a6">
    <w:name w:val="Balloon Text"/>
    <w:basedOn w:val="a"/>
    <w:semiHidden/>
    <w:rPr>
      <w:sz w:val="18"/>
      <w:szCs w:val="18"/>
    </w:rPr>
  </w:style>
  <w:style w:type="paragraph" w:styleId="a7">
    <w:name w:val="Plain Text"/>
    <w:basedOn w:val="a"/>
    <w:rPr>
      <w:rFonts w:ascii="宋体" w:hAnsi="Courier New"/>
      <w:sz w:val="21"/>
      <w:szCs w:val="20"/>
    </w:rPr>
  </w:style>
  <w:style w:type="paragraph" w:styleId="a8">
    <w:name w:val="caption"/>
    <w:basedOn w:val="Default"/>
    <w:next w:val="Default"/>
    <w:qFormat/>
    <w:pPr>
      <w:spacing w:before="152" w:after="160"/>
    </w:pPr>
    <w:rPr>
      <w:rFonts w:ascii="宋体"/>
      <w:color w:val="auto"/>
    </w:rPr>
  </w:style>
  <w:style w:type="paragraph" w:customStyle="1" w:styleId="CharCharCharChar">
    <w:name w:val="Char Char Char Char"/>
    <w:basedOn w:val="a"/>
    <w:rPr>
      <w:rFonts w:ascii="Tahoma" w:hAnsi="Tahoma"/>
      <w:szCs w:val="20"/>
    </w:rPr>
  </w:style>
  <w:style w:type="paragraph" w:styleId="a9">
    <w:name w:val="Title"/>
    <w:next w:val="aa"/>
    <w:qFormat/>
    <w:pPr>
      <w:keepLines/>
      <w:pageBreakBefore/>
      <w:widowControl w:val="0"/>
      <w:spacing w:before="240" w:after="120" w:line="300" w:lineRule="auto"/>
      <w:jc w:val="center"/>
      <w:outlineLvl w:val="0"/>
    </w:pPr>
    <w:rPr>
      <w:rFonts w:eastAsia="黑体"/>
      <w:b/>
      <w:kern w:val="2"/>
      <w:sz w:val="36"/>
    </w:rPr>
  </w:style>
  <w:style w:type="paragraph" w:styleId="TOC4">
    <w:name w:val="toc 4"/>
    <w:basedOn w:val="a"/>
    <w:next w:val="a"/>
    <w:semiHidden/>
    <w:pPr>
      <w:ind w:left="720"/>
      <w:jc w:val="left"/>
    </w:pPr>
    <w:rPr>
      <w:szCs w:val="21"/>
    </w:rPr>
  </w:style>
  <w:style w:type="paragraph" w:styleId="ab">
    <w:name w:val="Date"/>
    <w:basedOn w:val="a"/>
    <w:next w:val="a"/>
    <w:rPr>
      <w:rFonts w:eastAsia="黑体"/>
      <w:szCs w:val="20"/>
    </w:rPr>
  </w:style>
  <w:style w:type="paragraph" w:styleId="ac">
    <w:name w:val="Body Text"/>
    <w:basedOn w:val="a"/>
    <w:pPr>
      <w:spacing w:after="120"/>
    </w:pPr>
  </w:style>
  <w:style w:type="paragraph" w:styleId="ad">
    <w:name w:val="Normal Indent"/>
    <w:basedOn w:val="a"/>
    <w:pPr>
      <w:ind w:firstLine="499"/>
    </w:pPr>
    <w:rPr>
      <w:szCs w:val="20"/>
    </w:rPr>
  </w:style>
  <w:style w:type="paragraph" w:customStyle="1" w:styleId="30">
    <w:name w:val="样式3"/>
    <w:basedOn w:val="a"/>
    <w:pPr>
      <w:snapToGrid w:val="0"/>
      <w:spacing w:line="360" w:lineRule="auto"/>
      <w:jc w:val="center"/>
    </w:pPr>
    <w:rPr>
      <w:rFonts w:eastAsia="黑体"/>
      <w:sz w:val="36"/>
      <w:szCs w:val="36"/>
    </w:rPr>
  </w:style>
  <w:style w:type="paragraph" w:styleId="TOC2">
    <w:name w:val="toc 2"/>
    <w:basedOn w:val="a"/>
    <w:next w:val="a"/>
    <w:uiPriority w:val="39"/>
    <w:pPr>
      <w:ind w:left="240"/>
      <w:jc w:val="left"/>
    </w:pPr>
    <w:rPr>
      <w:smallCaps/>
    </w:rPr>
  </w:style>
  <w:style w:type="paragraph" w:styleId="aa">
    <w:name w:val="Body Text First Indent"/>
    <w:basedOn w:val="a"/>
    <w:pPr>
      <w:ind w:firstLineChars="200" w:firstLine="498"/>
    </w:pPr>
    <w:rPr>
      <w:szCs w:val="20"/>
    </w:rPr>
  </w:style>
  <w:style w:type="paragraph" w:customStyle="1" w:styleId="10">
    <w:name w:val="正文+1"/>
    <w:basedOn w:val="Default"/>
    <w:next w:val="Default"/>
    <w:rPr>
      <w:rFonts w:ascii="宋体"/>
      <w:color w:val="auto"/>
    </w:rPr>
  </w:style>
  <w:style w:type="paragraph" w:styleId="TOC9">
    <w:name w:val="toc 9"/>
    <w:basedOn w:val="a"/>
    <w:next w:val="a"/>
    <w:semiHidden/>
    <w:pPr>
      <w:ind w:left="1920"/>
      <w:jc w:val="left"/>
    </w:pPr>
    <w:rPr>
      <w:szCs w:val="21"/>
    </w:rPr>
  </w:style>
  <w:style w:type="paragraph" w:styleId="TOC6">
    <w:name w:val="toc 6"/>
    <w:basedOn w:val="a"/>
    <w:next w:val="a"/>
    <w:semiHidden/>
    <w:pPr>
      <w:ind w:left="1200"/>
      <w:jc w:val="left"/>
    </w:pPr>
    <w:rPr>
      <w:szCs w:val="21"/>
    </w:rPr>
  </w:style>
  <w:style w:type="paragraph" w:styleId="TOC8">
    <w:name w:val="toc 8"/>
    <w:basedOn w:val="a"/>
    <w:next w:val="a"/>
    <w:semiHidden/>
    <w:pPr>
      <w:ind w:left="1680"/>
      <w:jc w:val="left"/>
    </w:pPr>
    <w:rPr>
      <w:szCs w:val="21"/>
    </w:rPr>
  </w:style>
  <w:style w:type="paragraph" w:styleId="ae">
    <w:name w:val="Body Text Indent"/>
    <w:basedOn w:val="a"/>
    <w:pPr>
      <w:spacing w:after="120"/>
      <w:ind w:leftChars="200" w:left="420"/>
    </w:pPr>
  </w:style>
  <w:style w:type="paragraph" w:styleId="TOC7">
    <w:name w:val="toc 7"/>
    <w:basedOn w:val="a"/>
    <w:next w:val="a"/>
    <w:semiHidden/>
    <w:pPr>
      <w:ind w:left="1440"/>
      <w:jc w:val="left"/>
    </w:pPr>
    <w:rPr>
      <w:szCs w:val="21"/>
    </w:rPr>
  </w:style>
  <w:style w:type="paragraph" w:styleId="TOC">
    <w:name w:val="TOC Heading"/>
    <w:basedOn w:val="1"/>
    <w:next w:val="a"/>
    <w:uiPriority w:val="39"/>
    <w:qFormat/>
    <w:pPr>
      <w:keepNext/>
      <w:keepLines/>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styleId="af">
    <w:name w:val="header"/>
    <w:basedOn w:val="a"/>
    <w:pPr>
      <w:pBdr>
        <w:bottom w:val="single" w:sz="6" w:space="1" w:color="auto"/>
      </w:pBdr>
      <w:tabs>
        <w:tab w:val="center" w:pos="4153"/>
        <w:tab w:val="right" w:pos="8306"/>
      </w:tabs>
      <w:snapToGrid w:val="0"/>
      <w:jc w:val="center"/>
    </w:pPr>
    <w:rPr>
      <w:sz w:val="18"/>
      <w:szCs w:val="18"/>
    </w:rPr>
  </w:style>
  <w:style w:type="paragraph" w:styleId="TOC5">
    <w:name w:val="toc 5"/>
    <w:basedOn w:val="a"/>
    <w:next w:val="a"/>
    <w:semiHidden/>
    <w:pPr>
      <w:ind w:left="960"/>
      <w:jc w:val="left"/>
    </w:pPr>
    <w:rPr>
      <w:szCs w:val="21"/>
    </w:rPr>
  </w:style>
  <w:style w:type="paragraph" w:customStyle="1" w:styleId="11">
    <w:name w:val="正文文本+1"/>
    <w:basedOn w:val="Default"/>
    <w:next w:val="Default"/>
    <w:rPr>
      <w:rFonts w:ascii="宋体"/>
      <w:color w:val="auto"/>
    </w:rPr>
  </w:style>
  <w:style w:type="paragraph" w:customStyle="1" w:styleId="af0">
    <w:name w:val="章标题(不加入目录内)"/>
    <w:basedOn w:val="a9"/>
    <w:pPr>
      <w:jc w:val="both"/>
      <w:outlineLvl w:val="9"/>
    </w:pPr>
  </w:style>
  <w:style w:type="paragraph" w:styleId="af1">
    <w:name w:val="footer"/>
    <w:basedOn w:val="a"/>
    <w:pPr>
      <w:tabs>
        <w:tab w:val="center" w:pos="4153"/>
        <w:tab w:val="right" w:pos="8306"/>
      </w:tabs>
      <w:snapToGrid w:val="0"/>
      <w:jc w:val="left"/>
    </w:pPr>
    <w:rPr>
      <w:sz w:val="18"/>
      <w:szCs w:val="18"/>
    </w:rPr>
  </w:style>
  <w:style w:type="paragraph" w:customStyle="1" w:styleId="Default">
    <w:name w:val="Default"/>
    <w:pPr>
      <w:widowControl w:val="0"/>
      <w:autoSpaceDE w:val="0"/>
      <w:autoSpaceDN w:val="0"/>
      <w:adjustRightInd w:val="0"/>
      <w:spacing w:line="300" w:lineRule="auto"/>
      <w:jc w:val="both"/>
    </w:pPr>
    <w:rPr>
      <w:color w:val="000000"/>
      <w:sz w:val="24"/>
      <w:szCs w:val="24"/>
    </w:rPr>
  </w:style>
  <w:style w:type="paragraph" w:styleId="TOC3">
    <w:name w:val="toc 3"/>
    <w:basedOn w:val="a"/>
    <w:next w:val="a"/>
    <w:uiPriority w:val="39"/>
    <w:pPr>
      <w:ind w:left="480"/>
      <w:jc w:val="left"/>
    </w:pPr>
    <w:rPr>
      <w:i/>
      <w:iCs/>
    </w:rPr>
  </w:style>
  <w:style w:type="paragraph" w:styleId="af2">
    <w:name w:val="Document Map"/>
    <w:basedOn w:val="a"/>
    <w:semiHidden/>
    <w:pPr>
      <w:shd w:val="clear" w:color="auto" w:fill="000080"/>
    </w:pPr>
  </w:style>
  <w:style w:type="paragraph" w:customStyle="1" w:styleId="af3">
    <w:name w:val="图表名"/>
    <w:basedOn w:val="Default"/>
    <w:next w:val="Default"/>
    <w:pPr>
      <w:spacing w:before="120" w:after="156"/>
    </w:pPr>
    <w:rPr>
      <w:rFonts w:ascii="宋体"/>
      <w:color w:val="auto"/>
    </w:rPr>
  </w:style>
  <w:style w:type="paragraph" w:styleId="TOC1">
    <w:name w:val="toc 1"/>
    <w:basedOn w:val="a"/>
    <w:next w:val="a"/>
    <w:uiPriority w:val="39"/>
    <w:pPr>
      <w:spacing w:before="120" w:after="120"/>
      <w:jc w:val="left"/>
    </w:pPr>
    <w:rPr>
      <w:b/>
      <w:bCs/>
      <w:caps/>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Revision"/>
    <w:hidden/>
    <w:uiPriority w:val="99"/>
    <w:unhideWhenUsed/>
    <w:rsid w:val="00776B38"/>
    <w:pPr>
      <w:spacing w:line="300" w:lineRule="auto"/>
      <w:jc w:val="both"/>
    </w:pPr>
    <w:rPr>
      <w:kern w:val="2"/>
      <w:sz w:val="24"/>
      <w:szCs w:val="24"/>
    </w:rPr>
  </w:style>
  <w:style w:type="character" w:customStyle="1" w:styleId="keyword">
    <w:name w:val="keyword"/>
    <w:rsid w:val="004663B4"/>
  </w:style>
  <w:style w:type="character" w:customStyle="1" w:styleId="string">
    <w:name w:val="string"/>
    <w:rsid w:val="004663B4"/>
  </w:style>
  <w:style w:type="paragraph" w:styleId="af6">
    <w:name w:val="Normal (Web)"/>
    <w:basedOn w:val="a"/>
    <w:uiPriority w:val="99"/>
    <w:unhideWhenUsed/>
    <w:rsid w:val="0039383E"/>
    <w:pPr>
      <w:spacing w:before="100" w:beforeAutospacing="1" w:after="100" w:afterAutospacing="1" w:line="240" w:lineRule="auto"/>
      <w:jc w:val="left"/>
    </w:pPr>
    <w:rPr>
      <w:rFonts w:ascii="宋体" w:hAnsi="宋体" w:cs="宋体"/>
      <w:kern w:val="0"/>
    </w:rPr>
  </w:style>
  <w:style w:type="character" w:customStyle="1" w:styleId="datatypes">
    <w:name w:val="datatypes"/>
    <w:rsid w:val="00EF3F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5711">
      <w:bodyDiv w:val="1"/>
      <w:marLeft w:val="0"/>
      <w:marRight w:val="0"/>
      <w:marTop w:val="0"/>
      <w:marBottom w:val="0"/>
      <w:divBdr>
        <w:top w:val="none" w:sz="0" w:space="0" w:color="auto"/>
        <w:left w:val="none" w:sz="0" w:space="0" w:color="auto"/>
        <w:bottom w:val="none" w:sz="0" w:space="0" w:color="auto"/>
        <w:right w:val="none" w:sz="0" w:space="0" w:color="auto"/>
      </w:divBdr>
      <w:divsChild>
        <w:div w:id="886448731">
          <w:marLeft w:val="0"/>
          <w:marRight w:val="0"/>
          <w:marTop w:val="0"/>
          <w:marBottom w:val="0"/>
          <w:divBdr>
            <w:top w:val="none" w:sz="0" w:space="0" w:color="auto"/>
            <w:left w:val="none" w:sz="0" w:space="0" w:color="auto"/>
            <w:bottom w:val="none" w:sz="0" w:space="0" w:color="auto"/>
            <w:right w:val="none" w:sz="0" w:space="0" w:color="auto"/>
          </w:divBdr>
        </w:div>
      </w:divsChild>
    </w:div>
    <w:div w:id="44650050">
      <w:bodyDiv w:val="1"/>
      <w:marLeft w:val="0"/>
      <w:marRight w:val="0"/>
      <w:marTop w:val="0"/>
      <w:marBottom w:val="0"/>
      <w:divBdr>
        <w:top w:val="none" w:sz="0" w:space="0" w:color="auto"/>
        <w:left w:val="none" w:sz="0" w:space="0" w:color="auto"/>
        <w:bottom w:val="none" w:sz="0" w:space="0" w:color="auto"/>
        <w:right w:val="none" w:sz="0" w:space="0" w:color="auto"/>
      </w:divBdr>
    </w:div>
    <w:div w:id="62334360">
      <w:bodyDiv w:val="1"/>
      <w:marLeft w:val="0"/>
      <w:marRight w:val="0"/>
      <w:marTop w:val="0"/>
      <w:marBottom w:val="0"/>
      <w:divBdr>
        <w:top w:val="none" w:sz="0" w:space="0" w:color="auto"/>
        <w:left w:val="none" w:sz="0" w:space="0" w:color="auto"/>
        <w:bottom w:val="none" w:sz="0" w:space="0" w:color="auto"/>
        <w:right w:val="none" w:sz="0" w:space="0" w:color="auto"/>
      </w:divBdr>
      <w:divsChild>
        <w:div w:id="1106079752">
          <w:marLeft w:val="0"/>
          <w:marRight w:val="0"/>
          <w:marTop w:val="0"/>
          <w:marBottom w:val="0"/>
          <w:divBdr>
            <w:top w:val="none" w:sz="0" w:space="0" w:color="auto"/>
            <w:left w:val="none" w:sz="0" w:space="0" w:color="auto"/>
            <w:bottom w:val="none" w:sz="0" w:space="0" w:color="auto"/>
            <w:right w:val="none" w:sz="0" w:space="0" w:color="auto"/>
          </w:divBdr>
        </w:div>
      </w:divsChild>
    </w:div>
    <w:div w:id="62608590">
      <w:bodyDiv w:val="1"/>
      <w:marLeft w:val="0"/>
      <w:marRight w:val="0"/>
      <w:marTop w:val="0"/>
      <w:marBottom w:val="0"/>
      <w:divBdr>
        <w:top w:val="none" w:sz="0" w:space="0" w:color="auto"/>
        <w:left w:val="none" w:sz="0" w:space="0" w:color="auto"/>
        <w:bottom w:val="none" w:sz="0" w:space="0" w:color="auto"/>
        <w:right w:val="none" w:sz="0" w:space="0" w:color="auto"/>
      </w:divBdr>
      <w:divsChild>
        <w:div w:id="396901357">
          <w:marLeft w:val="0"/>
          <w:marRight w:val="0"/>
          <w:marTop w:val="0"/>
          <w:marBottom w:val="0"/>
          <w:divBdr>
            <w:top w:val="none" w:sz="0" w:space="0" w:color="auto"/>
            <w:left w:val="none" w:sz="0" w:space="0" w:color="auto"/>
            <w:bottom w:val="none" w:sz="0" w:space="0" w:color="auto"/>
            <w:right w:val="none" w:sz="0" w:space="0" w:color="auto"/>
          </w:divBdr>
        </w:div>
      </w:divsChild>
    </w:div>
    <w:div w:id="91635801">
      <w:bodyDiv w:val="1"/>
      <w:marLeft w:val="0"/>
      <w:marRight w:val="0"/>
      <w:marTop w:val="0"/>
      <w:marBottom w:val="0"/>
      <w:divBdr>
        <w:top w:val="none" w:sz="0" w:space="0" w:color="auto"/>
        <w:left w:val="none" w:sz="0" w:space="0" w:color="auto"/>
        <w:bottom w:val="none" w:sz="0" w:space="0" w:color="auto"/>
        <w:right w:val="none" w:sz="0" w:space="0" w:color="auto"/>
      </w:divBdr>
      <w:divsChild>
        <w:div w:id="594099959">
          <w:marLeft w:val="0"/>
          <w:marRight w:val="0"/>
          <w:marTop w:val="0"/>
          <w:marBottom w:val="0"/>
          <w:divBdr>
            <w:top w:val="none" w:sz="0" w:space="0" w:color="auto"/>
            <w:left w:val="none" w:sz="0" w:space="0" w:color="auto"/>
            <w:bottom w:val="none" w:sz="0" w:space="0" w:color="auto"/>
            <w:right w:val="none" w:sz="0" w:space="0" w:color="auto"/>
          </w:divBdr>
        </w:div>
        <w:div w:id="703946860">
          <w:marLeft w:val="0"/>
          <w:marRight w:val="0"/>
          <w:marTop w:val="0"/>
          <w:marBottom w:val="0"/>
          <w:divBdr>
            <w:top w:val="none" w:sz="0" w:space="0" w:color="auto"/>
            <w:left w:val="none" w:sz="0" w:space="0" w:color="auto"/>
            <w:bottom w:val="none" w:sz="0" w:space="0" w:color="auto"/>
            <w:right w:val="none" w:sz="0" w:space="0" w:color="auto"/>
          </w:divBdr>
        </w:div>
        <w:div w:id="877165609">
          <w:marLeft w:val="0"/>
          <w:marRight w:val="0"/>
          <w:marTop w:val="0"/>
          <w:marBottom w:val="0"/>
          <w:divBdr>
            <w:top w:val="none" w:sz="0" w:space="0" w:color="auto"/>
            <w:left w:val="none" w:sz="0" w:space="0" w:color="auto"/>
            <w:bottom w:val="none" w:sz="0" w:space="0" w:color="auto"/>
            <w:right w:val="none" w:sz="0" w:space="0" w:color="auto"/>
          </w:divBdr>
        </w:div>
        <w:div w:id="1428118892">
          <w:marLeft w:val="0"/>
          <w:marRight w:val="0"/>
          <w:marTop w:val="0"/>
          <w:marBottom w:val="0"/>
          <w:divBdr>
            <w:top w:val="none" w:sz="0" w:space="0" w:color="auto"/>
            <w:left w:val="none" w:sz="0" w:space="0" w:color="auto"/>
            <w:bottom w:val="none" w:sz="0" w:space="0" w:color="auto"/>
            <w:right w:val="none" w:sz="0" w:space="0" w:color="auto"/>
          </w:divBdr>
        </w:div>
      </w:divsChild>
    </w:div>
    <w:div w:id="97067789">
      <w:bodyDiv w:val="1"/>
      <w:marLeft w:val="0"/>
      <w:marRight w:val="0"/>
      <w:marTop w:val="0"/>
      <w:marBottom w:val="0"/>
      <w:divBdr>
        <w:top w:val="none" w:sz="0" w:space="0" w:color="auto"/>
        <w:left w:val="none" w:sz="0" w:space="0" w:color="auto"/>
        <w:bottom w:val="none" w:sz="0" w:space="0" w:color="auto"/>
        <w:right w:val="none" w:sz="0" w:space="0" w:color="auto"/>
      </w:divBdr>
    </w:div>
    <w:div w:id="103696984">
      <w:bodyDiv w:val="1"/>
      <w:marLeft w:val="0"/>
      <w:marRight w:val="0"/>
      <w:marTop w:val="0"/>
      <w:marBottom w:val="0"/>
      <w:divBdr>
        <w:top w:val="none" w:sz="0" w:space="0" w:color="auto"/>
        <w:left w:val="none" w:sz="0" w:space="0" w:color="auto"/>
        <w:bottom w:val="none" w:sz="0" w:space="0" w:color="auto"/>
        <w:right w:val="none" w:sz="0" w:space="0" w:color="auto"/>
      </w:divBdr>
      <w:divsChild>
        <w:div w:id="1875265404">
          <w:marLeft w:val="0"/>
          <w:marRight w:val="0"/>
          <w:marTop w:val="0"/>
          <w:marBottom w:val="0"/>
          <w:divBdr>
            <w:top w:val="none" w:sz="0" w:space="0" w:color="auto"/>
            <w:left w:val="none" w:sz="0" w:space="0" w:color="auto"/>
            <w:bottom w:val="none" w:sz="0" w:space="0" w:color="auto"/>
            <w:right w:val="none" w:sz="0" w:space="0" w:color="auto"/>
          </w:divBdr>
        </w:div>
      </w:divsChild>
    </w:div>
    <w:div w:id="143737461">
      <w:bodyDiv w:val="1"/>
      <w:marLeft w:val="0"/>
      <w:marRight w:val="0"/>
      <w:marTop w:val="0"/>
      <w:marBottom w:val="0"/>
      <w:divBdr>
        <w:top w:val="none" w:sz="0" w:space="0" w:color="auto"/>
        <w:left w:val="none" w:sz="0" w:space="0" w:color="auto"/>
        <w:bottom w:val="none" w:sz="0" w:space="0" w:color="auto"/>
        <w:right w:val="none" w:sz="0" w:space="0" w:color="auto"/>
      </w:divBdr>
      <w:divsChild>
        <w:div w:id="929124494">
          <w:marLeft w:val="0"/>
          <w:marRight w:val="0"/>
          <w:marTop w:val="0"/>
          <w:marBottom w:val="0"/>
          <w:divBdr>
            <w:top w:val="none" w:sz="0" w:space="0" w:color="auto"/>
            <w:left w:val="none" w:sz="0" w:space="0" w:color="auto"/>
            <w:bottom w:val="none" w:sz="0" w:space="0" w:color="auto"/>
            <w:right w:val="none" w:sz="0" w:space="0" w:color="auto"/>
          </w:divBdr>
        </w:div>
      </w:divsChild>
    </w:div>
    <w:div w:id="145052376">
      <w:bodyDiv w:val="1"/>
      <w:marLeft w:val="0"/>
      <w:marRight w:val="0"/>
      <w:marTop w:val="0"/>
      <w:marBottom w:val="0"/>
      <w:divBdr>
        <w:top w:val="none" w:sz="0" w:space="0" w:color="auto"/>
        <w:left w:val="none" w:sz="0" w:space="0" w:color="auto"/>
        <w:bottom w:val="none" w:sz="0" w:space="0" w:color="auto"/>
        <w:right w:val="none" w:sz="0" w:space="0" w:color="auto"/>
      </w:divBdr>
      <w:divsChild>
        <w:div w:id="764575079">
          <w:marLeft w:val="0"/>
          <w:marRight w:val="0"/>
          <w:marTop w:val="0"/>
          <w:marBottom w:val="0"/>
          <w:divBdr>
            <w:top w:val="none" w:sz="0" w:space="0" w:color="auto"/>
            <w:left w:val="none" w:sz="0" w:space="0" w:color="auto"/>
            <w:bottom w:val="none" w:sz="0" w:space="0" w:color="auto"/>
            <w:right w:val="none" w:sz="0" w:space="0" w:color="auto"/>
          </w:divBdr>
        </w:div>
      </w:divsChild>
    </w:div>
    <w:div w:id="149367218">
      <w:bodyDiv w:val="1"/>
      <w:marLeft w:val="0"/>
      <w:marRight w:val="0"/>
      <w:marTop w:val="0"/>
      <w:marBottom w:val="0"/>
      <w:divBdr>
        <w:top w:val="none" w:sz="0" w:space="0" w:color="auto"/>
        <w:left w:val="none" w:sz="0" w:space="0" w:color="auto"/>
        <w:bottom w:val="none" w:sz="0" w:space="0" w:color="auto"/>
        <w:right w:val="none" w:sz="0" w:space="0" w:color="auto"/>
      </w:divBdr>
      <w:divsChild>
        <w:div w:id="1086459341">
          <w:marLeft w:val="0"/>
          <w:marRight w:val="0"/>
          <w:marTop w:val="0"/>
          <w:marBottom w:val="0"/>
          <w:divBdr>
            <w:top w:val="none" w:sz="0" w:space="0" w:color="auto"/>
            <w:left w:val="none" w:sz="0" w:space="0" w:color="auto"/>
            <w:bottom w:val="none" w:sz="0" w:space="0" w:color="auto"/>
            <w:right w:val="none" w:sz="0" w:space="0" w:color="auto"/>
          </w:divBdr>
        </w:div>
      </w:divsChild>
    </w:div>
    <w:div w:id="149642529">
      <w:bodyDiv w:val="1"/>
      <w:marLeft w:val="0"/>
      <w:marRight w:val="0"/>
      <w:marTop w:val="0"/>
      <w:marBottom w:val="0"/>
      <w:divBdr>
        <w:top w:val="none" w:sz="0" w:space="0" w:color="auto"/>
        <w:left w:val="none" w:sz="0" w:space="0" w:color="auto"/>
        <w:bottom w:val="none" w:sz="0" w:space="0" w:color="auto"/>
        <w:right w:val="none" w:sz="0" w:space="0" w:color="auto"/>
      </w:divBdr>
      <w:divsChild>
        <w:div w:id="351104798">
          <w:marLeft w:val="0"/>
          <w:marRight w:val="0"/>
          <w:marTop w:val="0"/>
          <w:marBottom w:val="0"/>
          <w:divBdr>
            <w:top w:val="none" w:sz="0" w:space="0" w:color="auto"/>
            <w:left w:val="none" w:sz="0" w:space="0" w:color="auto"/>
            <w:bottom w:val="none" w:sz="0" w:space="0" w:color="auto"/>
            <w:right w:val="none" w:sz="0" w:space="0" w:color="auto"/>
          </w:divBdr>
        </w:div>
      </w:divsChild>
    </w:div>
    <w:div w:id="155461372">
      <w:bodyDiv w:val="1"/>
      <w:marLeft w:val="0"/>
      <w:marRight w:val="0"/>
      <w:marTop w:val="0"/>
      <w:marBottom w:val="0"/>
      <w:divBdr>
        <w:top w:val="none" w:sz="0" w:space="0" w:color="auto"/>
        <w:left w:val="none" w:sz="0" w:space="0" w:color="auto"/>
        <w:bottom w:val="none" w:sz="0" w:space="0" w:color="auto"/>
        <w:right w:val="none" w:sz="0" w:space="0" w:color="auto"/>
      </w:divBdr>
      <w:divsChild>
        <w:div w:id="161623977">
          <w:marLeft w:val="720"/>
          <w:marRight w:val="0"/>
          <w:marTop w:val="235"/>
          <w:marBottom w:val="0"/>
          <w:divBdr>
            <w:top w:val="none" w:sz="0" w:space="0" w:color="auto"/>
            <w:left w:val="none" w:sz="0" w:space="0" w:color="auto"/>
            <w:bottom w:val="none" w:sz="0" w:space="0" w:color="auto"/>
            <w:right w:val="none" w:sz="0" w:space="0" w:color="auto"/>
          </w:divBdr>
        </w:div>
        <w:div w:id="173999421">
          <w:marLeft w:val="0"/>
          <w:marRight w:val="0"/>
          <w:marTop w:val="168"/>
          <w:marBottom w:val="0"/>
          <w:divBdr>
            <w:top w:val="none" w:sz="0" w:space="0" w:color="auto"/>
            <w:left w:val="none" w:sz="0" w:space="0" w:color="auto"/>
            <w:bottom w:val="none" w:sz="0" w:space="0" w:color="auto"/>
            <w:right w:val="none" w:sz="0" w:space="0" w:color="auto"/>
          </w:divBdr>
        </w:div>
        <w:div w:id="397283610">
          <w:marLeft w:val="720"/>
          <w:marRight w:val="0"/>
          <w:marTop w:val="235"/>
          <w:marBottom w:val="0"/>
          <w:divBdr>
            <w:top w:val="none" w:sz="0" w:space="0" w:color="auto"/>
            <w:left w:val="none" w:sz="0" w:space="0" w:color="auto"/>
            <w:bottom w:val="none" w:sz="0" w:space="0" w:color="auto"/>
            <w:right w:val="none" w:sz="0" w:space="0" w:color="auto"/>
          </w:divBdr>
        </w:div>
        <w:div w:id="1991861759">
          <w:marLeft w:val="720"/>
          <w:marRight w:val="0"/>
          <w:marTop w:val="235"/>
          <w:marBottom w:val="0"/>
          <w:divBdr>
            <w:top w:val="none" w:sz="0" w:space="0" w:color="auto"/>
            <w:left w:val="none" w:sz="0" w:space="0" w:color="auto"/>
            <w:bottom w:val="none" w:sz="0" w:space="0" w:color="auto"/>
            <w:right w:val="none" w:sz="0" w:space="0" w:color="auto"/>
          </w:divBdr>
        </w:div>
      </w:divsChild>
    </w:div>
    <w:div w:id="157967898">
      <w:bodyDiv w:val="1"/>
      <w:marLeft w:val="0"/>
      <w:marRight w:val="0"/>
      <w:marTop w:val="0"/>
      <w:marBottom w:val="0"/>
      <w:divBdr>
        <w:top w:val="none" w:sz="0" w:space="0" w:color="auto"/>
        <w:left w:val="none" w:sz="0" w:space="0" w:color="auto"/>
        <w:bottom w:val="none" w:sz="0" w:space="0" w:color="auto"/>
        <w:right w:val="none" w:sz="0" w:space="0" w:color="auto"/>
      </w:divBdr>
      <w:divsChild>
        <w:div w:id="441266883">
          <w:marLeft w:val="0"/>
          <w:marRight w:val="0"/>
          <w:marTop w:val="0"/>
          <w:marBottom w:val="0"/>
          <w:divBdr>
            <w:top w:val="none" w:sz="0" w:space="0" w:color="auto"/>
            <w:left w:val="none" w:sz="0" w:space="0" w:color="auto"/>
            <w:bottom w:val="none" w:sz="0" w:space="0" w:color="auto"/>
            <w:right w:val="none" w:sz="0" w:space="0" w:color="auto"/>
          </w:divBdr>
        </w:div>
      </w:divsChild>
    </w:div>
    <w:div w:id="176963472">
      <w:bodyDiv w:val="1"/>
      <w:marLeft w:val="0"/>
      <w:marRight w:val="0"/>
      <w:marTop w:val="0"/>
      <w:marBottom w:val="0"/>
      <w:divBdr>
        <w:top w:val="none" w:sz="0" w:space="0" w:color="auto"/>
        <w:left w:val="none" w:sz="0" w:space="0" w:color="auto"/>
        <w:bottom w:val="none" w:sz="0" w:space="0" w:color="auto"/>
        <w:right w:val="none" w:sz="0" w:space="0" w:color="auto"/>
      </w:divBdr>
      <w:divsChild>
        <w:div w:id="698509843">
          <w:marLeft w:val="0"/>
          <w:marRight w:val="0"/>
          <w:marTop w:val="0"/>
          <w:marBottom w:val="0"/>
          <w:divBdr>
            <w:top w:val="none" w:sz="0" w:space="0" w:color="auto"/>
            <w:left w:val="none" w:sz="0" w:space="0" w:color="auto"/>
            <w:bottom w:val="none" w:sz="0" w:space="0" w:color="auto"/>
            <w:right w:val="none" w:sz="0" w:space="0" w:color="auto"/>
          </w:divBdr>
        </w:div>
      </w:divsChild>
    </w:div>
    <w:div w:id="184952783">
      <w:bodyDiv w:val="1"/>
      <w:marLeft w:val="0"/>
      <w:marRight w:val="0"/>
      <w:marTop w:val="0"/>
      <w:marBottom w:val="0"/>
      <w:divBdr>
        <w:top w:val="none" w:sz="0" w:space="0" w:color="auto"/>
        <w:left w:val="none" w:sz="0" w:space="0" w:color="auto"/>
        <w:bottom w:val="none" w:sz="0" w:space="0" w:color="auto"/>
        <w:right w:val="none" w:sz="0" w:space="0" w:color="auto"/>
      </w:divBdr>
      <w:divsChild>
        <w:div w:id="1303118545">
          <w:marLeft w:val="0"/>
          <w:marRight w:val="0"/>
          <w:marTop w:val="0"/>
          <w:marBottom w:val="0"/>
          <w:divBdr>
            <w:top w:val="none" w:sz="0" w:space="0" w:color="auto"/>
            <w:left w:val="none" w:sz="0" w:space="0" w:color="auto"/>
            <w:bottom w:val="none" w:sz="0" w:space="0" w:color="auto"/>
            <w:right w:val="none" w:sz="0" w:space="0" w:color="auto"/>
          </w:divBdr>
        </w:div>
      </w:divsChild>
    </w:div>
    <w:div w:id="199630773">
      <w:bodyDiv w:val="1"/>
      <w:marLeft w:val="0"/>
      <w:marRight w:val="0"/>
      <w:marTop w:val="0"/>
      <w:marBottom w:val="0"/>
      <w:divBdr>
        <w:top w:val="none" w:sz="0" w:space="0" w:color="auto"/>
        <w:left w:val="none" w:sz="0" w:space="0" w:color="auto"/>
        <w:bottom w:val="none" w:sz="0" w:space="0" w:color="auto"/>
        <w:right w:val="none" w:sz="0" w:space="0" w:color="auto"/>
      </w:divBdr>
      <w:divsChild>
        <w:div w:id="1741639255">
          <w:marLeft w:val="0"/>
          <w:marRight w:val="0"/>
          <w:marTop w:val="0"/>
          <w:marBottom w:val="0"/>
          <w:divBdr>
            <w:top w:val="none" w:sz="0" w:space="0" w:color="auto"/>
            <w:left w:val="none" w:sz="0" w:space="0" w:color="auto"/>
            <w:bottom w:val="none" w:sz="0" w:space="0" w:color="auto"/>
            <w:right w:val="none" w:sz="0" w:space="0" w:color="auto"/>
          </w:divBdr>
        </w:div>
      </w:divsChild>
    </w:div>
    <w:div w:id="202600622">
      <w:bodyDiv w:val="1"/>
      <w:marLeft w:val="0"/>
      <w:marRight w:val="0"/>
      <w:marTop w:val="0"/>
      <w:marBottom w:val="0"/>
      <w:divBdr>
        <w:top w:val="none" w:sz="0" w:space="0" w:color="auto"/>
        <w:left w:val="none" w:sz="0" w:space="0" w:color="auto"/>
        <w:bottom w:val="none" w:sz="0" w:space="0" w:color="auto"/>
        <w:right w:val="none" w:sz="0" w:space="0" w:color="auto"/>
      </w:divBdr>
      <w:divsChild>
        <w:div w:id="476990483">
          <w:marLeft w:val="0"/>
          <w:marRight w:val="0"/>
          <w:marTop w:val="270"/>
          <w:marBottom w:val="270"/>
          <w:divBdr>
            <w:top w:val="none" w:sz="0" w:space="0" w:color="auto"/>
            <w:left w:val="none" w:sz="0" w:space="0" w:color="auto"/>
            <w:bottom w:val="none" w:sz="0" w:space="0" w:color="auto"/>
            <w:right w:val="none" w:sz="0" w:space="0" w:color="auto"/>
          </w:divBdr>
        </w:div>
      </w:divsChild>
    </w:div>
    <w:div w:id="209615305">
      <w:bodyDiv w:val="1"/>
      <w:marLeft w:val="0"/>
      <w:marRight w:val="0"/>
      <w:marTop w:val="0"/>
      <w:marBottom w:val="0"/>
      <w:divBdr>
        <w:top w:val="none" w:sz="0" w:space="0" w:color="auto"/>
        <w:left w:val="none" w:sz="0" w:space="0" w:color="auto"/>
        <w:bottom w:val="none" w:sz="0" w:space="0" w:color="auto"/>
        <w:right w:val="none" w:sz="0" w:space="0" w:color="auto"/>
      </w:divBdr>
    </w:div>
    <w:div w:id="227570855">
      <w:bodyDiv w:val="1"/>
      <w:marLeft w:val="0"/>
      <w:marRight w:val="0"/>
      <w:marTop w:val="0"/>
      <w:marBottom w:val="0"/>
      <w:divBdr>
        <w:top w:val="none" w:sz="0" w:space="0" w:color="auto"/>
        <w:left w:val="none" w:sz="0" w:space="0" w:color="auto"/>
        <w:bottom w:val="none" w:sz="0" w:space="0" w:color="auto"/>
        <w:right w:val="none" w:sz="0" w:space="0" w:color="auto"/>
      </w:divBdr>
    </w:div>
    <w:div w:id="237175499">
      <w:bodyDiv w:val="1"/>
      <w:marLeft w:val="0"/>
      <w:marRight w:val="0"/>
      <w:marTop w:val="0"/>
      <w:marBottom w:val="0"/>
      <w:divBdr>
        <w:top w:val="none" w:sz="0" w:space="0" w:color="auto"/>
        <w:left w:val="none" w:sz="0" w:space="0" w:color="auto"/>
        <w:bottom w:val="none" w:sz="0" w:space="0" w:color="auto"/>
        <w:right w:val="none" w:sz="0" w:space="0" w:color="auto"/>
      </w:divBdr>
      <w:divsChild>
        <w:div w:id="1257443840">
          <w:marLeft w:val="0"/>
          <w:marRight w:val="0"/>
          <w:marTop w:val="0"/>
          <w:marBottom w:val="0"/>
          <w:divBdr>
            <w:top w:val="none" w:sz="0" w:space="0" w:color="auto"/>
            <w:left w:val="none" w:sz="0" w:space="0" w:color="auto"/>
            <w:bottom w:val="none" w:sz="0" w:space="0" w:color="auto"/>
            <w:right w:val="none" w:sz="0" w:space="0" w:color="auto"/>
          </w:divBdr>
        </w:div>
      </w:divsChild>
    </w:div>
    <w:div w:id="245923021">
      <w:bodyDiv w:val="1"/>
      <w:marLeft w:val="0"/>
      <w:marRight w:val="0"/>
      <w:marTop w:val="0"/>
      <w:marBottom w:val="0"/>
      <w:divBdr>
        <w:top w:val="none" w:sz="0" w:space="0" w:color="auto"/>
        <w:left w:val="none" w:sz="0" w:space="0" w:color="auto"/>
        <w:bottom w:val="none" w:sz="0" w:space="0" w:color="auto"/>
        <w:right w:val="none" w:sz="0" w:space="0" w:color="auto"/>
      </w:divBdr>
      <w:divsChild>
        <w:div w:id="476385872">
          <w:marLeft w:val="0"/>
          <w:marRight w:val="0"/>
          <w:marTop w:val="0"/>
          <w:marBottom w:val="225"/>
          <w:divBdr>
            <w:top w:val="none" w:sz="0" w:space="0" w:color="auto"/>
            <w:left w:val="none" w:sz="0" w:space="0" w:color="auto"/>
            <w:bottom w:val="none" w:sz="0" w:space="0" w:color="auto"/>
            <w:right w:val="none" w:sz="0" w:space="0" w:color="auto"/>
          </w:divBdr>
        </w:div>
        <w:div w:id="485824211">
          <w:marLeft w:val="0"/>
          <w:marRight w:val="0"/>
          <w:marTop w:val="0"/>
          <w:marBottom w:val="225"/>
          <w:divBdr>
            <w:top w:val="none" w:sz="0" w:space="0" w:color="auto"/>
            <w:left w:val="none" w:sz="0" w:space="0" w:color="auto"/>
            <w:bottom w:val="none" w:sz="0" w:space="0" w:color="auto"/>
            <w:right w:val="none" w:sz="0" w:space="0" w:color="auto"/>
          </w:divBdr>
        </w:div>
        <w:div w:id="593130702">
          <w:marLeft w:val="0"/>
          <w:marRight w:val="0"/>
          <w:marTop w:val="0"/>
          <w:marBottom w:val="225"/>
          <w:divBdr>
            <w:top w:val="none" w:sz="0" w:space="0" w:color="auto"/>
            <w:left w:val="none" w:sz="0" w:space="0" w:color="auto"/>
            <w:bottom w:val="none" w:sz="0" w:space="0" w:color="auto"/>
            <w:right w:val="none" w:sz="0" w:space="0" w:color="auto"/>
          </w:divBdr>
        </w:div>
      </w:divsChild>
    </w:div>
    <w:div w:id="261842784">
      <w:bodyDiv w:val="1"/>
      <w:marLeft w:val="0"/>
      <w:marRight w:val="0"/>
      <w:marTop w:val="0"/>
      <w:marBottom w:val="0"/>
      <w:divBdr>
        <w:top w:val="none" w:sz="0" w:space="0" w:color="auto"/>
        <w:left w:val="none" w:sz="0" w:space="0" w:color="auto"/>
        <w:bottom w:val="none" w:sz="0" w:space="0" w:color="auto"/>
        <w:right w:val="none" w:sz="0" w:space="0" w:color="auto"/>
      </w:divBdr>
      <w:divsChild>
        <w:div w:id="1026905278">
          <w:marLeft w:val="0"/>
          <w:marRight w:val="0"/>
          <w:marTop w:val="0"/>
          <w:marBottom w:val="0"/>
          <w:divBdr>
            <w:top w:val="none" w:sz="0" w:space="0" w:color="auto"/>
            <w:left w:val="none" w:sz="0" w:space="0" w:color="auto"/>
            <w:bottom w:val="none" w:sz="0" w:space="0" w:color="auto"/>
            <w:right w:val="none" w:sz="0" w:space="0" w:color="auto"/>
          </w:divBdr>
        </w:div>
      </w:divsChild>
    </w:div>
    <w:div w:id="277152896">
      <w:bodyDiv w:val="1"/>
      <w:marLeft w:val="0"/>
      <w:marRight w:val="0"/>
      <w:marTop w:val="0"/>
      <w:marBottom w:val="0"/>
      <w:divBdr>
        <w:top w:val="none" w:sz="0" w:space="0" w:color="auto"/>
        <w:left w:val="none" w:sz="0" w:space="0" w:color="auto"/>
        <w:bottom w:val="none" w:sz="0" w:space="0" w:color="auto"/>
        <w:right w:val="none" w:sz="0" w:space="0" w:color="auto"/>
      </w:divBdr>
      <w:divsChild>
        <w:div w:id="326594094">
          <w:marLeft w:val="0"/>
          <w:marRight w:val="0"/>
          <w:marTop w:val="0"/>
          <w:marBottom w:val="0"/>
          <w:divBdr>
            <w:top w:val="none" w:sz="0" w:space="0" w:color="auto"/>
            <w:left w:val="none" w:sz="0" w:space="0" w:color="auto"/>
            <w:bottom w:val="none" w:sz="0" w:space="0" w:color="auto"/>
            <w:right w:val="none" w:sz="0" w:space="0" w:color="auto"/>
          </w:divBdr>
        </w:div>
      </w:divsChild>
    </w:div>
    <w:div w:id="282460987">
      <w:bodyDiv w:val="1"/>
      <w:marLeft w:val="0"/>
      <w:marRight w:val="0"/>
      <w:marTop w:val="0"/>
      <w:marBottom w:val="0"/>
      <w:divBdr>
        <w:top w:val="none" w:sz="0" w:space="0" w:color="auto"/>
        <w:left w:val="none" w:sz="0" w:space="0" w:color="auto"/>
        <w:bottom w:val="none" w:sz="0" w:space="0" w:color="auto"/>
        <w:right w:val="none" w:sz="0" w:space="0" w:color="auto"/>
      </w:divBdr>
    </w:div>
    <w:div w:id="319311614">
      <w:bodyDiv w:val="1"/>
      <w:marLeft w:val="0"/>
      <w:marRight w:val="0"/>
      <w:marTop w:val="0"/>
      <w:marBottom w:val="0"/>
      <w:divBdr>
        <w:top w:val="none" w:sz="0" w:space="0" w:color="auto"/>
        <w:left w:val="none" w:sz="0" w:space="0" w:color="auto"/>
        <w:bottom w:val="none" w:sz="0" w:space="0" w:color="auto"/>
        <w:right w:val="none" w:sz="0" w:space="0" w:color="auto"/>
      </w:divBdr>
      <w:divsChild>
        <w:div w:id="583302647">
          <w:marLeft w:val="0"/>
          <w:marRight w:val="0"/>
          <w:marTop w:val="0"/>
          <w:marBottom w:val="0"/>
          <w:divBdr>
            <w:top w:val="none" w:sz="0" w:space="0" w:color="auto"/>
            <w:left w:val="none" w:sz="0" w:space="0" w:color="auto"/>
            <w:bottom w:val="none" w:sz="0" w:space="0" w:color="auto"/>
            <w:right w:val="none" w:sz="0" w:space="0" w:color="auto"/>
          </w:divBdr>
        </w:div>
      </w:divsChild>
    </w:div>
    <w:div w:id="325985839">
      <w:bodyDiv w:val="1"/>
      <w:marLeft w:val="0"/>
      <w:marRight w:val="0"/>
      <w:marTop w:val="0"/>
      <w:marBottom w:val="0"/>
      <w:divBdr>
        <w:top w:val="none" w:sz="0" w:space="0" w:color="auto"/>
        <w:left w:val="none" w:sz="0" w:space="0" w:color="auto"/>
        <w:bottom w:val="none" w:sz="0" w:space="0" w:color="auto"/>
        <w:right w:val="none" w:sz="0" w:space="0" w:color="auto"/>
      </w:divBdr>
      <w:divsChild>
        <w:div w:id="679477641">
          <w:marLeft w:val="1166"/>
          <w:marRight w:val="0"/>
          <w:marTop w:val="96"/>
          <w:marBottom w:val="0"/>
          <w:divBdr>
            <w:top w:val="none" w:sz="0" w:space="0" w:color="auto"/>
            <w:left w:val="none" w:sz="0" w:space="0" w:color="auto"/>
            <w:bottom w:val="none" w:sz="0" w:space="0" w:color="auto"/>
            <w:right w:val="none" w:sz="0" w:space="0" w:color="auto"/>
          </w:divBdr>
        </w:div>
        <w:div w:id="985474071">
          <w:marLeft w:val="1166"/>
          <w:marRight w:val="0"/>
          <w:marTop w:val="96"/>
          <w:marBottom w:val="0"/>
          <w:divBdr>
            <w:top w:val="none" w:sz="0" w:space="0" w:color="auto"/>
            <w:left w:val="none" w:sz="0" w:space="0" w:color="auto"/>
            <w:bottom w:val="none" w:sz="0" w:space="0" w:color="auto"/>
            <w:right w:val="none" w:sz="0" w:space="0" w:color="auto"/>
          </w:divBdr>
        </w:div>
      </w:divsChild>
    </w:div>
    <w:div w:id="332731664">
      <w:bodyDiv w:val="1"/>
      <w:marLeft w:val="0"/>
      <w:marRight w:val="0"/>
      <w:marTop w:val="0"/>
      <w:marBottom w:val="0"/>
      <w:divBdr>
        <w:top w:val="none" w:sz="0" w:space="0" w:color="auto"/>
        <w:left w:val="none" w:sz="0" w:space="0" w:color="auto"/>
        <w:bottom w:val="none" w:sz="0" w:space="0" w:color="auto"/>
        <w:right w:val="none" w:sz="0" w:space="0" w:color="auto"/>
      </w:divBdr>
      <w:divsChild>
        <w:div w:id="876236809">
          <w:marLeft w:val="0"/>
          <w:marRight w:val="0"/>
          <w:marTop w:val="0"/>
          <w:marBottom w:val="0"/>
          <w:divBdr>
            <w:top w:val="none" w:sz="0" w:space="0" w:color="auto"/>
            <w:left w:val="none" w:sz="0" w:space="0" w:color="auto"/>
            <w:bottom w:val="none" w:sz="0" w:space="0" w:color="auto"/>
            <w:right w:val="none" w:sz="0" w:space="0" w:color="auto"/>
          </w:divBdr>
        </w:div>
      </w:divsChild>
    </w:div>
    <w:div w:id="367145283">
      <w:bodyDiv w:val="1"/>
      <w:marLeft w:val="0"/>
      <w:marRight w:val="0"/>
      <w:marTop w:val="0"/>
      <w:marBottom w:val="0"/>
      <w:divBdr>
        <w:top w:val="none" w:sz="0" w:space="0" w:color="auto"/>
        <w:left w:val="none" w:sz="0" w:space="0" w:color="auto"/>
        <w:bottom w:val="none" w:sz="0" w:space="0" w:color="auto"/>
        <w:right w:val="none" w:sz="0" w:space="0" w:color="auto"/>
      </w:divBdr>
      <w:divsChild>
        <w:div w:id="1931429390">
          <w:marLeft w:val="547"/>
          <w:marRight w:val="0"/>
          <w:marTop w:val="48"/>
          <w:marBottom w:val="0"/>
          <w:divBdr>
            <w:top w:val="none" w:sz="0" w:space="0" w:color="auto"/>
            <w:left w:val="none" w:sz="0" w:space="0" w:color="auto"/>
            <w:bottom w:val="none" w:sz="0" w:space="0" w:color="auto"/>
            <w:right w:val="none" w:sz="0" w:space="0" w:color="auto"/>
          </w:divBdr>
        </w:div>
      </w:divsChild>
    </w:div>
    <w:div w:id="368068062">
      <w:bodyDiv w:val="1"/>
      <w:marLeft w:val="0"/>
      <w:marRight w:val="0"/>
      <w:marTop w:val="0"/>
      <w:marBottom w:val="0"/>
      <w:divBdr>
        <w:top w:val="none" w:sz="0" w:space="0" w:color="auto"/>
        <w:left w:val="none" w:sz="0" w:space="0" w:color="auto"/>
        <w:bottom w:val="none" w:sz="0" w:space="0" w:color="auto"/>
        <w:right w:val="none" w:sz="0" w:space="0" w:color="auto"/>
      </w:divBdr>
      <w:divsChild>
        <w:div w:id="397173344">
          <w:marLeft w:val="0"/>
          <w:marRight w:val="0"/>
          <w:marTop w:val="0"/>
          <w:marBottom w:val="0"/>
          <w:divBdr>
            <w:top w:val="none" w:sz="0" w:space="0" w:color="auto"/>
            <w:left w:val="none" w:sz="0" w:space="0" w:color="auto"/>
            <w:bottom w:val="none" w:sz="0" w:space="0" w:color="auto"/>
            <w:right w:val="none" w:sz="0" w:space="0" w:color="auto"/>
          </w:divBdr>
        </w:div>
      </w:divsChild>
    </w:div>
    <w:div w:id="412968155">
      <w:bodyDiv w:val="1"/>
      <w:marLeft w:val="0"/>
      <w:marRight w:val="0"/>
      <w:marTop w:val="0"/>
      <w:marBottom w:val="0"/>
      <w:divBdr>
        <w:top w:val="none" w:sz="0" w:space="0" w:color="auto"/>
        <w:left w:val="none" w:sz="0" w:space="0" w:color="auto"/>
        <w:bottom w:val="none" w:sz="0" w:space="0" w:color="auto"/>
        <w:right w:val="none" w:sz="0" w:space="0" w:color="auto"/>
      </w:divBdr>
      <w:divsChild>
        <w:div w:id="501505752">
          <w:marLeft w:val="0"/>
          <w:marRight w:val="0"/>
          <w:marTop w:val="0"/>
          <w:marBottom w:val="0"/>
          <w:divBdr>
            <w:top w:val="none" w:sz="0" w:space="0" w:color="auto"/>
            <w:left w:val="none" w:sz="0" w:space="0" w:color="auto"/>
            <w:bottom w:val="none" w:sz="0" w:space="0" w:color="auto"/>
            <w:right w:val="none" w:sz="0" w:space="0" w:color="auto"/>
          </w:divBdr>
        </w:div>
      </w:divsChild>
    </w:div>
    <w:div w:id="437676063">
      <w:bodyDiv w:val="1"/>
      <w:marLeft w:val="0"/>
      <w:marRight w:val="0"/>
      <w:marTop w:val="0"/>
      <w:marBottom w:val="0"/>
      <w:divBdr>
        <w:top w:val="none" w:sz="0" w:space="0" w:color="auto"/>
        <w:left w:val="none" w:sz="0" w:space="0" w:color="auto"/>
        <w:bottom w:val="none" w:sz="0" w:space="0" w:color="auto"/>
        <w:right w:val="none" w:sz="0" w:space="0" w:color="auto"/>
      </w:divBdr>
      <w:divsChild>
        <w:div w:id="2040354225">
          <w:marLeft w:val="0"/>
          <w:marRight w:val="0"/>
          <w:marTop w:val="0"/>
          <w:marBottom w:val="0"/>
          <w:divBdr>
            <w:top w:val="none" w:sz="0" w:space="0" w:color="auto"/>
            <w:left w:val="none" w:sz="0" w:space="0" w:color="auto"/>
            <w:bottom w:val="none" w:sz="0" w:space="0" w:color="auto"/>
            <w:right w:val="none" w:sz="0" w:space="0" w:color="auto"/>
          </w:divBdr>
        </w:div>
      </w:divsChild>
    </w:div>
    <w:div w:id="469396286">
      <w:bodyDiv w:val="1"/>
      <w:marLeft w:val="0"/>
      <w:marRight w:val="0"/>
      <w:marTop w:val="0"/>
      <w:marBottom w:val="0"/>
      <w:divBdr>
        <w:top w:val="none" w:sz="0" w:space="0" w:color="auto"/>
        <w:left w:val="none" w:sz="0" w:space="0" w:color="auto"/>
        <w:bottom w:val="none" w:sz="0" w:space="0" w:color="auto"/>
        <w:right w:val="none" w:sz="0" w:space="0" w:color="auto"/>
      </w:divBdr>
      <w:divsChild>
        <w:div w:id="481240995">
          <w:marLeft w:val="0"/>
          <w:marRight w:val="0"/>
          <w:marTop w:val="0"/>
          <w:marBottom w:val="0"/>
          <w:divBdr>
            <w:top w:val="none" w:sz="0" w:space="0" w:color="auto"/>
            <w:left w:val="none" w:sz="0" w:space="0" w:color="auto"/>
            <w:bottom w:val="none" w:sz="0" w:space="0" w:color="auto"/>
            <w:right w:val="none" w:sz="0" w:space="0" w:color="auto"/>
          </w:divBdr>
        </w:div>
      </w:divsChild>
    </w:div>
    <w:div w:id="478883439">
      <w:bodyDiv w:val="1"/>
      <w:marLeft w:val="0"/>
      <w:marRight w:val="0"/>
      <w:marTop w:val="0"/>
      <w:marBottom w:val="0"/>
      <w:divBdr>
        <w:top w:val="none" w:sz="0" w:space="0" w:color="auto"/>
        <w:left w:val="none" w:sz="0" w:space="0" w:color="auto"/>
        <w:bottom w:val="none" w:sz="0" w:space="0" w:color="auto"/>
        <w:right w:val="none" w:sz="0" w:space="0" w:color="auto"/>
      </w:divBdr>
      <w:divsChild>
        <w:div w:id="2010448226">
          <w:marLeft w:val="0"/>
          <w:marRight w:val="0"/>
          <w:marTop w:val="0"/>
          <w:marBottom w:val="0"/>
          <w:divBdr>
            <w:top w:val="none" w:sz="0" w:space="0" w:color="auto"/>
            <w:left w:val="none" w:sz="0" w:space="0" w:color="auto"/>
            <w:bottom w:val="none" w:sz="0" w:space="0" w:color="auto"/>
            <w:right w:val="none" w:sz="0" w:space="0" w:color="auto"/>
          </w:divBdr>
        </w:div>
      </w:divsChild>
    </w:div>
    <w:div w:id="525993333">
      <w:bodyDiv w:val="1"/>
      <w:marLeft w:val="0"/>
      <w:marRight w:val="0"/>
      <w:marTop w:val="0"/>
      <w:marBottom w:val="0"/>
      <w:divBdr>
        <w:top w:val="none" w:sz="0" w:space="0" w:color="auto"/>
        <w:left w:val="none" w:sz="0" w:space="0" w:color="auto"/>
        <w:bottom w:val="none" w:sz="0" w:space="0" w:color="auto"/>
        <w:right w:val="none" w:sz="0" w:space="0" w:color="auto"/>
      </w:divBdr>
      <w:divsChild>
        <w:div w:id="1013723367">
          <w:marLeft w:val="0"/>
          <w:marRight w:val="0"/>
          <w:marTop w:val="0"/>
          <w:marBottom w:val="0"/>
          <w:divBdr>
            <w:top w:val="none" w:sz="0" w:space="0" w:color="auto"/>
            <w:left w:val="none" w:sz="0" w:space="0" w:color="auto"/>
            <w:bottom w:val="none" w:sz="0" w:space="0" w:color="auto"/>
            <w:right w:val="none" w:sz="0" w:space="0" w:color="auto"/>
          </w:divBdr>
        </w:div>
      </w:divsChild>
    </w:div>
    <w:div w:id="553128830">
      <w:bodyDiv w:val="1"/>
      <w:marLeft w:val="0"/>
      <w:marRight w:val="0"/>
      <w:marTop w:val="0"/>
      <w:marBottom w:val="0"/>
      <w:divBdr>
        <w:top w:val="none" w:sz="0" w:space="0" w:color="auto"/>
        <w:left w:val="none" w:sz="0" w:space="0" w:color="auto"/>
        <w:bottom w:val="none" w:sz="0" w:space="0" w:color="auto"/>
        <w:right w:val="none" w:sz="0" w:space="0" w:color="auto"/>
      </w:divBdr>
      <w:divsChild>
        <w:div w:id="1211184666">
          <w:marLeft w:val="0"/>
          <w:marRight w:val="0"/>
          <w:marTop w:val="0"/>
          <w:marBottom w:val="0"/>
          <w:divBdr>
            <w:top w:val="none" w:sz="0" w:space="0" w:color="auto"/>
            <w:left w:val="none" w:sz="0" w:space="0" w:color="auto"/>
            <w:bottom w:val="none" w:sz="0" w:space="0" w:color="auto"/>
            <w:right w:val="none" w:sz="0" w:space="0" w:color="auto"/>
          </w:divBdr>
        </w:div>
      </w:divsChild>
    </w:div>
    <w:div w:id="570582208">
      <w:bodyDiv w:val="1"/>
      <w:marLeft w:val="0"/>
      <w:marRight w:val="0"/>
      <w:marTop w:val="0"/>
      <w:marBottom w:val="0"/>
      <w:divBdr>
        <w:top w:val="none" w:sz="0" w:space="0" w:color="auto"/>
        <w:left w:val="none" w:sz="0" w:space="0" w:color="auto"/>
        <w:bottom w:val="none" w:sz="0" w:space="0" w:color="auto"/>
        <w:right w:val="none" w:sz="0" w:space="0" w:color="auto"/>
      </w:divBdr>
      <w:divsChild>
        <w:div w:id="843780972">
          <w:marLeft w:val="0"/>
          <w:marRight w:val="0"/>
          <w:marTop w:val="0"/>
          <w:marBottom w:val="0"/>
          <w:divBdr>
            <w:top w:val="none" w:sz="0" w:space="0" w:color="auto"/>
            <w:left w:val="none" w:sz="0" w:space="0" w:color="auto"/>
            <w:bottom w:val="none" w:sz="0" w:space="0" w:color="auto"/>
            <w:right w:val="none" w:sz="0" w:space="0" w:color="auto"/>
          </w:divBdr>
        </w:div>
      </w:divsChild>
    </w:div>
    <w:div w:id="573665801">
      <w:bodyDiv w:val="1"/>
      <w:marLeft w:val="0"/>
      <w:marRight w:val="0"/>
      <w:marTop w:val="0"/>
      <w:marBottom w:val="0"/>
      <w:divBdr>
        <w:top w:val="none" w:sz="0" w:space="0" w:color="auto"/>
        <w:left w:val="none" w:sz="0" w:space="0" w:color="auto"/>
        <w:bottom w:val="none" w:sz="0" w:space="0" w:color="auto"/>
        <w:right w:val="none" w:sz="0" w:space="0" w:color="auto"/>
      </w:divBdr>
      <w:divsChild>
        <w:div w:id="400757282">
          <w:marLeft w:val="0"/>
          <w:marRight w:val="0"/>
          <w:marTop w:val="0"/>
          <w:marBottom w:val="0"/>
          <w:divBdr>
            <w:top w:val="none" w:sz="0" w:space="0" w:color="auto"/>
            <w:left w:val="none" w:sz="0" w:space="0" w:color="auto"/>
            <w:bottom w:val="none" w:sz="0" w:space="0" w:color="auto"/>
            <w:right w:val="none" w:sz="0" w:space="0" w:color="auto"/>
          </w:divBdr>
        </w:div>
      </w:divsChild>
    </w:div>
    <w:div w:id="574557768">
      <w:bodyDiv w:val="1"/>
      <w:marLeft w:val="0"/>
      <w:marRight w:val="0"/>
      <w:marTop w:val="0"/>
      <w:marBottom w:val="0"/>
      <w:divBdr>
        <w:top w:val="none" w:sz="0" w:space="0" w:color="auto"/>
        <w:left w:val="none" w:sz="0" w:space="0" w:color="auto"/>
        <w:bottom w:val="none" w:sz="0" w:space="0" w:color="auto"/>
        <w:right w:val="none" w:sz="0" w:space="0" w:color="auto"/>
      </w:divBdr>
      <w:divsChild>
        <w:div w:id="519706083">
          <w:marLeft w:val="0"/>
          <w:marRight w:val="0"/>
          <w:marTop w:val="0"/>
          <w:marBottom w:val="0"/>
          <w:divBdr>
            <w:top w:val="none" w:sz="0" w:space="0" w:color="auto"/>
            <w:left w:val="none" w:sz="0" w:space="0" w:color="auto"/>
            <w:bottom w:val="none" w:sz="0" w:space="0" w:color="auto"/>
            <w:right w:val="none" w:sz="0" w:space="0" w:color="auto"/>
          </w:divBdr>
        </w:div>
      </w:divsChild>
    </w:div>
    <w:div w:id="586306467">
      <w:bodyDiv w:val="1"/>
      <w:marLeft w:val="0"/>
      <w:marRight w:val="0"/>
      <w:marTop w:val="0"/>
      <w:marBottom w:val="0"/>
      <w:divBdr>
        <w:top w:val="none" w:sz="0" w:space="0" w:color="auto"/>
        <w:left w:val="none" w:sz="0" w:space="0" w:color="auto"/>
        <w:bottom w:val="none" w:sz="0" w:space="0" w:color="auto"/>
        <w:right w:val="none" w:sz="0" w:space="0" w:color="auto"/>
      </w:divBdr>
      <w:divsChild>
        <w:div w:id="15079133">
          <w:marLeft w:val="0"/>
          <w:marRight w:val="0"/>
          <w:marTop w:val="0"/>
          <w:marBottom w:val="0"/>
          <w:divBdr>
            <w:top w:val="none" w:sz="0" w:space="0" w:color="auto"/>
            <w:left w:val="none" w:sz="0" w:space="0" w:color="auto"/>
            <w:bottom w:val="none" w:sz="0" w:space="0" w:color="auto"/>
            <w:right w:val="none" w:sz="0" w:space="0" w:color="auto"/>
          </w:divBdr>
        </w:div>
      </w:divsChild>
    </w:div>
    <w:div w:id="616563294">
      <w:bodyDiv w:val="1"/>
      <w:marLeft w:val="0"/>
      <w:marRight w:val="0"/>
      <w:marTop w:val="0"/>
      <w:marBottom w:val="0"/>
      <w:divBdr>
        <w:top w:val="none" w:sz="0" w:space="0" w:color="auto"/>
        <w:left w:val="none" w:sz="0" w:space="0" w:color="auto"/>
        <w:bottom w:val="none" w:sz="0" w:space="0" w:color="auto"/>
        <w:right w:val="none" w:sz="0" w:space="0" w:color="auto"/>
      </w:divBdr>
      <w:divsChild>
        <w:div w:id="884874456">
          <w:marLeft w:val="0"/>
          <w:marRight w:val="0"/>
          <w:marTop w:val="0"/>
          <w:marBottom w:val="0"/>
          <w:divBdr>
            <w:top w:val="none" w:sz="0" w:space="0" w:color="auto"/>
            <w:left w:val="none" w:sz="0" w:space="0" w:color="auto"/>
            <w:bottom w:val="none" w:sz="0" w:space="0" w:color="auto"/>
            <w:right w:val="none" w:sz="0" w:space="0" w:color="auto"/>
          </w:divBdr>
        </w:div>
      </w:divsChild>
    </w:div>
    <w:div w:id="641544480">
      <w:bodyDiv w:val="1"/>
      <w:marLeft w:val="0"/>
      <w:marRight w:val="0"/>
      <w:marTop w:val="0"/>
      <w:marBottom w:val="0"/>
      <w:divBdr>
        <w:top w:val="none" w:sz="0" w:space="0" w:color="auto"/>
        <w:left w:val="none" w:sz="0" w:space="0" w:color="auto"/>
        <w:bottom w:val="none" w:sz="0" w:space="0" w:color="auto"/>
        <w:right w:val="none" w:sz="0" w:space="0" w:color="auto"/>
      </w:divBdr>
      <w:divsChild>
        <w:div w:id="621156084">
          <w:marLeft w:val="0"/>
          <w:marRight w:val="0"/>
          <w:marTop w:val="0"/>
          <w:marBottom w:val="0"/>
          <w:divBdr>
            <w:top w:val="none" w:sz="0" w:space="0" w:color="auto"/>
            <w:left w:val="none" w:sz="0" w:space="0" w:color="auto"/>
            <w:bottom w:val="none" w:sz="0" w:space="0" w:color="auto"/>
            <w:right w:val="none" w:sz="0" w:space="0" w:color="auto"/>
          </w:divBdr>
        </w:div>
      </w:divsChild>
    </w:div>
    <w:div w:id="647782730">
      <w:bodyDiv w:val="1"/>
      <w:marLeft w:val="0"/>
      <w:marRight w:val="0"/>
      <w:marTop w:val="0"/>
      <w:marBottom w:val="0"/>
      <w:divBdr>
        <w:top w:val="none" w:sz="0" w:space="0" w:color="auto"/>
        <w:left w:val="none" w:sz="0" w:space="0" w:color="auto"/>
        <w:bottom w:val="none" w:sz="0" w:space="0" w:color="auto"/>
        <w:right w:val="none" w:sz="0" w:space="0" w:color="auto"/>
      </w:divBdr>
    </w:div>
    <w:div w:id="664357123">
      <w:bodyDiv w:val="1"/>
      <w:marLeft w:val="0"/>
      <w:marRight w:val="0"/>
      <w:marTop w:val="0"/>
      <w:marBottom w:val="0"/>
      <w:divBdr>
        <w:top w:val="none" w:sz="0" w:space="0" w:color="auto"/>
        <w:left w:val="none" w:sz="0" w:space="0" w:color="auto"/>
        <w:bottom w:val="none" w:sz="0" w:space="0" w:color="auto"/>
        <w:right w:val="none" w:sz="0" w:space="0" w:color="auto"/>
      </w:divBdr>
    </w:div>
    <w:div w:id="698553040">
      <w:bodyDiv w:val="1"/>
      <w:marLeft w:val="0"/>
      <w:marRight w:val="0"/>
      <w:marTop w:val="0"/>
      <w:marBottom w:val="0"/>
      <w:divBdr>
        <w:top w:val="none" w:sz="0" w:space="0" w:color="auto"/>
        <w:left w:val="none" w:sz="0" w:space="0" w:color="auto"/>
        <w:bottom w:val="none" w:sz="0" w:space="0" w:color="auto"/>
        <w:right w:val="none" w:sz="0" w:space="0" w:color="auto"/>
      </w:divBdr>
      <w:divsChild>
        <w:div w:id="2051565353">
          <w:marLeft w:val="0"/>
          <w:marRight w:val="0"/>
          <w:marTop w:val="0"/>
          <w:marBottom w:val="0"/>
          <w:divBdr>
            <w:top w:val="none" w:sz="0" w:space="0" w:color="auto"/>
            <w:left w:val="none" w:sz="0" w:space="0" w:color="auto"/>
            <w:bottom w:val="none" w:sz="0" w:space="0" w:color="auto"/>
            <w:right w:val="none" w:sz="0" w:space="0" w:color="auto"/>
          </w:divBdr>
        </w:div>
      </w:divsChild>
    </w:div>
    <w:div w:id="714307368">
      <w:bodyDiv w:val="1"/>
      <w:marLeft w:val="0"/>
      <w:marRight w:val="0"/>
      <w:marTop w:val="0"/>
      <w:marBottom w:val="0"/>
      <w:divBdr>
        <w:top w:val="none" w:sz="0" w:space="0" w:color="auto"/>
        <w:left w:val="none" w:sz="0" w:space="0" w:color="auto"/>
        <w:bottom w:val="none" w:sz="0" w:space="0" w:color="auto"/>
        <w:right w:val="none" w:sz="0" w:space="0" w:color="auto"/>
      </w:divBdr>
      <w:divsChild>
        <w:div w:id="399015679">
          <w:marLeft w:val="0"/>
          <w:marRight w:val="0"/>
          <w:marTop w:val="0"/>
          <w:marBottom w:val="0"/>
          <w:divBdr>
            <w:top w:val="none" w:sz="0" w:space="0" w:color="auto"/>
            <w:left w:val="none" w:sz="0" w:space="0" w:color="auto"/>
            <w:bottom w:val="none" w:sz="0" w:space="0" w:color="auto"/>
            <w:right w:val="none" w:sz="0" w:space="0" w:color="auto"/>
          </w:divBdr>
        </w:div>
      </w:divsChild>
    </w:div>
    <w:div w:id="716125278">
      <w:bodyDiv w:val="1"/>
      <w:marLeft w:val="0"/>
      <w:marRight w:val="0"/>
      <w:marTop w:val="0"/>
      <w:marBottom w:val="0"/>
      <w:divBdr>
        <w:top w:val="none" w:sz="0" w:space="0" w:color="auto"/>
        <w:left w:val="none" w:sz="0" w:space="0" w:color="auto"/>
        <w:bottom w:val="none" w:sz="0" w:space="0" w:color="auto"/>
        <w:right w:val="none" w:sz="0" w:space="0" w:color="auto"/>
      </w:divBdr>
      <w:divsChild>
        <w:div w:id="1706104087">
          <w:marLeft w:val="0"/>
          <w:marRight w:val="0"/>
          <w:marTop w:val="0"/>
          <w:marBottom w:val="0"/>
          <w:divBdr>
            <w:top w:val="none" w:sz="0" w:space="0" w:color="auto"/>
            <w:left w:val="none" w:sz="0" w:space="0" w:color="auto"/>
            <w:bottom w:val="none" w:sz="0" w:space="0" w:color="auto"/>
            <w:right w:val="none" w:sz="0" w:space="0" w:color="auto"/>
          </w:divBdr>
        </w:div>
      </w:divsChild>
    </w:div>
    <w:div w:id="747271062">
      <w:bodyDiv w:val="1"/>
      <w:marLeft w:val="0"/>
      <w:marRight w:val="0"/>
      <w:marTop w:val="0"/>
      <w:marBottom w:val="0"/>
      <w:divBdr>
        <w:top w:val="none" w:sz="0" w:space="0" w:color="auto"/>
        <w:left w:val="none" w:sz="0" w:space="0" w:color="auto"/>
        <w:bottom w:val="none" w:sz="0" w:space="0" w:color="auto"/>
        <w:right w:val="none" w:sz="0" w:space="0" w:color="auto"/>
      </w:divBdr>
      <w:divsChild>
        <w:div w:id="16852429">
          <w:marLeft w:val="1800"/>
          <w:marRight w:val="0"/>
          <w:marTop w:val="115"/>
          <w:marBottom w:val="0"/>
          <w:divBdr>
            <w:top w:val="none" w:sz="0" w:space="0" w:color="auto"/>
            <w:left w:val="none" w:sz="0" w:space="0" w:color="auto"/>
            <w:bottom w:val="none" w:sz="0" w:space="0" w:color="auto"/>
            <w:right w:val="none" w:sz="0" w:space="0" w:color="auto"/>
          </w:divBdr>
        </w:div>
      </w:divsChild>
    </w:div>
    <w:div w:id="750735807">
      <w:bodyDiv w:val="1"/>
      <w:marLeft w:val="0"/>
      <w:marRight w:val="0"/>
      <w:marTop w:val="0"/>
      <w:marBottom w:val="0"/>
      <w:divBdr>
        <w:top w:val="none" w:sz="0" w:space="0" w:color="auto"/>
        <w:left w:val="none" w:sz="0" w:space="0" w:color="auto"/>
        <w:bottom w:val="none" w:sz="0" w:space="0" w:color="auto"/>
        <w:right w:val="none" w:sz="0" w:space="0" w:color="auto"/>
      </w:divBdr>
      <w:divsChild>
        <w:div w:id="390233575">
          <w:marLeft w:val="0"/>
          <w:marRight w:val="0"/>
          <w:marTop w:val="0"/>
          <w:marBottom w:val="0"/>
          <w:divBdr>
            <w:top w:val="none" w:sz="0" w:space="0" w:color="auto"/>
            <w:left w:val="none" w:sz="0" w:space="0" w:color="auto"/>
            <w:bottom w:val="none" w:sz="0" w:space="0" w:color="auto"/>
            <w:right w:val="none" w:sz="0" w:space="0" w:color="auto"/>
          </w:divBdr>
        </w:div>
      </w:divsChild>
    </w:div>
    <w:div w:id="765854976">
      <w:bodyDiv w:val="1"/>
      <w:marLeft w:val="0"/>
      <w:marRight w:val="0"/>
      <w:marTop w:val="0"/>
      <w:marBottom w:val="0"/>
      <w:divBdr>
        <w:top w:val="none" w:sz="0" w:space="0" w:color="auto"/>
        <w:left w:val="none" w:sz="0" w:space="0" w:color="auto"/>
        <w:bottom w:val="none" w:sz="0" w:space="0" w:color="auto"/>
        <w:right w:val="none" w:sz="0" w:space="0" w:color="auto"/>
      </w:divBdr>
      <w:divsChild>
        <w:div w:id="1367634643">
          <w:marLeft w:val="0"/>
          <w:marRight w:val="0"/>
          <w:marTop w:val="0"/>
          <w:marBottom w:val="0"/>
          <w:divBdr>
            <w:top w:val="none" w:sz="0" w:space="0" w:color="auto"/>
            <w:left w:val="none" w:sz="0" w:space="0" w:color="auto"/>
            <w:bottom w:val="none" w:sz="0" w:space="0" w:color="auto"/>
            <w:right w:val="none" w:sz="0" w:space="0" w:color="auto"/>
          </w:divBdr>
        </w:div>
      </w:divsChild>
    </w:div>
    <w:div w:id="778373627">
      <w:bodyDiv w:val="1"/>
      <w:marLeft w:val="0"/>
      <w:marRight w:val="0"/>
      <w:marTop w:val="0"/>
      <w:marBottom w:val="0"/>
      <w:divBdr>
        <w:top w:val="none" w:sz="0" w:space="0" w:color="auto"/>
        <w:left w:val="none" w:sz="0" w:space="0" w:color="auto"/>
        <w:bottom w:val="none" w:sz="0" w:space="0" w:color="auto"/>
        <w:right w:val="none" w:sz="0" w:space="0" w:color="auto"/>
      </w:divBdr>
      <w:divsChild>
        <w:div w:id="121969540">
          <w:marLeft w:val="0"/>
          <w:marRight w:val="0"/>
          <w:marTop w:val="0"/>
          <w:marBottom w:val="0"/>
          <w:divBdr>
            <w:top w:val="none" w:sz="0" w:space="0" w:color="auto"/>
            <w:left w:val="none" w:sz="0" w:space="0" w:color="auto"/>
            <w:bottom w:val="none" w:sz="0" w:space="0" w:color="auto"/>
            <w:right w:val="none" w:sz="0" w:space="0" w:color="auto"/>
          </w:divBdr>
        </w:div>
      </w:divsChild>
    </w:div>
    <w:div w:id="781925894">
      <w:bodyDiv w:val="1"/>
      <w:marLeft w:val="0"/>
      <w:marRight w:val="0"/>
      <w:marTop w:val="0"/>
      <w:marBottom w:val="0"/>
      <w:divBdr>
        <w:top w:val="none" w:sz="0" w:space="0" w:color="auto"/>
        <w:left w:val="none" w:sz="0" w:space="0" w:color="auto"/>
        <w:bottom w:val="none" w:sz="0" w:space="0" w:color="auto"/>
        <w:right w:val="none" w:sz="0" w:space="0" w:color="auto"/>
      </w:divBdr>
      <w:divsChild>
        <w:div w:id="1794859406">
          <w:marLeft w:val="0"/>
          <w:marRight w:val="0"/>
          <w:marTop w:val="0"/>
          <w:marBottom w:val="0"/>
          <w:divBdr>
            <w:top w:val="none" w:sz="0" w:space="0" w:color="auto"/>
            <w:left w:val="none" w:sz="0" w:space="0" w:color="auto"/>
            <w:bottom w:val="none" w:sz="0" w:space="0" w:color="auto"/>
            <w:right w:val="none" w:sz="0" w:space="0" w:color="auto"/>
          </w:divBdr>
        </w:div>
      </w:divsChild>
    </w:div>
    <w:div w:id="790854812">
      <w:bodyDiv w:val="1"/>
      <w:marLeft w:val="0"/>
      <w:marRight w:val="0"/>
      <w:marTop w:val="0"/>
      <w:marBottom w:val="0"/>
      <w:divBdr>
        <w:top w:val="none" w:sz="0" w:space="0" w:color="auto"/>
        <w:left w:val="none" w:sz="0" w:space="0" w:color="auto"/>
        <w:bottom w:val="none" w:sz="0" w:space="0" w:color="auto"/>
        <w:right w:val="none" w:sz="0" w:space="0" w:color="auto"/>
      </w:divBdr>
      <w:divsChild>
        <w:div w:id="1276524566">
          <w:marLeft w:val="0"/>
          <w:marRight w:val="0"/>
          <w:marTop w:val="0"/>
          <w:marBottom w:val="0"/>
          <w:divBdr>
            <w:top w:val="none" w:sz="0" w:space="0" w:color="auto"/>
            <w:left w:val="none" w:sz="0" w:space="0" w:color="auto"/>
            <w:bottom w:val="none" w:sz="0" w:space="0" w:color="auto"/>
            <w:right w:val="none" w:sz="0" w:space="0" w:color="auto"/>
          </w:divBdr>
        </w:div>
      </w:divsChild>
    </w:div>
    <w:div w:id="805902612">
      <w:bodyDiv w:val="1"/>
      <w:marLeft w:val="0"/>
      <w:marRight w:val="0"/>
      <w:marTop w:val="0"/>
      <w:marBottom w:val="0"/>
      <w:divBdr>
        <w:top w:val="none" w:sz="0" w:space="0" w:color="auto"/>
        <w:left w:val="none" w:sz="0" w:space="0" w:color="auto"/>
        <w:bottom w:val="none" w:sz="0" w:space="0" w:color="auto"/>
        <w:right w:val="none" w:sz="0" w:space="0" w:color="auto"/>
      </w:divBdr>
      <w:divsChild>
        <w:div w:id="1082488431">
          <w:marLeft w:val="0"/>
          <w:marRight w:val="0"/>
          <w:marTop w:val="0"/>
          <w:marBottom w:val="0"/>
          <w:divBdr>
            <w:top w:val="none" w:sz="0" w:space="0" w:color="auto"/>
            <w:left w:val="none" w:sz="0" w:space="0" w:color="auto"/>
            <w:bottom w:val="none" w:sz="0" w:space="0" w:color="auto"/>
            <w:right w:val="none" w:sz="0" w:space="0" w:color="auto"/>
          </w:divBdr>
        </w:div>
      </w:divsChild>
    </w:div>
    <w:div w:id="829444090">
      <w:bodyDiv w:val="1"/>
      <w:marLeft w:val="0"/>
      <w:marRight w:val="0"/>
      <w:marTop w:val="0"/>
      <w:marBottom w:val="0"/>
      <w:divBdr>
        <w:top w:val="none" w:sz="0" w:space="0" w:color="auto"/>
        <w:left w:val="none" w:sz="0" w:space="0" w:color="auto"/>
        <w:bottom w:val="none" w:sz="0" w:space="0" w:color="auto"/>
        <w:right w:val="none" w:sz="0" w:space="0" w:color="auto"/>
      </w:divBdr>
      <w:divsChild>
        <w:div w:id="2131702245">
          <w:marLeft w:val="0"/>
          <w:marRight w:val="0"/>
          <w:marTop w:val="0"/>
          <w:marBottom w:val="0"/>
          <w:divBdr>
            <w:top w:val="none" w:sz="0" w:space="0" w:color="auto"/>
            <w:left w:val="none" w:sz="0" w:space="0" w:color="auto"/>
            <w:bottom w:val="none" w:sz="0" w:space="0" w:color="auto"/>
            <w:right w:val="none" w:sz="0" w:space="0" w:color="auto"/>
          </w:divBdr>
        </w:div>
      </w:divsChild>
    </w:div>
    <w:div w:id="832062386">
      <w:bodyDiv w:val="1"/>
      <w:marLeft w:val="0"/>
      <w:marRight w:val="0"/>
      <w:marTop w:val="0"/>
      <w:marBottom w:val="0"/>
      <w:divBdr>
        <w:top w:val="none" w:sz="0" w:space="0" w:color="auto"/>
        <w:left w:val="none" w:sz="0" w:space="0" w:color="auto"/>
        <w:bottom w:val="none" w:sz="0" w:space="0" w:color="auto"/>
        <w:right w:val="none" w:sz="0" w:space="0" w:color="auto"/>
      </w:divBdr>
    </w:div>
    <w:div w:id="840705461">
      <w:bodyDiv w:val="1"/>
      <w:marLeft w:val="0"/>
      <w:marRight w:val="0"/>
      <w:marTop w:val="0"/>
      <w:marBottom w:val="0"/>
      <w:divBdr>
        <w:top w:val="none" w:sz="0" w:space="0" w:color="auto"/>
        <w:left w:val="none" w:sz="0" w:space="0" w:color="auto"/>
        <w:bottom w:val="none" w:sz="0" w:space="0" w:color="auto"/>
        <w:right w:val="none" w:sz="0" w:space="0" w:color="auto"/>
      </w:divBdr>
      <w:divsChild>
        <w:div w:id="1325426286">
          <w:marLeft w:val="0"/>
          <w:marRight w:val="0"/>
          <w:marTop w:val="0"/>
          <w:marBottom w:val="0"/>
          <w:divBdr>
            <w:top w:val="none" w:sz="0" w:space="0" w:color="auto"/>
            <w:left w:val="none" w:sz="0" w:space="0" w:color="auto"/>
            <w:bottom w:val="none" w:sz="0" w:space="0" w:color="auto"/>
            <w:right w:val="none" w:sz="0" w:space="0" w:color="auto"/>
          </w:divBdr>
        </w:div>
      </w:divsChild>
    </w:div>
    <w:div w:id="880216041">
      <w:bodyDiv w:val="1"/>
      <w:marLeft w:val="0"/>
      <w:marRight w:val="0"/>
      <w:marTop w:val="0"/>
      <w:marBottom w:val="0"/>
      <w:divBdr>
        <w:top w:val="none" w:sz="0" w:space="0" w:color="auto"/>
        <w:left w:val="none" w:sz="0" w:space="0" w:color="auto"/>
        <w:bottom w:val="none" w:sz="0" w:space="0" w:color="auto"/>
        <w:right w:val="none" w:sz="0" w:space="0" w:color="auto"/>
      </w:divBdr>
      <w:divsChild>
        <w:div w:id="797071997">
          <w:marLeft w:val="547"/>
          <w:marRight w:val="0"/>
          <w:marTop w:val="91"/>
          <w:marBottom w:val="0"/>
          <w:divBdr>
            <w:top w:val="none" w:sz="0" w:space="0" w:color="auto"/>
            <w:left w:val="none" w:sz="0" w:space="0" w:color="auto"/>
            <w:bottom w:val="none" w:sz="0" w:space="0" w:color="auto"/>
            <w:right w:val="none" w:sz="0" w:space="0" w:color="auto"/>
          </w:divBdr>
        </w:div>
        <w:div w:id="905838800">
          <w:marLeft w:val="547"/>
          <w:marRight w:val="0"/>
          <w:marTop w:val="91"/>
          <w:marBottom w:val="0"/>
          <w:divBdr>
            <w:top w:val="none" w:sz="0" w:space="0" w:color="auto"/>
            <w:left w:val="none" w:sz="0" w:space="0" w:color="auto"/>
            <w:bottom w:val="none" w:sz="0" w:space="0" w:color="auto"/>
            <w:right w:val="none" w:sz="0" w:space="0" w:color="auto"/>
          </w:divBdr>
        </w:div>
        <w:div w:id="1188831509">
          <w:marLeft w:val="547"/>
          <w:marRight w:val="0"/>
          <w:marTop w:val="91"/>
          <w:marBottom w:val="0"/>
          <w:divBdr>
            <w:top w:val="none" w:sz="0" w:space="0" w:color="auto"/>
            <w:left w:val="none" w:sz="0" w:space="0" w:color="auto"/>
            <w:bottom w:val="none" w:sz="0" w:space="0" w:color="auto"/>
            <w:right w:val="none" w:sz="0" w:space="0" w:color="auto"/>
          </w:divBdr>
        </w:div>
        <w:div w:id="1471704803">
          <w:marLeft w:val="547"/>
          <w:marRight w:val="0"/>
          <w:marTop w:val="91"/>
          <w:marBottom w:val="0"/>
          <w:divBdr>
            <w:top w:val="none" w:sz="0" w:space="0" w:color="auto"/>
            <w:left w:val="none" w:sz="0" w:space="0" w:color="auto"/>
            <w:bottom w:val="none" w:sz="0" w:space="0" w:color="auto"/>
            <w:right w:val="none" w:sz="0" w:space="0" w:color="auto"/>
          </w:divBdr>
        </w:div>
        <w:div w:id="1737819579">
          <w:marLeft w:val="547"/>
          <w:marRight w:val="0"/>
          <w:marTop w:val="91"/>
          <w:marBottom w:val="0"/>
          <w:divBdr>
            <w:top w:val="none" w:sz="0" w:space="0" w:color="auto"/>
            <w:left w:val="none" w:sz="0" w:space="0" w:color="auto"/>
            <w:bottom w:val="none" w:sz="0" w:space="0" w:color="auto"/>
            <w:right w:val="none" w:sz="0" w:space="0" w:color="auto"/>
          </w:divBdr>
        </w:div>
        <w:div w:id="1934244719">
          <w:marLeft w:val="547"/>
          <w:marRight w:val="0"/>
          <w:marTop w:val="91"/>
          <w:marBottom w:val="0"/>
          <w:divBdr>
            <w:top w:val="none" w:sz="0" w:space="0" w:color="auto"/>
            <w:left w:val="none" w:sz="0" w:space="0" w:color="auto"/>
            <w:bottom w:val="none" w:sz="0" w:space="0" w:color="auto"/>
            <w:right w:val="none" w:sz="0" w:space="0" w:color="auto"/>
          </w:divBdr>
        </w:div>
        <w:div w:id="2081252363">
          <w:marLeft w:val="547"/>
          <w:marRight w:val="0"/>
          <w:marTop w:val="91"/>
          <w:marBottom w:val="0"/>
          <w:divBdr>
            <w:top w:val="none" w:sz="0" w:space="0" w:color="auto"/>
            <w:left w:val="none" w:sz="0" w:space="0" w:color="auto"/>
            <w:bottom w:val="none" w:sz="0" w:space="0" w:color="auto"/>
            <w:right w:val="none" w:sz="0" w:space="0" w:color="auto"/>
          </w:divBdr>
        </w:div>
        <w:div w:id="2099131007">
          <w:marLeft w:val="547"/>
          <w:marRight w:val="0"/>
          <w:marTop w:val="91"/>
          <w:marBottom w:val="0"/>
          <w:divBdr>
            <w:top w:val="none" w:sz="0" w:space="0" w:color="auto"/>
            <w:left w:val="none" w:sz="0" w:space="0" w:color="auto"/>
            <w:bottom w:val="none" w:sz="0" w:space="0" w:color="auto"/>
            <w:right w:val="none" w:sz="0" w:space="0" w:color="auto"/>
          </w:divBdr>
        </w:div>
      </w:divsChild>
    </w:div>
    <w:div w:id="930700184">
      <w:bodyDiv w:val="1"/>
      <w:marLeft w:val="0"/>
      <w:marRight w:val="0"/>
      <w:marTop w:val="0"/>
      <w:marBottom w:val="0"/>
      <w:divBdr>
        <w:top w:val="none" w:sz="0" w:space="0" w:color="auto"/>
        <w:left w:val="none" w:sz="0" w:space="0" w:color="auto"/>
        <w:bottom w:val="none" w:sz="0" w:space="0" w:color="auto"/>
        <w:right w:val="none" w:sz="0" w:space="0" w:color="auto"/>
      </w:divBdr>
      <w:divsChild>
        <w:div w:id="1985965579">
          <w:marLeft w:val="0"/>
          <w:marRight w:val="0"/>
          <w:marTop w:val="0"/>
          <w:marBottom w:val="0"/>
          <w:divBdr>
            <w:top w:val="none" w:sz="0" w:space="0" w:color="auto"/>
            <w:left w:val="none" w:sz="0" w:space="0" w:color="auto"/>
            <w:bottom w:val="none" w:sz="0" w:space="0" w:color="auto"/>
            <w:right w:val="none" w:sz="0" w:space="0" w:color="auto"/>
          </w:divBdr>
        </w:div>
      </w:divsChild>
    </w:div>
    <w:div w:id="985428788">
      <w:bodyDiv w:val="1"/>
      <w:marLeft w:val="0"/>
      <w:marRight w:val="0"/>
      <w:marTop w:val="0"/>
      <w:marBottom w:val="0"/>
      <w:divBdr>
        <w:top w:val="none" w:sz="0" w:space="0" w:color="auto"/>
        <w:left w:val="none" w:sz="0" w:space="0" w:color="auto"/>
        <w:bottom w:val="none" w:sz="0" w:space="0" w:color="auto"/>
        <w:right w:val="none" w:sz="0" w:space="0" w:color="auto"/>
      </w:divBdr>
      <w:divsChild>
        <w:div w:id="990713372">
          <w:marLeft w:val="0"/>
          <w:marRight w:val="0"/>
          <w:marTop w:val="0"/>
          <w:marBottom w:val="0"/>
          <w:divBdr>
            <w:top w:val="none" w:sz="0" w:space="0" w:color="auto"/>
            <w:left w:val="none" w:sz="0" w:space="0" w:color="auto"/>
            <w:bottom w:val="none" w:sz="0" w:space="0" w:color="auto"/>
            <w:right w:val="none" w:sz="0" w:space="0" w:color="auto"/>
          </w:divBdr>
        </w:div>
      </w:divsChild>
    </w:div>
    <w:div w:id="989095994">
      <w:bodyDiv w:val="1"/>
      <w:marLeft w:val="0"/>
      <w:marRight w:val="0"/>
      <w:marTop w:val="0"/>
      <w:marBottom w:val="0"/>
      <w:divBdr>
        <w:top w:val="none" w:sz="0" w:space="0" w:color="auto"/>
        <w:left w:val="none" w:sz="0" w:space="0" w:color="auto"/>
        <w:bottom w:val="none" w:sz="0" w:space="0" w:color="auto"/>
        <w:right w:val="none" w:sz="0" w:space="0" w:color="auto"/>
      </w:divBdr>
      <w:divsChild>
        <w:div w:id="118846167">
          <w:marLeft w:val="0"/>
          <w:marRight w:val="0"/>
          <w:marTop w:val="0"/>
          <w:marBottom w:val="0"/>
          <w:divBdr>
            <w:top w:val="none" w:sz="0" w:space="0" w:color="auto"/>
            <w:left w:val="none" w:sz="0" w:space="0" w:color="auto"/>
            <w:bottom w:val="none" w:sz="0" w:space="0" w:color="auto"/>
            <w:right w:val="none" w:sz="0" w:space="0" w:color="auto"/>
          </w:divBdr>
        </w:div>
      </w:divsChild>
    </w:div>
    <w:div w:id="990253733">
      <w:bodyDiv w:val="1"/>
      <w:marLeft w:val="0"/>
      <w:marRight w:val="0"/>
      <w:marTop w:val="0"/>
      <w:marBottom w:val="0"/>
      <w:divBdr>
        <w:top w:val="none" w:sz="0" w:space="0" w:color="auto"/>
        <w:left w:val="none" w:sz="0" w:space="0" w:color="auto"/>
        <w:bottom w:val="none" w:sz="0" w:space="0" w:color="auto"/>
        <w:right w:val="none" w:sz="0" w:space="0" w:color="auto"/>
      </w:divBdr>
      <w:divsChild>
        <w:div w:id="987324554">
          <w:marLeft w:val="0"/>
          <w:marRight w:val="0"/>
          <w:marTop w:val="0"/>
          <w:marBottom w:val="0"/>
          <w:divBdr>
            <w:top w:val="none" w:sz="0" w:space="0" w:color="auto"/>
            <w:left w:val="none" w:sz="0" w:space="0" w:color="auto"/>
            <w:bottom w:val="none" w:sz="0" w:space="0" w:color="auto"/>
            <w:right w:val="none" w:sz="0" w:space="0" w:color="auto"/>
          </w:divBdr>
        </w:div>
      </w:divsChild>
    </w:div>
    <w:div w:id="1014650969">
      <w:bodyDiv w:val="1"/>
      <w:marLeft w:val="0"/>
      <w:marRight w:val="0"/>
      <w:marTop w:val="0"/>
      <w:marBottom w:val="0"/>
      <w:divBdr>
        <w:top w:val="none" w:sz="0" w:space="0" w:color="auto"/>
        <w:left w:val="none" w:sz="0" w:space="0" w:color="auto"/>
        <w:bottom w:val="none" w:sz="0" w:space="0" w:color="auto"/>
        <w:right w:val="none" w:sz="0" w:space="0" w:color="auto"/>
      </w:divBdr>
      <w:divsChild>
        <w:div w:id="1910992041">
          <w:marLeft w:val="0"/>
          <w:marRight w:val="0"/>
          <w:marTop w:val="0"/>
          <w:marBottom w:val="0"/>
          <w:divBdr>
            <w:top w:val="none" w:sz="0" w:space="0" w:color="auto"/>
            <w:left w:val="none" w:sz="0" w:space="0" w:color="auto"/>
            <w:bottom w:val="none" w:sz="0" w:space="0" w:color="auto"/>
            <w:right w:val="none" w:sz="0" w:space="0" w:color="auto"/>
          </w:divBdr>
        </w:div>
      </w:divsChild>
    </w:div>
    <w:div w:id="1069426604">
      <w:bodyDiv w:val="1"/>
      <w:marLeft w:val="0"/>
      <w:marRight w:val="0"/>
      <w:marTop w:val="0"/>
      <w:marBottom w:val="0"/>
      <w:divBdr>
        <w:top w:val="none" w:sz="0" w:space="0" w:color="auto"/>
        <w:left w:val="none" w:sz="0" w:space="0" w:color="auto"/>
        <w:bottom w:val="none" w:sz="0" w:space="0" w:color="auto"/>
        <w:right w:val="none" w:sz="0" w:space="0" w:color="auto"/>
      </w:divBdr>
      <w:divsChild>
        <w:div w:id="389770539">
          <w:marLeft w:val="0"/>
          <w:marRight w:val="0"/>
          <w:marTop w:val="0"/>
          <w:marBottom w:val="0"/>
          <w:divBdr>
            <w:top w:val="none" w:sz="0" w:space="0" w:color="auto"/>
            <w:left w:val="none" w:sz="0" w:space="0" w:color="auto"/>
            <w:bottom w:val="none" w:sz="0" w:space="0" w:color="auto"/>
            <w:right w:val="none" w:sz="0" w:space="0" w:color="auto"/>
          </w:divBdr>
        </w:div>
      </w:divsChild>
    </w:div>
    <w:div w:id="1071274511">
      <w:bodyDiv w:val="1"/>
      <w:marLeft w:val="0"/>
      <w:marRight w:val="0"/>
      <w:marTop w:val="0"/>
      <w:marBottom w:val="0"/>
      <w:divBdr>
        <w:top w:val="none" w:sz="0" w:space="0" w:color="auto"/>
        <w:left w:val="none" w:sz="0" w:space="0" w:color="auto"/>
        <w:bottom w:val="none" w:sz="0" w:space="0" w:color="auto"/>
        <w:right w:val="none" w:sz="0" w:space="0" w:color="auto"/>
      </w:divBdr>
      <w:divsChild>
        <w:div w:id="736052277">
          <w:marLeft w:val="0"/>
          <w:marRight w:val="0"/>
          <w:marTop w:val="0"/>
          <w:marBottom w:val="0"/>
          <w:divBdr>
            <w:top w:val="none" w:sz="0" w:space="0" w:color="auto"/>
            <w:left w:val="none" w:sz="0" w:space="0" w:color="auto"/>
            <w:bottom w:val="none" w:sz="0" w:space="0" w:color="auto"/>
            <w:right w:val="none" w:sz="0" w:space="0" w:color="auto"/>
          </w:divBdr>
        </w:div>
      </w:divsChild>
    </w:div>
    <w:div w:id="1086075707">
      <w:bodyDiv w:val="1"/>
      <w:marLeft w:val="0"/>
      <w:marRight w:val="0"/>
      <w:marTop w:val="0"/>
      <w:marBottom w:val="0"/>
      <w:divBdr>
        <w:top w:val="none" w:sz="0" w:space="0" w:color="auto"/>
        <w:left w:val="none" w:sz="0" w:space="0" w:color="auto"/>
        <w:bottom w:val="none" w:sz="0" w:space="0" w:color="auto"/>
        <w:right w:val="none" w:sz="0" w:space="0" w:color="auto"/>
      </w:divBdr>
    </w:div>
    <w:div w:id="1087118031">
      <w:bodyDiv w:val="1"/>
      <w:marLeft w:val="0"/>
      <w:marRight w:val="0"/>
      <w:marTop w:val="0"/>
      <w:marBottom w:val="0"/>
      <w:divBdr>
        <w:top w:val="none" w:sz="0" w:space="0" w:color="auto"/>
        <w:left w:val="none" w:sz="0" w:space="0" w:color="auto"/>
        <w:bottom w:val="none" w:sz="0" w:space="0" w:color="auto"/>
        <w:right w:val="none" w:sz="0" w:space="0" w:color="auto"/>
      </w:divBdr>
      <w:divsChild>
        <w:div w:id="1948997650">
          <w:marLeft w:val="0"/>
          <w:marRight w:val="0"/>
          <w:marTop w:val="0"/>
          <w:marBottom w:val="0"/>
          <w:divBdr>
            <w:top w:val="none" w:sz="0" w:space="0" w:color="auto"/>
            <w:left w:val="none" w:sz="0" w:space="0" w:color="auto"/>
            <w:bottom w:val="none" w:sz="0" w:space="0" w:color="auto"/>
            <w:right w:val="none" w:sz="0" w:space="0" w:color="auto"/>
          </w:divBdr>
        </w:div>
      </w:divsChild>
    </w:div>
    <w:div w:id="1116289081">
      <w:bodyDiv w:val="1"/>
      <w:marLeft w:val="0"/>
      <w:marRight w:val="0"/>
      <w:marTop w:val="0"/>
      <w:marBottom w:val="0"/>
      <w:divBdr>
        <w:top w:val="none" w:sz="0" w:space="0" w:color="auto"/>
        <w:left w:val="none" w:sz="0" w:space="0" w:color="auto"/>
        <w:bottom w:val="none" w:sz="0" w:space="0" w:color="auto"/>
        <w:right w:val="none" w:sz="0" w:space="0" w:color="auto"/>
      </w:divBdr>
      <w:divsChild>
        <w:div w:id="743259255">
          <w:marLeft w:val="0"/>
          <w:marRight w:val="0"/>
          <w:marTop w:val="0"/>
          <w:marBottom w:val="0"/>
          <w:divBdr>
            <w:top w:val="none" w:sz="0" w:space="0" w:color="auto"/>
            <w:left w:val="none" w:sz="0" w:space="0" w:color="auto"/>
            <w:bottom w:val="none" w:sz="0" w:space="0" w:color="auto"/>
            <w:right w:val="none" w:sz="0" w:space="0" w:color="auto"/>
          </w:divBdr>
        </w:div>
      </w:divsChild>
    </w:div>
    <w:div w:id="1136223021">
      <w:bodyDiv w:val="1"/>
      <w:marLeft w:val="0"/>
      <w:marRight w:val="0"/>
      <w:marTop w:val="0"/>
      <w:marBottom w:val="0"/>
      <w:divBdr>
        <w:top w:val="none" w:sz="0" w:space="0" w:color="auto"/>
        <w:left w:val="none" w:sz="0" w:space="0" w:color="auto"/>
        <w:bottom w:val="none" w:sz="0" w:space="0" w:color="auto"/>
        <w:right w:val="none" w:sz="0" w:space="0" w:color="auto"/>
      </w:divBdr>
      <w:divsChild>
        <w:div w:id="1294827447">
          <w:marLeft w:val="0"/>
          <w:marRight w:val="0"/>
          <w:marTop w:val="0"/>
          <w:marBottom w:val="0"/>
          <w:divBdr>
            <w:top w:val="none" w:sz="0" w:space="0" w:color="auto"/>
            <w:left w:val="none" w:sz="0" w:space="0" w:color="auto"/>
            <w:bottom w:val="none" w:sz="0" w:space="0" w:color="auto"/>
            <w:right w:val="none" w:sz="0" w:space="0" w:color="auto"/>
          </w:divBdr>
        </w:div>
      </w:divsChild>
    </w:div>
    <w:div w:id="1139343927">
      <w:bodyDiv w:val="1"/>
      <w:marLeft w:val="0"/>
      <w:marRight w:val="0"/>
      <w:marTop w:val="0"/>
      <w:marBottom w:val="0"/>
      <w:divBdr>
        <w:top w:val="none" w:sz="0" w:space="0" w:color="auto"/>
        <w:left w:val="none" w:sz="0" w:space="0" w:color="auto"/>
        <w:bottom w:val="none" w:sz="0" w:space="0" w:color="auto"/>
        <w:right w:val="none" w:sz="0" w:space="0" w:color="auto"/>
      </w:divBdr>
      <w:divsChild>
        <w:div w:id="1492526668">
          <w:marLeft w:val="0"/>
          <w:marRight w:val="0"/>
          <w:marTop w:val="0"/>
          <w:marBottom w:val="0"/>
          <w:divBdr>
            <w:top w:val="none" w:sz="0" w:space="0" w:color="auto"/>
            <w:left w:val="none" w:sz="0" w:space="0" w:color="auto"/>
            <w:bottom w:val="none" w:sz="0" w:space="0" w:color="auto"/>
            <w:right w:val="none" w:sz="0" w:space="0" w:color="auto"/>
          </w:divBdr>
        </w:div>
      </w:divsChild>
    </w:div>
    <w:div w:id="1173567815">
      <w:bodyDiv w:val="1"/>
      <w:marLeft w:val="0"/>
      <w:marRight w:val="0"/>
      <w:marTop w:val="0"/>
      <w:marBottom w:val="0"/>
      <w:divBdr>
        <w:top w:val="none" w:sz="0" w:space="0" w:color="auto"/>
        <w:left w:val="none" w:sz="0" w:space="0" w:color="auto"/>
        <w:bottom w:val="none" w:sz="0" w:space="0" w:color="auto"/>
        <w:right w:val="none" w:sz="0" w:space="0" w:color="auto"/>
      </w:divBdr>
      <w:divsChild>
        <w:div w:id="1137188801">
          <w:marLeft w:val="0"/>
          <w:marRight w:val="0"/>
          <w:marTop w:val="0"/>
          <w:marBottom w:val="0"/>
          <w:divBdr>
            <w:top w:val="none" w:sz="0" w:space="0" w:color="auto"/>
            <w:left w:val="none" w:sz="0" w:space="0" w:color="auto"/>
            <w:bottom w:val="none" w:sz="0" w:space="0" w:color="auto"/>
            <w:right w:val="none" w:sz="0" w:space="0" w:color="auto"/>
          </w:divBdr>
        </w:div>
      </w:divsChild>
    </w:div>
    <w:div w:id="1175340034">
      <w:bodyDiv w:val="1"/>
      <w:marLeft w:val="0"/>
      <w:marRight w:val="0"/>
      <w:marTop w:val="0"/>
      <w:marBottom w:val="0"/>
      <w:divBdr>
        <w:top w:val="none" w:sz="0" w:space="0" w:color="auto"/>
        <w:left w:val="none" w:sz="0" w:space="0" w:color="auto"/>
        <w:bottom w:val="none" w:sz="0" w:space="0" w:color="auto"/>
        <w:right w:val="none" w:sz="0" w:space="0" w:color="auto"/>
      </w:divBdr>
      <w:divsChild>
        <w:div w:id="1334139352">
          <w:marLeft w:val="0"/>
          <w:marRight w:val="0"/>
          <w:marTop w:val="270"/>
          <w:marBottom w:val="270"/>
          <w:divBdr>
            <w:top w:val="none" w:sz="0" w:space="0" w:color="auto"/>
            <w:left w:val="none" w:sz="0" w:space="0" w:color="auto"/>
            <w:bottom w:val="none" w:sz="0" w:space="0" w:color="auto"/>
            <w:right w:val="none" w:sz="0" w:space="0" w:color="auto"/>
          </w:divBdr>
        </w:div>
      </w:divsChild>
    </w:div>
    <w:div w:id="1295255241">
      <w:bodyDiv w:val="1"/>
      <w:marLeft w:val="0"/>
      <w:marRight w:val="0"/>
      <w:marTop w:val="0"/>
      <w:marBottom w:val="0"/>
      <w:divBdr>
        <w:top w:val="none" w:sz="0" w:space="0" w:color="auto"/>
        <w:left w:val="none" w:sz="0" w:space="0" w:color="auto"/>
        <w:bottom w:val="none" w:sz="0" w:space="0" w:color="auto"/>
        <w:right w:val="none" w:sz="0" w:space="0" w:color="auto"/>
      </w:divBdr>
      <w:divsChild>
        <w:div w:id="1603225347">
          <w:marLeft w:val="0"/>
          <w:marRight w:val="0"/>
          <w:marTop w:val="0"/>
          <w:marBottom w:val="0"/>
          <w:divBdr>
            <w:top w:val="none" w:sz="0" w:space="0" w:color="auto"/>
            <w:left w:val="none" w:sz="0" w:space="0" w:color="auto"/>
            <w:bottom w:val="none" w:sz="0" w:space="0" w:color="auto"/>
            <w:right w:val="none" w:sz="0" w:space="0" w:color="auto"/>
          </w:divBdr>
        </w:div>
      </w:divsChild>
    </w:div>
    <w:div w:id="1296832663">
      <w:bodyDiv w:val="1"/>
      <w:marLeft w:val="0"/>
      <w:marRight w:val="0"/>
      <w:marTop w:val="0"/>
      <w:marBottom w:val="0"/>
      <w:divBdr>
        <w:top w:val="none" w:sz="0" w:space="0" w:color="auto"/>
        <w:left w:val="none" w:sz="0" w:space="0" w:color="auto"/>
        <w:bottom w:val="none" w:sz="0" w:space="0" w:color="auto"/>
        <w:right w:val="none" w:sz="0" w:space="0" w:color="auto"/>
      </w:divBdr>
      <w:divsChild>
        <w:div w:id="1244679682">
          <w:marLeft w:val="547"/>
          <w:marRight w:val="0"/>
          <w:marTop w:val="115"/>
          <w:marBottom w:val="0"/>
          <w:divBdr>
            <w:top w:val="none" w:sz="0" w:space="0" w:color="auto"/>
            <w:left w:val="none" w:sz="0" w:space="0" w:color="auto"/>
            <w:bottom w:val="none" w:sz="0" w:space="0" w:color="auto"/>
            <w:right w:val="none" w:sz="0" w:space="0" w:color="auto"/>
          </w:divBdr>
        </w:div>
      </w:divsChild>
    </w:div>
    <w:div w:id="1309476766">
      <w:bodyDiv w:val="1"/>
      <w:marLeft w:val="0"/>
      <w:marRight w:val="0"/>
      <w:marTop w:val="0"/>
      <w:marBottom w:val="0"/>
      <w:divBdr>
        <w:top w:val="none" w:sz="0" w:space="0" w:color="auto"/>
        <w:left w:val="none" w:sz="0" w:space="0" w:color="auto"/>
        <w:bottom w:val="none" w:sz="0" w:space="0" w:color="auto"/>
        <w:right w:val="none" w:sz="0" w:space="0" w:color="auto"/>
      </w:divBdr>
      <w:divsChild>
        <w:div w:id="963462471">
          <w:marLeft w:val="0"/>
          <w:marRight w:val="0"/>
          <w:marTop w:val="0"/>
          <w:marBottom w:val="0"/>
          <w:divBdr>
            <w:top w:val="none" w:sz="0" w:space="0" w:color="auto"/>
            <w:left w:val="none" w:sz="0" w:space="0" w:color="auto"/>
            <w:bottom w:val="none" w:sz="0" w:space="0" w:color="auto"/>
            <w:right w:val="none" w:sz="0" w:space="0" w:color="auto"/>
          </w:divBdr>
        </w:div>
      </w:divsChild>
    </w:div>
    <w:div w:id="1330215128">
      <w:bodyDiv w:val="1"/>
      <w:marLeft w:val="0"/>
      <w:marRight w:val="0"/>
      <w:marTop w:val="0"/>
      <w:marBottom w:val="0"/>
      <w:divBdr>
        <w:top w:val="none" w:sz="0" w:space="0" w:color="auto"/>
        <w:left w:val="none" w:sz="0" w:space="0" w:color="auto"/>
        <w:bottom w:val="none" w:sz="0" w:space="0" w:color="auto"/>
        <w:right w:val="none" w:sz="0" w:space="0" w:color="auto"/>
      </w:divBdr>
      <w:divsChild>
        <w:div w:id="1283462094">
          <w:marLeft w:val="0"/>
          <w:marRight w:val="0"/>
          <w:marTop w:val="0"/>
          <w:marBottom w:val="0"/>
          <w:divBdr>
            <w:top w:val="none" w:sz="0" w:space="0" w:color="auto"/>
            <w:left w:val="none" w:sz="0" w:space="0" w:color="auto"/>
            <w:bottom w:val="none" w:sz="0" w:space="0" w:color="auto"/>
            <w:right w:val="none" w:sz="0" w:space="0" w:color="auto"/>
          </w:divBdr>
        </w:div>
      </w:divsChild>
    </w:div>
    <w:div w:id="1338575177">
      <w:bodyDiv w:val="1"/>
      <w:marLeft w:val="0"/>
      <w:marRight w:val="0"/>
      <w:marTop w:val="0"/>
      <w:marBottom w:val="0"/>
      <w:divBdr>
        <w:top w:val="none" w:sz="0" w:space="0" w:color="auto"/>
        <w:left w:val="none" w:sz="0" w:space="0" w:color="auto"/>
        <w:bottom w:val="none" w:sz="0" w:space="0" w:color="auto"/>
        <w:right w:val="none" w:sz="0" w:space="0" w:color="auto"/>
      </w:divBdr>
      <w:divsChild>
        <w:div w:id="522715875">
          <w:marLeft w:val="0"/>
          <w:marRight w:val="0"/>
          <w:marTop w:val="0"/>
          <w:marBottom w:val="0"/>
          <w:divBdr>
            <w:top w:val="none" w:sz="0" w:space="0" w:color="auto"/>
            <w:left w:val="none" w:sz="0" w:space="0" w:color="auto"/>
            <w:bottom w:val="none" w:sz="0" w:space="0" w:color="auto"/>
            <w:right w:val="none" w:sz="0" w:space="0" w:color="auto"/>
          </w:divBdr>
        </w:div>
      </w:divsChild>
    </w:div>
    <w:div w:id="1343048402">
      <w:bodyDiv w:val="1"/>
      <w:marLeft w:val="0"/>
      <w:marRight w:val="0"/>
      <w:marTop w:val="0"/>
      <w:marBottom w:val="0"/>
      <w:divBdr>
        <w:top w:val="none" w:sz="0" w:space="0" w:color="auto"/>
        <w:left w:val="none" w:sz="0" w:space="0" w:color="auto"/>
        <w:bottom w:val="none" w:sz="0" w:space="0" w:color="auto"/>
        <w:right w:val="none" w:sz="0" w:space="0" w:color="auto"/>
      </w:divBdr>
      <w:divsChild>
        <w:div w:id="959609083">
          <w:marLeft w:val="0"/>
          <w:marRight w:val="0"/>
          <w:marTop w:val="0"/>
          <w:marBottom w:val="0"/>
          <w:divBdr>
            <w:top w:val="none" w:sz="0" w:space="0" w:color="auto"/>
            <w:left w:val="none" w:sz="0" w:space="0" w:color="auto"/>
            <w:bottom w:val="none" w:sz="0" w:space="0" w:color="auto"/>
            <w:right w:val="none" w:sz="0" w:space="0" w:color="auto"/>
          </w:divBdr>
        </w:div>
      </w:divsChild>
    </w:div>
    <w:div w:id="1360667556">
      <w:bodyDiv w:val="1"/>
      <w:marLeft w:val="0"/>
      <w:marRight w:val="0"/>
      <w:marTop w:val="0"/>
      <w:marBottom w:val="0"/>
      <w:divBdr>
        <w:top w:val="none" w:sz="0" w:space="0" w:color="auto"/>
        <w:left w:val="none" w:sz="0" w:space="0" w:color="auto"/>
        <w:bottom w:val="none" w:sz="0" w:space="0" w:color="auto"/>
        <w:right w:val="none" w:sz="0" w:space="0" w:color="auto"/>
      </w:divBdr>
      <w:divsChild>
        <w:div w:id="429280116">
          <w:marLeft w:val="0"/>
          <w:marRight w:val="0"/>
          <w:marTop w:val="0"/>
          <w:marBottom w:val="0"/>
          <w:divBdr>
            <w:top w:val="none" w:sz="0" w:space="0" w:color="auto"/>
            <w:left w:val="none" w:sz="0" w:space="0" w:color="auto"/>
            <w:bottom w:val="none" w:sz="0" w:space="0" w:color="auto"/>
            <w:right w:val="none" w:sz="0" w:space="0" w:color="auto"/>
          </w:divBdr>
        </w:div>
      </w:divsChild>
    </w:div>
    <w:div w:id="1390765172">
      <w:bodyDiv w:val="1"/>
      <w:marLeft w:val="0"/>
      <w:marRight w:val="0"/>
      <w:marTop w:val="0"/>
      <w:marBottom w:val="0"/>
      <w:divBdr>
        <w:top w:val="none" w:sz="0" w:space="0" w:color="auto"/>
        <w:left w:val="none" w:sz="0" w:space="0" w:color="auto"/>
        <w:bottom w:val="none" w:sz="0" w:space="0" w:color="auto"/>
        <w:right w:val="none" w:sz="0" w:space="0" w:color="auto"/>
      </w:divBdr>
      <w:divsChild>
        <w:div w:id="161554166">
          <w:marLeft w:val="0"/>
          <w:marRight w:val="0"/>
          <w:marTop w:val="0"/>
          <w:marBottom w:val="0"/>
          <w:divBdr>
            <w:top w:val="none" w:sz="0" w:space="0" w:color="auto"/>
            <w:left w:val="none" w:sz="0" w:space="0" w:color="auto"/>
            <w:bottom w:val="none" w:sz="0" w:space="0" w:color="auto"/>
            <w:right w:val="none" w:sz="0" w:space="0" w:color="auto"/>
          </w:divBdr>
        </w:div>
      </w:divsChild>
    </w:div>
    <w:div w:id="1403597124">
      <w:bodyDiv w:val="1"/>
      <w:marLeft w:val="0"/>
      <w:marRight w:val="0"/>
      <w:marTop w:val="0"/>
      <w:marBottom w:val="0"/>
      <w:divBdr>
        <w:top w:val="none" w:sz="0" w:space="0" w:color="auto"/>
        <w:left w:val="none" w:sz="0" w:space="0" w:color="auto"/>
        <w:bottom w:val="none" w:sz="0" w:space="0" w:color="auto"/>
        <w:right w:val="none" w:sz="0" w:space="0" w:color="auto"/>
      </w:divBdr>
      <w:divsChild>
        <w:div w:id="1893811357">
          <w:marLeft w:val="0"/>
          <w:marRight w:val="0"/>
          <w:marTop w:val="0"/>
          <w:marBottom w:val="0"/>
          <w:divBdr>
            <w:top w:val="none" w:sz="0" w:space="0" w:color="auto"/>
            <w:left w:val="none" w:sz="0" w:space="0" w:color="auto"/>
            <w:bottom w:val="none" w:sz="0" w:space="0" w:color="auto"/>
            <w:right w:val="none" w:sz="0" w:space="0" w:color="auto"/>
          </w:divBdr>
        </w:div>
      </w:divsChild>
    </w:div>
    <w:div w:id="1478495688">
      <w:bodyDiv w:val="1"/>
      <w:marLeft w:val="0"/>
      <w:marRight w:val="0"/>
      <w:marTop w:val="0"/>
      <w:marBottom w:val="0"/>
      <w:divBdr>
        <w:top w:val="none" w:sz="0" w:space="0" w:color="auto"/>
        <w:left w:val="none" w:sz="0" w:space="0" w:color="auto"/>
        <w:bottom w:val="none" w:sz="0" w:space="0" w:color="auto"/>
        <w:right w:val="none" w:sz="0" w:space="0" w:color="auto"/>
      </w:divBdr>
      <w:divsChild>
        <w:div w:id="864513568">
          <w:marLeft w:val="0"/>
          <w:marRight w:val="0"/>
          <w:marTop w:val="0"/>
          <w:marBottom w:val="0"/>
          <w:divBdr>
            <w:top w:val="none" w:sz="0" w:space="0" w:color="auto"/>
            <w:left w:val="none" w:sz="0" w:space="0" w:color="auto"/>
            <w:bottom w:val="none" w:sz="0" w:space="0" w:color="auto"/>
            <w:right w:val="none" w:sz="0" w:space="0" w:color="auto"/>
          </w:divBdr>
        </w:div>
      </w:divsChild>
    </w:div>
    <w:div w:id="1485662512">
      <w:bodyDiv w:val="1"/>
      <w:marLeft w:val="0"/>
      <w:marRight w:val="0"/>
      <w:marTop w:val="0"/>
      <w:marBottom w:val="0"/>
      <w:divBdr>
        <w:top w:val="none" w:sz="0" w:space="0" w:color="auto"/>
        <w:left w:val="none" w:sz="0" w:space="0" w:color="auto"/>
        <w:bottom w:val="none" w:sz="0" w:space="0" w:color="auto"/>
        <w:right w:val="none" w:sz="0" w:space="0" w:color="auto"/>
      </w:divBdr>
    </w:div>
    <w:div w:id="1509172074">
      <w:bodyDiv w:val="1"/>
      <w:marLeft w:val="0"/>
      <w:marRight w:val="0"/>
      <w:marTop w:val="0"/>
      <w:marBottom w:val="0"/>
      <w:divBdr>
        <w:top w:val="none" w:sz="0" w:space="0" w:color="auto"/>
        <w:left w:val="none" w:sz="0" w:space="0" w:color="auto"/>
        <w:bottom w:val="none" w:sz="0" w:space="0" w:color="auto"/>
        <w:right w:val="none" w:sz="0" w:space="0" w:color="auto"/>
      </w:divBdr>
      <w:divsChild>
        <w:div w:id="26302104">
          <w:marLeft w:val="1166"/>
          <w:marRight w:val="0"/>
          <w:marTop w:val="96"/>
          <w:marBottom w:val="0"/>
          <w:divBdr>
            <w:top w:val="none" w:sz="0" w:space="0" w:color="auto"/>
            <w:left w:val="none" w:sz="0" w:space="0" w:color="auto"/>
            <w:bottom w:val="none" w:sz="0" w:space="0" w:color="auto"/>
            <w:right w:val="none" w:sz="0" w:space="0" w:color="auto"/>
          </w:divBdr>
        </w:div>
        <w:div w:id="514004452">
          <w:marLeft w:val="547"/>
          <w:marRight w:val="0"/>
          <w:marTop w:val="115"/>
          <w:marBottom w:val="0"/>
          <w:divBdr>
            <w:top w:val="none" w:sz="0" w:space="0" w:color="auto"/>
            <w:left w:val="none" w:sz="0" w:space="0" w:color="auto"/>
            <w:bottom w:val="none" w:sz="0" w:space="0" w:color="auto"/>
            <w:right w:val="none" w:sz="0" w:space="0" w:color="auto"/>
          </w:divBdr>
        </w:div>
        <w:div w:id="1388724064">
          <w:marLeft w:val="1166"/>
          <w:marRight w:val="0"/>
          <w:marTop w:val="96"/>
          <w:marBottom w:val="0"/>
          <w:divBdr>
            <w:top w:val="none" w:sz="0" w:space="0" w:color="auto"/>
            <w:left w:val="none" w:sz="0" w:space="0" w:color="auto"/>
            <w:bottom w:val="none" w:sz="0" w:space="0" w:color="auto"/>
            <w:right w:val="none" w:sz="0" w:space="0" w:color="auto"/>
          </w:divBdr>
        </w:div>
        <w:div w:id="1412657030">
          <w:marLeft w:val="1166"/>
          <w:marRight w:val="0"/>
          <w:marTop w:val="96"/>
          <w:marBottom w:val="0"/>
          <w:divBdr>
            <w:top w:val="none" w:sz="0" w:space="0" w:color="auto"/>
            <w:left w:val="none" w:sz="0" w:space="0" w:color="auto"/>
            <w:bottom w:val="none" w:sz="0" w:space="0" w:color="auto"/>
            <w:right w:val="none" w:sz="0" w:space="0" w:color="auto"/>
          </w:divBdr>
        </w:div>
      </w:divsChild>
    </w:div>
    <w:div w:id="1549149054">
      <w:bodyDiv w:val="1"/>
      <w:marLeft w:val="0"/>
      <w:marRight w:val="0"/>
      <w:marTop w:val="0"/>
      <w:marBottom w:val="0"/>
      <w:divBdr>
        <w:top w:val="none" w:sz="0" w:space="0" w:color="auto"/>
        <w:left w:val="none" w:sz="0" w:space="0" w:color="auto"/>
        <w:bottom w:val="none" w:sz="0" w:space="0" w:color="auto"/>
        <w:right w:val="none" w:sz="0" w:space="0" w:color="auto"/>
      </w:divBdr>
      <w:divsChild>
        <w:div w:id="518933161">
          <w:marLeft w:val="0"/>
          <w:marRight w:val="0"/>
          <w:marTop w:val="0"/>
          <w:marBottom w:val="0"/>
          <w:divBdr>
            <w:top w:val="none" w:sz="0" w:space="0" w:color="auto"/>
            <w:left w:val="none" w:sz="0" w:space="0" w:color="auto"/>
            <w:bottom w:val="none" w:sz="0" w:space="0" w:color="auto"/>
            <w:right w:val="none" w:sz="0" w:space="0" w:color="auto"/>
          </w:divBdr>
        </w:div>
      </w:divsChild>
    </w:div>
    <w:div w:id="1549797651">
      <w:bodyDiv w:val="1"/>
      <w:marLeft w:val="0"/>
      <w:marRight w:val="0"/>
      <w:marTop w:val="0"/>
      <w:marBottom w:val="0"/>
      <w:divBdr>
        <w:top w:val="none" w:sz="0" w:space="0" w:color="auto"/>
        <w:left w:val="none" w:sz="0" w:space="0" w:color="auto"/>
        <w:bottom w:val="none" w:sz="0" w:space="0" w:color="auto"/>
        <w:right w:val="none" w:sz="0" w:space="0" w:color="auto"/>
      </w:divBdr>
      <w:divsChild>
        <w:div w:id="1539733268">
          <w:marLeft w:val="0"/>
          <w:marRight w:val="0"/>
          <w:marTop w:val="0"/>
          <w:marBottom w:val="0"/>
          <w:divBdr>
            <w:top w:val="none" w:sz="0" w:space="0" w:color="auto"/>
            <w:left w:val="none" w:sz="0" w:space="0" w:color="auto"/>
            <w:bottom w:val="none" w:sz="0" w:space="0" w:color="auto"/>
            <w:right w:val="none" w:sz="0" w:space="0" w:color="auto"/>
          </w:divBdr>
        </w:div>
      </w:divsChild>
    </w:div>
    <w:div w:id="1558661456">
      <w:bodyDiv w:val="1"/>
      <w:marLeft w:val="0"/>
      <w:marRight w:val="0"/>
      <w:marTop w:val="0"/>
      <w:marBottom w:val="0"/>
      <w:divBdr>
        <w:top w:val="none" w:sz="0" w:space="0" w:color="auto"/>
        <w:left w:val="none" w:sz="0" w:space="0" w:color="auto"/>
        <w:bottom w:val="none" w:sz="0" w:space="0" w:color="auto"/>
        <w:right w:val="none" w:sz="0" w:space="0" w:color="auto"/>
      </w:divBdr>
      <w:divsChild>
        <w:div w:id="190458365">
          <w:marLeft w:val="0"/>
          <w:marRight w:val="0"/>
          <w:marTop w:val="0"/>
          <w:marBottom w:val="0"/>
          <w:divBdr>
            <w:top w:val="none" w:sz="0" w:space="0" w:color="auto"/>
            <w:left w:val="none" w:sz="0" w:space="0" w:color="auto"/>
            <w:bottom w:val="none" w:sz="0" w:space="0" w:color="auto"/>
            <w:right w:val="none" w:sz="0" w:space="0" w:color="auto"/>
          </w:divBdr>
        </w:div>
      </w:divsChild>
    </w:div>
    <w:div w:id="1560239931">
      <w:bodyDiv w:val="1"/>
      <w:marLeft w:val="0"/>
      <w:marRight w:val="0"/>
      <w:marTop w:val="0"/>
      <w:marBottom w:val="0"/>
      <w:divBdr>
        <w:top w:val="none" w:sz="0" w:space="0" w:color="auto"/>
        <w:left w:val="none" w:sz="0" w:space="0" w:color="auto"/>
        <w:bottom w:val="none" w:sz="0" w:space="0" w:color="auto"/>
        <w:right w:val="none" w:sz="0" w:space="0" w:color="auto"/>
      </w:divBdr>
      <w:divsChild>
        <w:div w:id="2003001029">
          <w:marLeft w:val="0"/>
          <w:marRight w:val="0"/>
          <w:marTop w:val="0"/>
          <w:marBottom w:val="0"/>
          <w:divBdr>
            <w:top w:val="none" w:sz="0" w:space="0" w:color="auto"/>
            <w:left w:val="none" w:sz="0" w:space="0" w:color="auto"/>
            <w:bottom w:val="none" w:sz="0" w:space="0" w:color="auto"/>
            <w:right w:val="none" w:sz="0" w:space="0" w:color="auto"/>
          </w:divBdr>
        </w:div>
      </w:divsChild>
    </w:div>
    <w:div w:id="1569923135">
      <w:bodyDiv w:val="1"/>
      <w:marLeft w:val="0"/>
      <w:marRight w:val="0"/>
      <w:marTop w:val="0"/>
      <w:marBottom w:val="0"/>
      <w:divBdr>
        <w:top w:val="none" w:sz="0" w:space="0" w:color="auto"/>
        <w:left w:val="none" w:sz="0" w:space="0" w:color="auto"/>
        <w:bottom w:val="none" w:sz="0" w:space="0" w:color="auto"/>
        <w:right w:val="none" w:sz="0" w:space="0" w:color="auto"/>
      </w:divBdr>
      <w:divsChild>
        <w:div w:id="1224753089">
          <w:marLeft w:val="0"/>
          <w:marRight w:val="0"/>
          <w:marTop w:val="0"/>
          <w:marBottom w:val="0"/>
          <w:divBdr>
            <w:top w:val="none" w:sz="0" w:space="0" w:color="auto"/>
            <w:left w:val="none" w:sz="0" w:space="0" w:color="auto"/>
            <w:bottom w:val="none" w:sz="0" w:space="0" w:color="auto"/>
            <w:right w:val="none" w:sz="0" w:space="0" w:color="auto"/>
          </w:divBdr>
        </w:div>
      </w:divsChild>
    </w:div>
    <w:div w:id="1599169604">
      <w:bodyDiv w:val="1"/>
      <w:marLeft w:val="0"/>
      <w:marRight w:val="0"/>
      <w:marTop w:val="0"/>
      <w:marBottom w:val="0"/>
      <w:divBdr>
        <w:top w:val="none" w:sz="0" w:space="0" w:color="auto"/>
        <w:left w:val="none" w:sz="0" w:space="0" w:color="auto"/>
        <w:bottom w:val="none" w:sz="0" w:space="0" w:color="auto"/>
        <w:right w:val="none" w:sz="0" w:space="0" w:color="auto"/>
      </w:divBdr>
      <w:divsChild>
        <w:div w:id="1546529023">
          <w:marLeft w:val="0"/>
          <w:marRight w:val="0"/>
          <w:marTop w:val="0"/>
          <w:marBottom w:val="0"/>
          <w:divBdr>
            <w:top w:val="none" w:sz="0" w:space="0" w:color="auto"/>
            <w:left w:val="none" w:sz="0" w:space="0" w:color="auto"/>
            <w:bottom w:val="none" w:sz="0" w:space="0" w:color="auto"/>
            <w:right w:val="none" w:sz="0" w:space="0" w:color="auto"/>
          </w:divBdr>
        </w:div>
      </w:divsChild>
    </w:div>
    <w:div w:id="1628705788">
      <w:bodyDiv w:val="1"/>
      <w:marLeft w:val="0"/>
      <w:marRight w:val="0"/>
      <w:marTop w:val="0"/>
      <w:marBottom w:val="0"/>
      <w:divBdr>
        <w:top w:val="none" w:sz="0" w:space="0" w:color="auto"/>
        <w:left w:val="none" w:sz="0" w:space="0" w:color="auto"/>
        <w:bottom w:val="none" w:sz="0" w:space="0" w:color="auto"/>
        <w:right w:val="none" w:sz="0" w:space="0" w:color="auto"/>
      </w:divBdr>
    </w:div>
    <w:div w:id="1629357559">
      <w:bodyDiv w:val="1"/>
      <w:marLeft w:val="0"/>
      <w:marRight w:val="0"/>
      <w:marTop w:val="0"/>
      <w:marBottom w:val="0"/>
      <w:divBdr>
        <w:top w:val="none" w:sz="0" w:space="0" w:color="auto"/>
        <w:left w:val="none" w:sz="0" w:space="0" w:color="auto"/>
        <w:bottom w:val="none" w:sz="0" w:space="0" w:color="auto"/>
        <w:right w:val="none" w:sz="0" w:space="0" w:color="auto"/>
      </w:divBdr>
      <w:divsChild>
        <w:div w:id="130252735">
          <w:marLeft w:val="0"/>
          <w:marRight w:val="0"/>
          <w:marTop w:val="0"/>
          <w:marBottom w:val="0"/>
          <w:divBdr>
            <w:top w:val="none" w:sz="0" w:space="0" w:color="auto"/>
            <w:left w:val="none" w:sz="0" w:space="0" w:color="auto"/>
            <w:bottom w:val="none" w:sz="0" w:space="0" w:color="auto"/>
            <w:right w:val="none" w:sz="0" w:space="0" w:color="auto"/>
          </w:divBdr>
        </w:div>
      </w:divsChild>
    </w:div>
    <w:div w:id="1640920264">
      <w:bodyDiv w:val="1"/>
      <w:marLeft w:val="0"/>
      <w:marRight w:val="0"/>
      <w:marTop w:val="0"/>
      <w:marBottom w:val="0"/>
      <w:divBdr>
        <w:top w:val="none" w:sz="0" w:space="0" w:color="auto"/>
        <w:left w:val="none" w:sz="0" w:space="0" w:color="auto"/>
        <w:bottom w:val="none" w:sz="0" w:space="0" w:color="auto"/>
        <w:right w:val="none" w:sz="0" w:space="0" w:color="auto"/>
      </w:divBdr>
      <w:divsChild>
        <w:div w:id="1828588671">
          <w:marLeft w:val="0"/>
          <w:marRight w:val="0"/>
          <w:marTop w:val="0"/>
          <w:marBottom w:val="0"/>
          <w:divBdr>
            <w:top w:val="none" w:sz="0" w:space="0" w:color="auto"/>
            <w:left w:val="none" w:sz="0" w:space="0" w:color="auto"/>
            <w:bottom w:val="none" w:sz="0" w:space="0" w:color="auto"/>
            <w:right w:val="none" w:sz="0" w:space="0" w:color="auto"/>
          </w:divBdr>
        </w:div>
      </w:divsChild>
    </w:div>
    <w:div w:id="1696731343">
      <w:bodyDiv w:val="1"/>
      <w:marLeft w:val="0"/>
      <w:marRight w:val="0"/>
      <w:marTop w:val="0"/>
      <w:marBottom w:val="0"/>
      <w:divBdr>
        <w:top w:val="none" w:sz="0" w:space="0" w:color="auto"/>
        <w:left w:val="none" w:sz="0" w:space="0" w:color="auto"/>
        <w:bottom w:val="none" w:sz="0" w:space="0" w:color="auto"/>
        <w:right w:val="none" w:sz="0" w:space="0" w:color="auto"/>
      </w:divBdr>
      <w:divsChild>
        <w:div w:id="415517289">
          <w:marLeft w:val="1166"/>
          <w:marRight w:val="0"/>
          <w:marTop w:val="96"/>
          <w:marBottom w:val="0"/>
          <w:divBdr>
            <w:top w:val="none" w:sz="0" w:space="0" w:color="auto"/>
            <w:left w:val="none" w:sz="0" w:space="0" w:color="auto"/>
            <w:bottom w:val="none" w:sz="0" w:space="0" w:color="auto"/>
            <w:right w:val="none" w:sz="0" w:space="0" w:color="auto"/>
          </w:divBdr>
        </w:div>
        <w:div w:id="1778065353">
          <w:marLeft w:val="1166"/>
          <w:marRight w:val="0"/>
          <w:marTop w:val="96"/>
          <w:marBottom w:val="0"/>
          <w:divBdr>
            <w:top w:val="none" w:sz="0" w:space="0" w:color="auto"/>
            <w:left w:val="none" w:sz="0" w:space="0" w:color="auto"/>
            <w:bottom w:val="none" w:sz="0" w:space="0" w:color="auto"/>
            <w:right w:val="none" w:sz="0" w:space="0" w:color="auto"/>
          </w:divBdr>
        </w:div>
      </w:divsChild>
    </w:div>
    <w:div w:id="1706635344">
      <w:bodyDiv w:val="1"/>
      <w:marLeft w:val="0"/>
      <w:marRight w:val="0"/>
      <w:marTop w:val="0"/>
      <w:marBottom w:val="0"/>
      <w:divBdr>
        <w:top w:val="none" w:sz="0" w:space="0" w:color="auto"/>
        <w:left w:val="none" w:sz="0" w:space="0" w:color="auto"/>
        <w:bottom w:val="none" w:sz="0" w:space="0" w:color="auto"/>
        <w:right w:val="none" w:sz="0" w:space="0" w:color="auto"/>
      </w:divBdr>
      <w:divsChild>
        <w:div w:id="1100565095">
          <w:marLeft w:val="0"/>
          <w:marRight w:val="0"/>
          <w:marTop w:val="0"/>
          <w:marBottom w:val="0"/>
          <w:divBdr>
            <w:top w:val="none" w:sz="0" w:space="0" w:color="auto"/>
            <w:left w:val="none" w:sz="0" w:space="0" w:color="auto"/>
            <w:bottom w:val="none" w:sz="0" w:space="0" w:color="auto"/>
            <w:right w:val="none" w:sz="0" w:space="0" w:color="auto"/>
          </w:divBdr>
        </w:div>
      </w:divsChild>
    </w:div>
    <w:div w:id="1714579109">
      <w:bodyDiv w:val="1"/>
      <w:marLeft w:val="0"/>
      <w:marRight w:val="0"/>
      <w:marTop w:val="0"/>
      <w:marBottom w:val="0"/>
      <w:divBdr>
        <w:top w:val="none" w:sz="0" w:space="0" w:color="auto"/>
        <w:left w:val="none" w:sz="0" w:space="0" w:color="auto"/>
        <w:bottom w:val="none" w:sz="0" w:space="0" w:color="auto"/>
        <w:right w:val="none" w:sz="0" w:space="0" w:color="auto"/>
      </w:divBdr>
      <w:divsChild>
        <w:div w:id="1685203063">
          <w:marLeft w:val="0"/>
          <w:marRight w:val="0"/>
          <w:marTop w:val="0"/>
          <w:marBottom w:val="0"/>
          <w:divBdr>
            <w:top w:val="none" w:sz="0" w:space="0" w:color="auto"/>
            <w:left w:val="none" w:sz="0" w:space="0" w:color="auto"/>
            <w:bottom w:val="none" w:sz="0" w:space="0" w:color="auto"/>
            <w:right w:val="none" w:sz="0" w:space="0" w:color="auto"/>
          </w:divBdr>
        </w:div>
      </w:divsChild>
    </w:div>
    <w:div w:id="1725908419">
      <w:bodyDiv w:val="1"/>
      <w:marLeft w:val="0"/>
      <w:marRight w:val="0"/>
      <w:marTop w:val="0"/>
      <w:marBottom w:val="0"/>
      <w:divBdr>
        <w:top w:val="none" w:sz="0" w:space="0" w:color="auto"/>
        <w:left w:val="none" w:sz="0" w:space="0" w:color="auto"/>
        <w:bottom w:val="none" w:sz="0" w:space="0" w:color="auto"/>
        <w:right w:val="none" w:sz="0" w:space="0" w:color="auto"/>
      </w:divBdr>
      <w:divsChild>
        <w:div w:id="1257791577">
          <w:marLeft w:val="0"/>
          <w:marRight w:val="0"/>
          <w:marTop w:val="0"/>
          <w:marBottom w:val="0"/>
          <w:divBdr>
            <w:top w:val="none" w:sz="0" w:space="0" w:color="auto"/>
            <w:left w:val="none" w:sz="0" w:space="0" w:color="auto"/>
            <w:bottom w:val="none" w:sz="0" w:space="0" w:color="auto"/>
            <w:right w:val="none" w:sz="0" w:space="0" w:color="auto"/>
          </w:divBdr>
        </w:div>
      </w:divsChild>
    </w:div>
    <w:div w:id="1731027966">
      <w:bodyDiv w:val="1"/>
      <w:marLeft w:val="0"/>
      <w:marRight w:val="0"/>
      <w:marTop w:val="0"/>
      <w:marBottom w:val="0"/>
      <w:divBdr>
        <w:top w:val="none" w:sz="0" w:space="0" w:color="auto"/>
        <w:left w:val="none" w:sz="0" w:space="0" w:color="auto"/>
        <w:bottom w:val="none" w:sz="0" w:space="0" w:color="auto"/>
        <w:right w:val="none" w:sz="0" w:space="0" w:color="auto"/>
      </w:divBdr>
      <w:divsChild>
        <w:div w:id="7224494">
          <w:marLeft w:val="0"/>
          <w:marRight w:val="0"/>
          <w:marTop w:val="0"/>
          <w:marBottom w:val="0"/>
          <w:divBdr>
            <w:top w:val="none" w:sz="0" w:space="0" w:color="auto"/>
            <w:left w:val="none" w:sz="0" w:space="0" w:color="auto"/>
            <w:bottom w:val="none" w:sz="0" w:space="0" w:color="auto"/>
            <w:right w:val="none" w:sz="0" w:space="0" w:color="auto"/>
          </w:divBdr>
        </w:div>
      </w:divsChild>
    </w:div>
    <w:div w:id="1735620860">
      <w:bodyDiv w:val="1"/>
      <w:marLeft w:val="0"/>
      <w:marRight w:val="0"/>
      <w:marTop w:val="0"/>
      <w:marBottom w:val="0"/>
      <w:divBdr>
        <w:top w:val="none" w:sz="0" w:space="0" w:color="auto"/>
        <w:left w:val="none" w:sz="0" w:space="0" w:color="auto"/>
        <w:bottom w:val="none" w:sz="0" w:space="0" w:color="auto"/>
        <w:right w:val="none" w:sz="0" w:space="0" w:color="auto"/>
      </w:divBdr>
      <w:divsChild>
        <w:div w:id="669914823">
          <w:marLeft w:val="0"/>
          <w:marRight w:val="0"/>
          <w:marTop w:val="0"/>
          <w:marBottom w:val="0"/>
          <w:divBdr>
            <w:top w:val="none" w:sz="0" w:space="0" w:color="auto"/>
            <w:left w:val="none" w:sz="0" w:space="0" w:color="auto"/>
            <w:bottom w:val="none" w:sz="0" w:space="0" w:color="auto"/>
            <w:right w:val="none" w:sz="0" w:space="0" w:color="auto"/>
          </w:divBdr>
        </w:div>
      </w:divsChild>
    </w:div>
    <w:div w:id="1742362326">
      <w:bodyDiv w:val="1"/>
      <w:marLeft w:val="0"/>
      <w:marRight w:val="0"/>
      <w:marTop w:val="0"/>
      <w:marBottom w:val="0"/>
      <w:divBdr>
        <w:top w:val="none" w:sz="0" w:space="0" w:color="auto"/>
        <w:left w:val="none" w:sz="0" w:space="0" w:color="auto"/>
        <w:bottom w:val="none" w:sz="0" w:space="0" w:color="auto"/>
        <w:right w:val="none" w:sz="0" w:space="0" w:color="auto"/>
      </w:divBdr>
      <w:divsChild>
        <w:div w:id="1438869691">
          <w:marLeft w:val="0"/>
          <w:marRight w:val="0"/>
          <w:marTop w:val="0"/>
          <w:marBottom w:val="0"/>
          <w:divBdr>
            <w:top w:val="none" w:sz="0" w:space="0" w:color="auto"/>
            <w:left w:val="none" w:sz="0" w:space="0" w:color="auto"/>
            <w:bottom w:val="none" w:sz="0" w:space="0" w:color="auto"/>
            <w:right w:val="none" w:sz="0" w:space="0" w:color="auto"/>
          </w:divBdr>
        </w:div>
      </w:divsChild>
    </w:div>
    <w:div w:id="1780107223">
      <w:bodyDiv w:val="1"/>
      <w:marLeft w:val="0"/>
      <w:marRight w:val="0"/>
      <w:marTop w:val="0"/>
      <w:marBottom w:val="0"/>
      <w:divBdr>
        <w:top w:val="none" w:sz="0" w:space="0" w:color="auto"/>
        <w:left w:val="none" w:sz="0" w:space="0" w:color="auto"/>
        <w:bottom w:val="none" w:sz="0" w:space="0" w:color="auto"/>
        <w:right w:val="none" w:sz="0" w:space="0" w:color="auto"/>
      </w:divBdr>
      <w:divsChild>
        <w:div w:id="1229614430">
          <w:marLeft w:val="0"/>
          <w:marRight w:val="0"/>
          <w:marTop w:val="0"/>
          <w:marBottom w:val="0"/>
          <w:divBdr>
            <w:top w:val="none" w:sz="0" w:space="0" w:color="auto"/>
            <w:left w:val="none" w:sz="0" w:space="0" w:color="auto"/>
            <w:bottom w:val="none" w:sz="0" w:space="0" w:color="auto"/>
            <w:right w:val="none" w:sz="0" w:space="0" w:color="auto"/>
          </w:divBdr>
        </w:div>
      </w:divsChild>
    </w:div>
    <w:div w:id="1839809455">
      <w:bodyDiv w:val="1"/>
      <w:marLeft w:val="0"/>
      <w:marRight w:val="0"/>
      <w:marTop w:val="0"/>
      <w:marBottom w:val="0"/>
      <w:divBdr>
        <w:top w:val="none" w:sz="0" w:space="0" w:color="auto"/>
        <w:left w:val="none" w:sz="0" w:space="0" w:color="auto"/>
        <w:bottom w:val="none" w:sz="0" w:space="0" w:color="auto"/>
        <w:right w:val="none" w:sz="0" w:space="0" w:color="auto"/>
      </w:divBdr>
      <w:divsChild>
        <w:div w:id="922764396">
          <w:marLeft w:val="0"/>
          <w:marRight w:val="0"/>
          <w:marTop w:val="270"/>
          <w:marBottom w:val="270"/>
          <w:divBdr>
            <w:top w:val="none" w:sz="0" w:space="0" w:color="auto"/>
            <w:left w:val="none" w:sz="0" w:space="0" w:color="auto"/>
            <w:bottom w:val="none" w:sz="0" w:space="0" w:color="auto"/>
            <w:right w:val="none" w:sz="0" w:space="0" w:color="auto"/>
          </w:divBdr>
        </w:div>
      </w:divsChild>
    </w:div>
    <w:div w:id="1855261656">
      <w:bodyDiv w:val="1"/>
      <w:marLeft w:val="0"/>
      <w:marRight w:val="0"/>
      <w:marTop w:val="0"/>
      <w:marBottom w:val="0"/>
      <w:divBdr>
        <w:top w:val="none" w:sz="0" w:space="0" w:color="auto"/>
        <w:left w:val="none" w:sz="0" w:space="0" w:color="auto"/>
        <w:bottom w:val="none" w:sz="0" w:space="0" w:color="auto"/>
        <w:right w:val="none" w:sz="0" w:space="0" w:color="auto"/>
      </w:divBdr>
      <w:divsChild>
        <w:div w:id="1134373056">
          <w:marLeft w:val="0"/>
          <w:marRight w:val="0"/>
          <w:marTop w:val="0"/>
          <w:marBottom w:val="0"/>
          <w:divBdr>
            <w:top w:val="none" w:sz="0" w:space="0" w:color="auto"/>
            <w:left w:val="none" w:sz="0" w:space="0" w:color="auto"/>
            <w:bottom w:val="none" w:sz="0" w:space="0" w:color="auto"/>
            <w:right w:val="none" w:sz="0" w:space="0" w:color="auto"/>
          </w:divBdr>
        </w:div>
      </w:divsChild>
    </w:div>
    <w:div w:id="1857452833">
      <w:bodyDiv w:val="1"/>
      <w:marLeft w:val="0"/>
      <w:marRight w:val="0"/>
      <w:marTop w:val="0"/>
      <w:marBottom w:val="0"/>
      <w:divBdr>
        <w:top w:val="none" w:sz="0" w:space="0" w:color="auto"/>
        <w:left w:val="none" w:sz="0" w:space="0" w:color="auto"/>
        <w:bottom w:val="none" w:sz="0" w:space="0" w:color="auto"/>
        <w:right w:val="none" w:sz="0" w:space="0" w:color="auto"/>
      </w:divBdr>
      <w:divsChild>
        <w:div w:id="1774282839">
          <w:marLeft w:val="0"/>
          <w:marRight w:val="0"/>
          <w:marTop w:val="0"/>
          <w:marBottom w:val="0"/>
          <w:divBdr>
            <w:top w:val="none" w:sz="0" w:space="0" w:color="auto"/>
            <w:left w:val="none" w:sz="0" w:space="0" w:color="auto"/>
            <w:bottom w:val="none" w:sz="0" w:space="0" w:color="auto"/>
            <w:right w:val="none" w:sz="0" w:space="0" w:color="auto"/>
          </w:divBdr>
        </w:div>
      </w:divsChild>
    </w:div>
    <w:div w:id="1863470855">
      <w:bodyDiv w:val="1"/>
      <w:marLeft w:val="0"/>
      <w:marRight w:val="0"/>
      <w:marTop w:val="0"/>
      <w:marBottom w:val="0"/>
      <w:divBdr>
        <w:top w:val="none" w:sz="0" w:space="0" w:color="auto"/>
        <w:left w:val="none" w:sz="0" w:space="0" w:color="auto"/>
        <w:bottom w:val="none" w:sz="0" w:space="0" w:color="auto"/>
        <w:right w:val="none" w:sz="0" w:space="0" w:color="auto"/>
      </w:divBdr>
      <w:divsChild>
        <w:div w:id="2072001406">
          <w:marLeft w:val="0"/>
          <w:marRight w:val="0"/>
          <w:marTop w:val="0"/>
          <w:marBottom w:val="0"/>
          <w:divBdr>
            <w:top w:val="none" w:sz="0" w:space="0" w:color="auto"/>
            <w:left w:val="none" w:sz="0" w:space="0" w:color="auto"/>
            <w:bottom w:val="none" w:sz="0" w:space="0" w:color="auto"/>
            <w:right w:val="none" w:sz="0" w:space="0" w:color="auto"/>
          </w:divBdr>
        </w:div>
      </w:divsChild>
    </w:div>
    <w:div w:id="1887330783">
      <w:bodyDiv w:val="1"/>
      <w:marLeft w:val="0"/>
      <w:marRight w:val="0"/>
      <w:marTop w:val="0"/>
      <w:marBottom w:val="0"/>
      <w:divBdr>
        <w:top w:val="none" w:sz="0" w:space="0" w:color="auto"/>
        <w:left w:val="none" w:sz="0" w:space="0" w:color="auto"/>
        <w:bottom w:val="none" w:sz="0" w:space="0" w:color="auto"/>
        <w:right w:val="none" w:sz="0" w:space="0" w:color="auto"/>
      </w:divBdr>
      <w:divsChild>
        <w:div w:id="57286331">
          <w:marLeft w:val="547"/>
          <w:marRight w:val="0"/>
          <w:marTop w:val="115"/>
          <w:marBottom w:val="0"/>
          <w:divBdr>
            <w:top w:val="none" w:sz="0" w:space="0" w:color="auto"/>
            <w:left w:val="none" w:sz="0" w:space="0" w:color="auto"/>
            <w:bottom w:val="none" w:sz="0" w:space="0" w:color="auto"/>
            <w:right w:val="none" w:sz="0" w:space="0" w:color="auto"/>
          </w:divBdr>
        </w:div>
      </w:divsChild>
    </w:div>
    <w:div w:id="1919559571">
      <w:bodyDiv w:val="1"/>
      <w:marLeft w:val="0"/>
      <w:marRight w:val="0"/>
      <w:marTop w:val="0"/>
      <w:marBottom w:val="0"/>
      <w:divBdr>
        <w:top w:val="none" w:sz="0" w:space="0" w:color="auto"/>
        <w:left w:val="none" w:sz="0" w:space="0" w:color="auto"/>
        <w:bottom w:val="none" w:sz="0" w:space="0" w:color="auto"/>
        <w:right w:val="none" w:sz="0" w:space="0" w:color="auto"/>
      </w:divBdr>
      <w:divsChild>
        <w:div w:id="1581518889">
          <w:marLeft w:val="0"/>
          <w:marRight w:val="0"/>
          <w:marTop w:val="0"/>
          <w:marBottom w:val="0"/>
          <w:divBdr>
            <w:top w:val="none" w:sz="0" w:space="0" w:color="auto"/>
            <w:left w:val="none" w:sz="0" w:space="0" w:color="auto"/>
            <w:bottom w:val="none" w:sz="0" w:space="0" w:color="auto"/>
            <w:right w:val="none" w:sz="0" w:space="0" w:color="auto"/>
          </w:divBdr>
        </w:div>
      </w:divsChild>
    </w:div>
    <w:div w:id="1960329440">
      <w:bodyDiv w:val="1"/>
      <w:marLeft w:val="0"/>
      <w:marRight w:val="0"/>
      <w:marTop w:val="0"/>
      <w:marBottom w:val="0"/>
      <w:divBdr>
        <w:top w:val="none" w:sz="0" w:space="0" w:color="auto"/>
        <w:left w:val="none" w:sz="0" w:space="0" w:color="auto"/>
        <w:bottom w:val="none" w:sz="0" w:space="0" w:color="auto"/>
        <w:right w:val="none" w:sz="0" w:space="0" w:color="auto"/>
      </w:divBdr>
    </w:div>
    <w:div w:id="1969818258">
      <w:bodyDiv w:val="1"/>
      <w:marLeft w:val="0"/>
      <w:marRight w:val="0"/>
      <w:marTop w:val="0"/>
      <w:marBottom w:val="0"/>
      <w:divBdr>
        <w:top w:val="none" w:sz="0" w:space="0" w:color="auto"/>
        <w:left w:val="none" w:sz="0" w:space="0" w:color="auto"/>
        <w:bottom w:val="none" w:sz="0" w:space="0" w:color="auto"/>
        <w:right w:val="none" w:sz="0" w:space="0" w:color="auto"/>
      </w:divBdr>
      <w:divsChild>
        <w:div w:id="2049720024">
          <w:marLeft w:val="0"/>
          <w:marRight w:val="0"/>
          <w:marTop w:val="0"/>
          <w:marBottom w:val="0"/>
          <w:divBdr>
            <w:top w:val="none" w:sz="0" w:space="0" w:color="auto"/>
            <w:left w:val="none" w:sz="0" w:space="0" w:color="auto"/>
            <w:bottom w:val="none" w:sz="0" w:space="0" w:color="auto"/>
            <w:right w:val="none" w:sz="0" w:space="0" w:color="auto"/>
          </w:divBdr>
        </w:div>
      </w:divsChild>
    </w:div>
    <w:div w:id="1993558409">
      <w:bodyDiv w:val="1"/>
      <w:marLeft w:val="0"/>
      <w:marRight w:val="0"/>
      <w:marTop w:val="0"/>
      <w:marBottom w:val="0"/>
      <w:divBdr>
        <w:top w:val="none" w:sz="0" w:space="0" w:color="auto"/>
        <w:left w:val="none" w:sz="0" w:space="0" w:color="auto"/>
        <w:bottom w:val="none" w:sz="0" w:space="0" w:color="auto"/>
        <w:right w:val="none" w:sz="0" w:space="0" w:color="auto"/>
      </w:divBdr>
      <w:divsChild>
        <w:div w:id="1928422030">
          <w:marLeft w:val="0"/>
          <w:marRight w:val="0"/>
          <w:marTop w:val="0"/>
          <w:marBottom w:val="0"/>
          <w:divBdr>
            <w:top w:val="none" w:sz="0" w:space="0" w:color="auto"/>
            <w:left w:val="none" w:sz="0" w:space="0" w:color="auto"/>
            <w:bottom w:val="none" w:sz="0" w:space="0" w:color="auto"/>
            <w:right w:val="none" w:sz="0" w:space="0" w:color="auto"/>
          </w:divBdr>
        </w:div>
      </w:divsChild>
    </w:div>
    <w:div w:id="1998486126">
      <w:bodyDiv w:val="1"/>
      <w:marLeft w:val="0"/>
      <w:marRight w:val="0"/>
      <w:marTop w:val="0"/>
      <w:marBottom w:val="0"/>
      <w:divBdr>
        <w:top w:val="none" w:sz="0" w:space="0" w:color="auto"/>
        <w:left w:val="none" w:sz="0" w:space="0" w:color="auto"/>
        <w:bottom w:val="none" w:sz="0" w:space="0" w:color="auto"/>
        <w:right w:val="none" w:sz="0" w:space="0" w:color="auto"/>
      </w:divBdr>
      <w:divsChild>
        <w:div w:id="935206941">
          <w:marLeft w:val="0"/>
          <w:marRight w:val="0"/>
          <w:marTop w:val="0"/>
          <w:marBottom w:val="0"/>
          <w:divBdr>
            <w:top w:val="none" w:sz="0" w:space="0" w:color="auto"/>
            <w:left w:val="none" w:sz="0" w:space="0" w:color="auto"/>
            <w:bottom w:val="none" w:sz="0" w:space="0" w:color="auto"/>
            <w:right w:val="none" w:sz="0" w:space="0" w:color="auto"/>
          </w:divBdr>
        </w:div>
      </w:divsChild>
    </w:div>
    <w:div w:id="2038922892">
      <w:bodyDiv w:val="1"/>
      <w:marLeft w:val="0"/>
      <w:marRight w:val="0"/>
      <w:marTop w:val="0"/>
      <w:marBottom w:val="0"/>
      <w:divBdr>
        <w:top w:val="none" w:sz="0" w:space="0" w:color="auto"/>
        <w:left w:val="none" w:sz="0" w:space="0" w:color="auto"/>
        <w:bottom w:val="none" w:sz="0" w:space="0" w:color="auto"/>
        <w:right w:val="none" w:sz="0" w:space="0" w:color="auto"/>
      </w:divBdr>
      <w:divsChild>
        <w:div w:id="404768256">
          <w:marLeft w:val="0"/>
          <w:marRight w:val="0"/>
          <w:marTop w:val="0"/>
          <w:marBottom w:val="0"/>
          <w:divBdr>
            <w:top w:val="none" w:sz="0" w:space="0" w:color="auto"/>
            <w:left w:val="none" w:sz="0" w:space="0" w:color="auto"/>
            <w:bottom w:val="none" w:sz="0" w:space="0" w:color="auto"/>
            <w:right w:val="none" w:sz="0" w:space="0" w:color="auto"/>
          </w:divBdr>
        </w:div>
      </w:divsChild>
    </w:div>
    <w:div w:id="204944960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microsoft.com/office/2011/relationships/people" Target="peop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A40A2-7191-4DD5-B0DC-FA4DCFB49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37</Pages>
  <Words>5353</Words>
  <Characters>30513</Characters>
  <Application>Microsoft Office Word</Application>
  <DocSecurity>0</DocSecurity>
  <Lines>254</Lines>
  <Paragraphs>71</Paragraphs>
  <ScaleCrop>false</ScaleCrop>
  <Company>sparkle</Company>
  <LinksUpToDate>false</LinksUpToDate>
  <CharactersWithSpaces>35795</CharactersWithSpaces>
  <SharedDoc>false</SharedDoc>
  <HLinks>
    <vt:vector size="348" baseType="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张 家林</cp:lastModifiedBy>
  <cp:revision>8</cp:revision>
  <cp:lastPrinted>2010-02-27T00:38:00Z</cp:lastPrinted>
  <dcterms:created xsi:type="dcterms:W3CDTF">2018-12-31T14:52:00Z</dcterms:created>
  <dcterms:modified xsi:type="dcterms:W3CDTF">2020-06-11T07:59:00Z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2052-11.1.0.7842</vt:lpwstr>
  </property>
</Properties>
</file>